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F199C9" w14:textId="77777777" w:rsidR="00FB7BF6" w:rsidRPr="003D018C" w:rsidRDefault="00FB7BF6" w:rsidP="001E6B58">
      <w:pPr>
        <w:jc w:val="both"/>
        <w:rPr>
          <w:rFonts w:ascii="Times New Roman" w:hAnsi="Times New Roman" w:cs="Times New Roman"/>
        </w:rPr>
      </w:pPr>
    </w:p>
    <w:p w14:paraId="7AA58504" w14:textId="77777777" w:rsidR="00FB7BF6" w:rsidRPr="003D018C" w:rsidRDefault="00FB7BF6" w:rsidP="00132FEE">
      <w:pPr>
        <w:jc w:val="both"/>
        <w:rPr>
          <w:rFonts w:ascii="Times New Roman" w:hAnsi="Times New Roman" w:cs="Times New Roman"/>
        </w:rPr>
      </w:pPr>
    </w:p>
    <w:p w14:paraId="3AECD1DB" w14:textId="77777777" w:rsidR="00FB7BF6" w:rsidRPr="003D018C" w:rsidRDefault="00FB7BF6" w:rsidP="00132FEE">
      <w:pPr>
        <w:jc w:val="both"/>
        <w:rPr>
          <w:rFonts w:ascii="Times New Roman" w:hAnsi="Times New Roman" w:cs="Times New Roman"/>
        </w:rPr>
      </w:pPr>
    </w:p>
    <w:p w14:paraId="2A3B8B83" w14:textId="77777777" w:rsidR="00FB7BF6" w:rsidRPr="003D018C" w:rsidRDefault="00FB7BF6" w:rsidP="00132FEE">
      <w:pPr>
        <w:jc w:val="both"/>
        <w:rPr>
          <w:rFonts w:ascii="Times New Roman" w:hAnsi="Times New Roman" w:cs="Times New Roman"/>
        </w:rPr>
      </w:pPr>
    </w:p>
    <w:p w14:paraId="4963E8F8" w14:textId="77777777" w:rsidR="00FB7BF6" w:rsidRPr="003D018C" w:rsidRDefault="00FB7BF6" w:rsidP="00132FEE">
      <w:pPr>
        <w:jc w:val="both"/>
        <w:rPr>
          <w:rFonts w:ascii="Times New Roman" w:hAnsi="Times New Roman" w:cs="Times New Roman"/>
        </w:rPr>
      </w:pPr>
    </w:p>
    <w:p w14:paraId="18ED5DC5" w14:textId="77777777" w:rsidR="00FB7BF6" w:rsidRPr="003D018C" w:rsidRDefault="00FB7BF6" w:rsidP="00132FEE">
      <w:pPr>
        <w:jc w:val="both"/>
        <w:rPr>
          <w:rFonts w:ascii="Times New Roman" w:hAnsi="Times New Roman" w:cs="Times New Roman"/>
        </w:rPr>
      </w:pPr>
    </w:p>
    <w:p w14:paraId="653302B7" w14:textId="77777777" w:rsidR="00FB7BF6" w:rsidRPr="003D018C" w:rsidRDefault="00FB7BF6" w:rsidP="00132FEE">
      <w:pPr>
        <w:jc w:val="both"/>
        <w:rPr>
          <w:rFonts w:ascii="Times New Roman" w:hAnsi="Times New Roman" w:cs="Times New Roman"/>
        </w:rPr>
      </w:pPr>
    </w:p>
    <w:p w14:paraId="70FC1080" w14:textId="77777777" w:rsidR="00FB7BF6" w:rsidRPr="003D018C" w:rsidRDefault="00FB7BF6" w:rsidP="00132FEE">
      <w:pPr>
        <w:jc w:val="both"/>
        <w:rPr>
          <w:rFonts w:ascii="Times New Roman" w:hAnsi="Times New Roman" w:cs="Times New Roman"/>
        </w:rPr>
      </w:pPr>
    </w:p>
    <w:p w14:paraId="1111FF88" w14:textId="77777777" w:rsidR="00FB7BF6" w:rsidRPr="003D018C" w:rsidRDefault="00FB7BF6" w:rsidP="00132FEE">
      <w:pPr>
        <w:jc w:val="both"/>
        <w:rPr>
          <w:rFonts w:ascii="Times New Roman" w:hAnsi="Times New Roman" w:cs="Times New Roman"/>
        </w:rPr>
      </w:pPr>
    </w:p>
    <w:p w14:paraId="7A84AFC9" w14:textId="77777777" w:rsidR="00FB7BF6" w:rsidRPr="003D018C" w:rsidRDefault="00FB7BF6" w:rsidP="00132FEE">
      <w:pPr>
        <w:jc w:val="both"/>
        <w:rPr>
          <w:rFonts w:ascii="Times New Roman" w:hAnsi="Times New Roman" w:cs="Times New Roman"/>
        </w:rPr>
      </w:pPr>
    </w:p>
    <w:p w14:paraId="4F58B8BD" w14:textId="77777777" w:rsidR="00FB7BF6" w:rsidRPr="003D018C" w:rsidRDefault="00FB7BF6" w:rsidP="00132FEE">
      <w:pPr>
        <w:jc w:val="both"/>
        <w:rPr>
          <w:rFonts w:ascii="Times New Roman" w:hAnsi="Times New Roman" w:cs="Times New Roman"/>
        </w:rPr>
      </w:pPr>
    </w:p>
    <w:p w14:paraId="19B41B48" w14:textId="77777777" w:rsidR="00FB7BF6" w:rsidRPr="003D018C" w:rsidRDefault="00FB7BF6" w:rsidP="00132FEE">
      <w:pPr>
        <w:jc w:val="both"/>
        <w:rPr>
          <w:rFonts w:ascii="Times New Roman" w:hAnsi="Times New Roman" w:cs="Times New Roman"/>
        </w:rPr>
      </w:pPr>
    </w:p>
    <w:p w14:paraId="2D874CDC" w14:textId="77777777" w:rsidR="00FB7BF6" w:rsidRPr="003D018C" w:rsidRDefault="00FB7BF6" w:rsidP="00132FEE">
      <w:pPr>
        <w:jc w:val="both"/>
        <w:rPr>
          <w:rFonts w:ascii="Times New Roman" w:hAnsi="Times New Roman" w:cs="Times New Roman"/>
        </w:rPr>
      </w:pPr>
    </w:p>
    <w:p w14:paraId="3A9C5423" w14:textId="77777777" w:rsidR="00FB7BF6" w:rsidRPr="003D018C" w:rsidRDefault="00FB7BF6" w:rsidP="00132FEE">
      <w:pPr>
        <w:jc w:val="both"/>
        <w:rPr>
          <w:rFonts w:ascii="Times New Roman" w:hAnsi="Times New Roman" w:cs="Times New Roman"/>
        </w:rPr>
      </w:pPr>
    </w:p>
    <w:p w14:paraId="1A548FBE" w14:textId="1C089648" w:rsidR="00B858B1" w:rsidRPr="00265462" w:rsidRDefault="00EE278A" w:rsidP="008C7F6D">
      <w:pPr>
        <w:jc w:val="center"/>
        <w:rPr>
          <w:rFonts w:ascii="Times New Roman" w:hAnsi="Times New Roman" w:cs="Times New Roman"/>
        </w:rPr>
      </w:pPr>
      <w:r w:rsidRPr="003D018C">
        <w:rPr>
          <w:rFonts w:ascii="Times New Roman" w:hAnsi="Times New Roman" w:cs="Times New Roman"/>
        </w:rPr>
        <w:t>Single Word and Text Processing</w:t>
      </w:r>
      <w:r w:rsidR="00652B96" w:rsidRPr="003D018C">
        <w:rPr>
          <w:rFonts w:ascii="Times New Roman" w:hAnsi="Times New Roman" w:cs="Times New Roman"/>
        </w:rPr>
        <w:t xml:space="preserve"> in Skilled and Less-Skilled Comprehenders</w:t>
      </w:r>
      <w:r w:rsidR="007442FB">
        <w:rPr>
          <w:rFonts w:ascii="Times New Roman" w:hAnsi="Times New Roman" w:cs="Times New Roman"/>
        </w:rPr>
        <w:t>: an fMRI study</w:t>
      </w:r>
    </w:p>
    <w:p w14:paraId="391B3B60" w14:textId="77777777" w:rsidR="00B858B1" w:rsidRPr="00C9316F" w:rsidRDefault="00B858B1" w:rsidP="00E469D4">
      <w:pPr>
        <w:jc w:val="center"/>
        <w:rPr>
          <w:rFonts w:ascii="Times New Roman" w:hAnsi="Times New Roman" w:cs="Times New Roman"/>
        </w:rPr>
      </w:pPr>
    </w:p>
    <w:p w14:paraId="64C19310" w14:textId="77777777" w:rsidR="00B858B1" w:rsidRPr="003D018C" w:rsidRDefault="00B858B1" w:rsidP="00B858B1">
      <w:pPr>
        <w:jc w:val="center"/>
        <w:rPr>
          <w:rFonts w:ascii="Times New Roman" w:hAnsi="Times New Roman" w:cs="Times New Roman"/>
        </w:rPr>
      </w:pPr>
      <w:r w:rsidRPr="003D018C">
        <w:rPr>
          <w:rFonts w:ascii="Times New Roman" w:hAnsi="Times New Roman" w:cs="Times New Roman"/>
        </w:rPr>
        <w:t>Ryherd, K.</w:t>
      </w:r>
      <w:r w:rsidRPr="003D018C">
        <w:rPr>
          <w:rFonts w:ascii="Times New Roman" w:hAnsi="Times New Roman" w:cs="Times New Roman"/>
          <w:vertAlign w:val="superscript"/>
        </w:rPr>
        <w:t>1</w:t>
      </w:r>
      <w:proofErr w:type="gramStart"/>
      <w:r w:rsidR="00B554AD" w:rsidRPr="003D018C">
        <w:rPr>
          <w:rFonts w:ascii="Times New Roman" w:hAnsi="Times New Roman" w:cs="Times New Roman"/>
          <w:vertAlign w:val="superscript"/>
        </w:rPr>
        <w:t>,7</w:t>
      </w:r>
      <w:proofErr w:type="gramEnd"/>
    </w:p>
    <w:p w14:paraId="7133A7B3" w14:textId="77777777" w:rsidR="00B858B1" w:rsidRPr="003D018C" w:rsidRDefault="00B858B1" w:rsidP="00B858B1">
      <w:pPr>
        <w:jc w:val="center"/>
        <w:rPr>
          <w:rFonts w:ascii="Times New Roman" w:hAnsi="Times New Roman" w:cs="Times New Roman"/>
        </w:rPr>
      </w:pPr>
      <w:r w:rsidRPr="003D018C">
        <w:rPr>
          <w:rFonts w:ascii="Times New Roman" w:hAnsi="Times New Roman" w:cs="Times New Roman"/>
        </w:rPr>
        <w:t xml:space="preserve"> </w:t>
      </w:r>
      <w:proofErr w:type="spellStart"/>
      <w:r w:rsidRPr="003D018C">
        <w:rPr>
          <w:rFonts w:ascii="Times New Roman" w:hAnsi="Times New Roman" w:cs="Times New Roman"/>
        </w:rPr>
        <w:t>Jasinska</w:t>
      </w:r>
      <w:proofErr w:type="spellEnd"/>
      <w:r w:rsidRPr="003D018C">
        <w:rPr>
          <w:rFonts w:ascii="Times New Roman" w:hAnsi="Times New Roman" w:cs="Times New Roman"/>
        </w:rPr>
        <w:t>, K.</w:t>
      </w:r>
      <w:r w:rsidRPr="003D018C">
        <w:rPr>
          <w:rFonts w:ascii="Times New Roman" w:hAnsi="Times New Roman" w:cs="Times New Roman"/>
          <w:vertAlign w:val="superscript"/>
        </w:rPr>
        <w:t>2</w:t>
      </w:r>
      <w:r w:rsidRPr="003D018C">
        <w:rPr>
          <w:rFonts w:ascii="Times New Roman" w:hAnsi="Times New Roman" w:cs="Times New Roman"/>
        </w:rPr>
        <w:t xml:space="preserve">, </w:t>
      </w:r>
    </w:p>
    <w:p w14:paraId="65B56487" w14:textId="77777777" w:rsidR="00407824" w:rsidRPr="003D018C" w:rsidRDefault="00407824" w:rsidP="00407824">
      <w:pPr>
        <w:jc w:val="center"/>
        <w:rPr>
          <w:rFonts w:ascii="Times New Roman" w:hAnsi="Times New Roman" w:cs="Times New Roman"/>
        </w:rPr>
      </w:pPr>
      <w:r w:rsidRPr="003D018C">
        <w:rPr>
          <w:rFonts w:ascii="Times New Roman" w:hAnsi="Times New Roman" w:cs="Times New Roman"/>
        </w:rPr>
        <w:t>Hung, Yi-</w:t>
      </w:r>
      <w:proofErr w:type="spellStart"/>
      <w:r w:rsidRPr="003D018C">
        <w:rPr>
          <w:rFonts w:ascii="Times New Roman" w:hAnsi="Times New Roman" w:cs="Times New Roman"/>
        </w:rPr>
        <w:t>Hui</w:t>
      </w:r>
      <w:proofErr w:type="spellEnd"/>
      <w:r w:rsidRPr="003D018C">
        <w:rPr>
          <w:rFonts w:ascii="Times New Roman" w:hAnsi="Times New Roman" w:cs="Times New Roman"/>
        </w:rPr>
        <w:t xml:space="preserve"> </w:t>
      </w:r>
      <w:r w:rsidRPr="003D018C">
        <w:rPr>
          <w:rFonts w:ascii="Times New Roman" w:hAnsi="Times New Roman" w:cs="Times New Roman"/>
          <w:vertAlign w:val="superscript"/>
        </w:rPr>
        <w:t>2</w:t>
      </w:r>
    </w:p>
    <w:p w14:paraId="7ADE7B76" w14:textId="77777777" w:rsidR="00B858B1" w:rsidRPr="003D018C" w:rsidRDefault="00B858B1" w:rsidP="00407824">
      <w:pPr>
        <w:jc w:val="center"/>
        <w:rPr>
          <w:rFonts w:ascii="Times New Roman" w:hAnsi="Times New Roman" w:cs="Times New Roman"/>
        </w:rPr>
      </w:pPr>
      <w:r w:rsidRPr="003D018C">
        <w:rPr>
          <w:rFonts w:ascii="Times New Roman" w:hAnsi="Times New Roman" w:cs="Times New Roman"/>
        </w:rPr>
        <w:t>Baron, E.</w:t>
      </w:r>
      <w:r w:rsidRPr="003D018C">
        <w:rPr>
          <w:rFonts w:ascii="Times New Roman" w:hAnsi="Times New Roman" w:cs="Times New Roman"/>
          <w:vertAlign w:val="superscript"/>
        </w:rPr>
        <w:t>2</w:t>
      </w:r>
      <w:r w:rsidRPr="003D018C">
        <w:rPr>
          <w:rFonts w:ascii="Times New Roman" w:hAnsi="Times New Roman" w:cs="Times New Roman"/>
        </w:rPr>
        <w:t>,</w:t>
      </w:r>
    </w:p>
    <w:p w14:paraId="443357B3" w14:textId="6065611F" w:rsidR="00B858B1" w:rsidRPr="003D018C" w:rsidRDefault="00B858B1" w:rsidP="00B858B1">
      <w:pPr>
        <w:jc w:val="center"/>
        <w:rPr>
          <w:rFonts w:ascii="Times New Roman" w:hAnsi="Times New Roman" w:cs="Times New Roman"/>
        </w:rPr>
      </w:pPr>
      <w:r w:rsidRPr="003D018C">
        <w:rPr>
          <w:rFonts w:ascii="Times New Roman" w:hAnsi="Times New Roman" w:cs="Times New Roman"/>
        </w:rPr>
        <w:t xml:space="preserve">  </w:t>
      </w:r>
      <w:proofErr w:type="spellStart"/>
      <w:r w:rsidRPr="003D018C">
        <w:rPr>
          <w:rFonts w:ascii="Times New Roman" w:hAnsi="Times New Roman" w:cs="Times New Roman"/>
        </w:rPr>
        <w:t>Mencl</w:t>
      </w:r>
      <w:proofErr w:type="spellEnd"/>
      <w:r w:rsidRPr="003D018C">
        <w:rPr>
          <w:rFonts w:ascii="Times New Roman" w:hAnsi="Times New Roman" w:cs="Times New Roman"/>
        </w:rPr>
        <w:t>, W. E.</w:t>
      </w:r>
      <w:r w:rsidRPr="003D018C">
        <w:rPr>
          <w:rFonts w:ascii="Times New Roman" w:hAnsi="Times New Roman" w:cs="Times New Roman"/>
          <w:vertAlign w:val="superscript"/>
        </w:rPr>
        <w:t>2</w:t>
      </w:r>
      <w:proofErr w:type="gramStart"/>
      <w:r w:rsidR="004B2068">
        <w:rPr>
          <w:rFonts w:ascii="Times New Roman" w:hAnsi="Times New Roman" w:cs="Times New Roman"/>
          <w:vertAlign w:val="superscript"/>
        </w:rPr>
        <w:t>,8</w:t>
      </w:r>
      <w:proofErr w:type="gramEnd"/>
    </w:p>
    <w:p w14:paraId="00B8555C" w14:textId="77777777" w:rsidR="00B858B1" w:rsidRPr="003D018C" w:rsidRDefault="00B858B1" w:rsidP="00B858B1">
      <w:pPr>
        <w:jc w:val="center"/>
        <w:rPr>
          <w:rFonts w:ascii="Times New Roman" w:hAnsi="Times New Roman" w:cs="Times New Roman"/>
        </w:rPr>
      </w:pPr>
      <w:r w:rsidRPr="003D018C">
        <w:rPr>
          <w:rFonts w:ascii="Times New Roman" w:hAnsi="Times New Roman" w:cs="Times New Roman"/>
        </w:rPr>
        <w:t xml:space="preserve"> Cutting, L. E.</w:t>
      </w:r>
      <w:r w:rsidRPr="003D018C">
        <w:rPr>
          <w:rFonts w:ascii="Times New Roman" w:hAnsi="Times New Roman" w:cs="Times New Roman"/>
          <w:vertAlign w:val="superscript"/>
        </w:rPr>
        <w:t>4</w:t>
      </w:r>
    </w:p>
    <w:p w14:paraId="3AAF4A0B" w14:textId="77777777" w:rsidR="00B858B1" w:rsidRPr="003D018C" w:rsidRDefault="00B858B1" w:rsidP="00B858B1">
      <w:pPr>
        <w:jc w:val="center"/>
        <w:rPr>
          <w:rFonts w:ascii="Times New Roman" w:hAnsi="Times New Roman" w:cs="Times New Roman"/>
          <w:vertAlign w:val="superscript"/>
        </w:rPr>
      </w:pPr>
      <w:r w:rsidRPr="003D018C">
        <w:rPr>
          <w:rFonts w:ascii="Times New Roman" w:hAnsi="Times New Roman" w:cs="Times New Roman"/>
        </w:rPr>
        <w:t xml:space="preserve"> </w:t>
      </w:r>
      <w:proofErr w:type="spellStart"/>
      <w:r w:rsidRPr="003D018C">
        <w:rPr>
          <w:rFonts w:ascii="Times New Roman" w:hAnsi="Times New Roman" w:cs="Times New Roman"/>
        </w:rPr>
        <w:t>Zevin</w:t>
      </w:r>
      <w:proofErr w:type="spellEnd"/>
      <w:r w:rsidRPr="003D018C">
        <w:rPr>
          <w:rFonts w:ascii="Times New Roman" w:hAnsi="Times New Roman" w:cs="Times New Roman"/>
        </w:rPr>
        <w:t>, J.</w:t>
      </w:r>
      <w:r w:rsidRPr="003D018C">
        <w:rPr>
          <w:rFonts w:ascii="Times New Roman" w:hAnsi="Times New Roman" w:cs="Times New Roman"/>
          <w:vertAlign w:val="superscript"/>
        </w:rPr>
        <w:t>2, 5,6</w:t>
      </w:r>
    </w:p>
    <w:p w14:paraId="71B8547F" w14:textId="77777777" w:rsidR="00B858B1" w:rsidRPr="00521F52" w:rsidRDefault="00B858B1" w:rsidP="00B858B1">
      <w:pPr>
        <w:jc w:val="center"/>
        <w:rPr>
          <w:rFonts w:ascii="Times New Roman" w:hAnsi="Times New Roman" w:cs="Times New Roman"/>
          <w:vertAlign w:val="superscript"/>
        </w:rPr>
      </w:pPr>
      <w:proofErr w:type="spellStart"/>
      <w:r w:rsidRPr="003D018C">
        <w:rPr>
          <w:rFonts w:ascii="Times New Roman" w:hAnsi="Times New Roman" w:cs="Times New Roman"/>
        </w:rPr>
        <w:t>Landi</w:t>
      </w:r>
      <w:proofErr w:type="spellEnd"/>
      <w:r w:rsidRPr="003D018C">
        <w:rPr>
          <w:rFonts w:ascii="Times New Roman" w:hAnsi="Times New Roman" w:cs="Times New Roman"/>
        </w:rPr>
        <w:t>, N.</w:t>
      </w:r>
      <w:r w:rsidRPr="003D018C">
        <w:rPr>
          <w:rFonts w:ascii="Times New Roman" w:hAnsi="Times New Roman" w:cs="Times New Roman"/>
          <w:vertAlign w:val="superscript"/>
        </w:rPr>
        <w:t>1</w:t>
      </w:r>
      <w:proofErr w:type="gramStart"/>
      <w:r w:rsidRPr="003D018C">
        <w:rPr>
          <w:rFonts w:ascii="Times New Roman" w:hAnsi="Times New Roman" w:cs="Times New Roman"/>
          <w:vertAlign w:val="superscript"/>
        </w:rPr>
        <w:t>,2,3</w:t>
      </w:r>
      <w:r w:rsidR="00B554AD" w:rsidRPr="003D018C">
        <w:rPr>
          <w:rFonts w:ascii="Times New Roman" w:hAnsi="Times New Roman" w:cs="Times New Roman"/>
          <w:vertAlign w:val="superscript"/>
        </w:rPr>
        <w:t>,7</w:t>
      </w:r>
      <w:proofErr w:type="gramEnd"/>
    </w:p>
    <w:p w14:paraId="478E82E6" w14:textId="77777777" w:rsidR="00775C1C" w:rsidRPr="00265462" w:rsidRDefault="00775C1C" w:rsidP="00B858B1">
      <w:pPr>
        <w:jc w:val="center"/>
        <w:rPr>
          <w:rFonts w:ascii="Times New Roman" w:hAnsi="Times New Roman" w:cs="Times New Roman"/>
        </w:rPr>
      </w:pPr>
    </w:p>
    <w:p w14:paraId="414087A6" w14:textId="77777777" w:rsidR="00B858B1" w:rsidRPr="00C9316F" w:rsidRDefault="00B858B1" w:rsidP="00B858B1">
      <w:pPr>
        <w:jc w:val="center"/>
        <w:rPr>
          <w:rFonts w:ascii="Times New Roman" w:hAnsi="Times New Roman" w:cs="Times New Roman"/>
        </w:rPr>
      </w:pPr>
      <w:r w:rsidRPr="00C9316F">
        <w:rPr>
          <w:rFonts w:ascii="Times New Roman" w:hAnsi="Times New Roman" w:cs="Times New Roman"/>
          <w:vertAlign w:val="superscript"/>
        </w:rPr>
        <w:t>1</w:t>
      </w:r>
      <w:r w:rsidRPr="00C9316F">
        <w:rPr>
          <w:rFonts w:ascii="Times New Roman" w:hAnsi="Times New Roman" w:cs="Times New Roman"/>
        </w:rPr>
        <w:t>University of Connecticut</w:t>
      </w:r>
    </w:p>
    <w:p w14:paraId="63A0B9D4" w14:textId="77777777" w:rsidR="00B858B1" w:rsidRPr="003D018C" w:rsidRDefault="00B858B1" w:rsidP="00B858B1">
      <w:pPr>
        <w:jc w:val="center"/>
        <w:rPr>
          <w:rFonts w:ascii="Times New Roman" w:hAnsi="Times New Roman" w:cs="Times New Roman"/>
        </w:rPr>
      </w:pPr>
      <w:r w:rsidRPr="003D018C">
        <w:rPr>
          <w:rFonts w:ascii="Times New Roman" w:hAnsi="Times New Roman" w:cs="Times New Roman"/>
          <w:vertAlign w:val="superscript"/>
        </w:rPr>
        <w:t>2</w:t>
      </w:r>
      <w:r w:rsidRPr="003D018C">
        <w:rPr>
          <w:rFonts w:ascii="Times New Roman" w:hAnsi="Times New Roman" w:cs="Times New Roman"/>
        </w:rPr>
        <w:t>Haskins Laboratories</w:t>
      </w:r>
    </w:p>
    <w:p w14:paraId="2805E1A5" w14:textId="77777777" w:rsidR="00B858B1" w:rsidRPr="003D018C" w:rsidRDefault="00B858B1" w:rsidP="00B858B1">
      <w:pPr>
        <w:jc w:val="center"/>
        <w:rPr>
          <w:rFonts w:ascii="Times New Roman" w:hAnsi="Times New Roman" w:cs="Times New Roman"/>
        </w:rPr>
      </w:pPr>
      <w:r w:rsidRPr="003D018C">
        <w:rPr>
          <w:rFonts w:ascii="Times New Roman" w:hAnsi="Times New Roman" w:cs="Times New Roman"/>
          <w:vertAlign w:val="superscript"/>
        </w:rPr>
        <w:t>3</w:t>
      </w:r>
      <w:r w:rsidRPr="003D018C">
        <w:rPr>
          <w:rFonts w:ascii="Times New Roman" w:hAnsi="Times New Roman" w:cs="Times New Roman"/>
        </w:rPr>
        <w:t xml:space="preserve">Yale </w:t>
      </w:r>
      <w:r w:rsidR="00671AB2" w:rsidRPr="003D018C">
        <w:rPr>
          <w:rFonts w:ascii="Times New Roman" w:hAnsi="Times New Roman" w:cs="Times New Roman"/>
        </w:rPr>
        <w:t xml:space="preserve">Child Study Center, Yale </w:t>
      </w:r>
      <w:r w:rsidRPr="003D018C">
        <w:rPr>
          <w:rFonts w:ascii="Times New Roman" w:hAnsi="Times New Roman" w:cs="Times New Roman"/>
        </w:rPr>
        <w:t xml:space="preserve">University </w:t>
      </w:r>
    </w:p>
    <w:p w14:paraId="04AE3270" w14:textId="77777777" w:rsidR="00B858B1" w:rsidRPr="003D018C" w:rsidRDefault="00B858B1" w:rsidP="00B858B1">
      <w:pPr>
        <w:jc w:val="center"/>
        <w:rPr>
          <w:rFonts w:ascii="Times New Roman" w:hAnsi="Times New Roman" w:cs="Times New Roman"/>
        </w:rPr>
      </w:pPr>
      <w:r w:rsidRPr="003D018C">
        <w:rPr>
          <w:rFonts w:ascii="Times New Roman" w:hAnsi="Times New Roman" w:cs="Times New Roman"/>
          <w:vertAlign w:val="superscript"/>
        </w:rPr>
        <w:t>4</w:t>
      </w:r>
      <w:r w:rsidRPr="003D018C">
        <w:rPr>
          <w:rFonts w:ascii="Times New Roman" w:hAnsi="Times New Roman" w:cs="Times New Roman"/>
        </w:rPr>
        <w:t xml:space="preserve">Vanderbilt University </w:t>
      </w:r>
    </w:p>
    <w:p w14:paraId="29D1AEB5" w14:textId="77777777" w:rsidR="00B858B1" w:rsidRPr="003D018C" w:rsidRDefault="00B858B1" w:rsidP="00B858B1">
      <w:pPr>
        <w:jc w:val="center"/>
        <w:rPr>
          <w:rFonts w:ascii="Times New Roman" w:hAnsi="Times New Roman" w:cs="Times New Roman"/>
        </w:rPr>
      </w:pPr>
      <w:r w:rsidRPr="003D018C">
        <w:rPr>
          <w:rFonts w:ascii="Times New Roman" w:hAnsi="Times New Roman" w:cs="Times New Roman"/>
          <w:vertAlign w:val="superscript"/>
        </w:rPr>
        <w:t>5</w:t>
      </w:r>
      <w:r w:rsidRPr="003D018C">
        <w:rPr>
          <w:rFonts w:ascii="Times New Roman" w:hAnsi="Times New Roman" w:cs="Times New Roman"/>
        </w:rPr>
        <w:t>University of California Irvine</w:t>
      </w:r>
    </w:p>
    <w:p w14:paraId="6C281C2F" w14:textId="77777777" w:rsidR="00B858B1" w:rsidRPr="003D018C" w:rsidRDefault="00B858B1" w:rsidP="00B858B1">
      <w:pPr>
        <w:jc w:val="center"/>
        <w:rPr>
          <w:rFonts w:ascii="Times New Roman" w:hAnsi="Times New Roman" w:cs="Times New Roman"/>
        </w:rPr>
      </w:pPr>
      <w:r w:rsidRPr="003D018C">
        <w:rPr>
          <w:rFonts w:ascii="Times New Roman" w:hAnsi="Times New Roman" w:cs="Times New Roman"/>
          <w:vertAlign w:val="superscript"/>
        </w:rPr>
        <w:t>6</w:t>
      </w:r>
      <w:r w:rsidRPr="003D018C">
        <w:rPr>
          <w:rFonts w:ascii="Times New Roman" w:hAnsi="Times New Roman" w:cs="Times New Roman"/>
        </w:rPr>
        <w:t>University of Southern California</w:t>
      </w:r>
    </w:p>
    <w:p w14:paraId="59CE2D62" w14:textId="77777777" w:rsidR="00B554AD" w:rsidRDefault="00B554AD" w:rsidP="00B554AD">
      <w:pPr>
        <w:jc w:val="center"/>
        <w:rPr>
          <w:rFonts w:ascii="Times New Roman" w:hAnsi="Times New Roman" w:cs="Times New Roman"/>
        </w:rPr>
      </w:pPr>
      <w:r w:rsidRPr="003D018C">
        <w:rPr>
          <w:rFonts w:ascii="Times New Roman" w:hAnsi="Times New Roman" w:cs="Times New Roman"/>
          <w:vertAlign w:val="superscript"/>
        </w:rPr>
        <w:t>7</w:t>
      </w:r>
      <w:r w:rsidRPr="003D018C">
        <w:rPr>
          <w:rFonts w:ascii="Times New Roman" w:hAnsi="Times New Roman" w:cs="Times New Roman"/>
        </w:rPr>
        <w:t>CT Institute for the Brain and Cognitive Sciences</w:t>
      </w:r>
    </w:p>
    <w:p w14:paraId="6DB13CF2" w14:textId="41EA9BBC" w:rsidR="004B2068" w:rsidRPr="004B2068" w:rsidRDefault="004B2068" w:rsidP="00B554AD">
      <w:pPr>
        <w:jc w:val="center"/>
        <w:rPr>
          <w:rFonts w:ascii="Times New Roman" w:hAnsi="Times New Roman" w:cs="Times New Roman"/>
        </w:rPr>
      </w:pPr>
      <w:r w:rsidRPr="002F4154">
        <w:rPr>
          <w:rFonts w:ascii="Times New Roman" w:eastAsia="Times New Roman" w:hAnsi="Times New Roman" w:cs="Times New Roman"/>
          <w:vertAlign w:val="superscript"/>
        </w:rPr>
        <w:t>8</w:t>
      </w:r>
      <w:r w:rsidRPr="002F4154">
        <w:rPr>
          <w:rFonts w:ascii="Times New Roman" w:eastAsia="Times New Roman" w:hAnsi="Times New Roman" w:cs="Times New Roman"/>
        </w:rPr>
        <w:t>Department of Linguistics, Yale University</w:t>
      </w:r>
    </w:p>
    <w:p w14:paraId="55B0019C" w14:textId="77777777" w:rsidR="00B858B1" w:rsidRPr="003D018C" w:rsidRDefault="00B858B1" w:rsidP="00814C92">
      <w:pPr>
        <w:rPr>
          <w:rFonts w:ascii="Times New Roman" w:hAnsi="Times New Roman" w:cs="Times New Roman"/>
        </w:rPr>
      </w:pPr>
    </w:p>
    <w:p w14:paraId="5C3AA4EC" w14:textId="77777777" w:rsidR="00B858B1" w:rsidRPr="003D018C" w:rsidRDefault="00B858B1" w:rsidP="00814C92">
      <w:pPr>
        <w:rPr>
          <w:rFonts w:ascii="Times New Roman" w:hAnsi="Times New Roman" w:cs="Times New Roman"/>
        </w:rPr>
      </w:pPr>
    </w:p>
    <w:p w14:paraId="50D5D71D" w14:textId="77777777" w:rsidR="00B858B1" w:rsidRPr="003D018C" w:rsidRDefault="00B858B1" w:rsidP="00814C92">
      <w:pPr>
        <w:rPr>
          <w:rFonts w:ascii="Times New Roman" w:hAnsi="Times New Roman" w:cs="Times New Roman"/>
        </w:rPr>
      </w:pPr>
      <w:r w:rsidRPr="003D018C">
        <w:rPr>
          <w:rFonts w:ascii="Times New Roman" w:hAnsi="Times New Roman" w:cs="Times New Roman"/>
        </w:rPr>
        <w:t>Corresponding Author:</w:t>
      </w:r>
    </w:p>
    <w:p w14:paraId="36AA4429" w14:textId="77777777" w:rsidR="00B858B1" w:rsidRPr="003D018C" w:rsidRDefault="00B858B1" w:rsidP="00814C92">
      <w:pPr>
        <w:rPr>
          <w:rFonts w:ascii="Times New Roman" w:hAnsi="Times New Roman" w:cs="Times New Roman"/>
        </w:rPr>
      </w:pPr>
    </w:p>
    <w:p w14:paraId="3D059D74" w14:textId="77777777" w:rsidR="00B858B1" w:rsidRPr="003D018C" w:rsidRDefault="00B858B1" w:rsidP="00814C92">
      <w:pPr>
        <w:rPr>
          <w:rFonts w:ascii="Times New Roman" w:hAnsi="Times New Roman" w:cs="Times New Roman"/>
        </w:rPr>
      </w:pPr>
      <w:r w:rsidRPr="003D018C">
        <w:rPr>
          <w:rFonts w:ascii="Times New Roman" w:hAnsi="Times New Roman" w:cs="Times New Roman"/>
        </w:rPr>
        <w:t xml:space="preserve">Nicole </w:t>
      </w:r>
      <w:proofErr w:type="spellStart"/>
      <w:r w:rsidRPr="003D018C">
        <w:rPr>
          <w:rFonts w:ascii="Times New Roman" w:hAnsi="Times New Roman" w:cs="Times New Roman"/>
        </w:rPr>
        <w:t>Landi</w:t>
      </w:r>
      <w:proofErr w:type="spellEnd"/>
    </w:p>
    <w:p w14:paraId="1B764CB3" w14:textId="77777777" w:rsidR="00B858B1" w:rsidRPr="003D018C" w:rsidRDefault="00B858B1" w:rsidP="00814C92">
      <w:pPr>
        <w:rPr>
          <w:rFonts w:ascii="Times New Roman" w:hAnsi="Times New Roman" w:cs="Times New Roman"/>
        </w:rPr>
      </w:pPr>
      <w:r w:rsidRPr="003D018C">
        <w:rPr>
          <w:rFonts w:ascii="Times New Roman" w:hAnsi="Times New Roman" w:cs="Times New Roman"/>
        </w:rPr>
        <w:t>Assistant Professor, Department of Psychological Sciences, University of Connecticut</w:t>
      </w:r>
    </w:p>
    <w:p w14:paraId="24693589" w14:textId="77777777" w:rsidR="00B858B1" w:rsidRPr="003D018C" w:rsidRDefault="00B858B1" w:rsidP="00814C92">
      <w:pPr>
        <w:rPr>
          <w:rFonts w:ascii="Times New Roman" w:hAnsi="Times New Roman" w:cs="Times New Roman"/>
        </w:rPr>
      </w:pPr>
      <w:r w:rsidRPr="003D018C">
        <w:rPr>
          <w:rFonts w:ascii="Times New Roman" w:hAnsi="Times New Roman" w:cs="Times New Roman"/>
        </w:rPr>
        <w:t>Director of EEG Research, Haskins Laboratories</w:t>
      </w:r>
    </w:p>
    <w:p w14:paraId="73379FAF" w14:textId="77777777" w:rsidR="00B858B1" w:rsidRPr="003D018C" w:rsidRDefault="00380E8A" w:rsidP="00814C92">
      <w:pPr>
        <w:rPr>
          <w:rFonts w:ascii="Times New Roman" w:hAnsi="Times New Roman" w:cs="Times New Roman"/>
        </w:rPr>
      </w:pPr>
      <w:hyperlink r:id="rId8" w:history="1">
        <w:r w:rsidR="00B858B1" w:rsidRPr="003D018C">
          <w:rPr>
            <w:rStyle w:val="Hyperlink"/>
            <w:rFonts w:ascii="Times New Roman" w:hAnsi="Times New Roman" w:cs="Times New Roman"/>
          </w:rPr>
          <w:t>Nicole.landi@uconn.edu</w:t>
        </w:r>
      </w:hyperlink>
    </w:p>
    <w:p w14:paraId="37F5F163" w14:textId="77777777" w:rsidR="00FB7BF6" w:rsidRPr="00265462" w:rsidRDefault="00B858B1" w:rsidP="00814C92">
      <w:pPr>
        <w:rPr>
          <w:rFonts w:ascii="Times New Roman" w:hAnsi="Times New Roman" w:cs="Times New Roman"/>
        </w:rPr>
      </w:pPr>
      <w:r w:rsidRPr="00521F52">
        <w:rPr>
          <w:rFonts w:ascii="Times New Roman" w:hAnsi="Times New Roman" w:cs="Times New Roman"/>
        </w:rPr>
        <w:t>203-865-6163 x 278</w:t>
      </w:r>
      <w:r w:rsidR="00FB7BF6" w:rsidRPr="00265462">
        <w:rPr>
          <w:rFonts w:ascii="Times New Roman" w:hAnsi="Times New Roman" w:cs="Times New Roman"/>
        </w:rPr>
        <w:br w:type="page"/>
      </w:r>
    </w:p>
    <w:p w14:paraId="713A43B2" w14:textId="77777777" w:rsidR="00B858B1" w:rsidRDefault="00B858B1" w:rsidP="00814C92">
      <w:pPr>
        <w:spacing w:line="480" w:lineRule="auto"/>
        <w:jc w:val="both"/>
        <w:rPr>
          <w:rFonts w:ascii="Times New Roman" w:hAnsi="Times New Roman" w:cs="Times New Roman"/>
          <w:b/>
        </w:rPr>
      </w:pPr>
      <w:r w:rsidRPr="00265462">
        <w:rPr>
          <w:rFonts w:ascii="Times New Roman" w:hAnsi="Times New Roman" w:cs="Times New Roman"/>
          <w:b/>
        </w:rPr>
        <w:lastRenderedPageBreak/>
        <w:t>Abstract</w:t>
      </w:r>
    </w:p>
    <w:p w14:paraId="5A5BB8C1" w14:textId="4F3DE2F8" w:rsidR="00484D3D" w:rsidRPr="00265462" w:rsidRDefault="00AE2C92" w:rsidP="000D6325">
      <w:pPr>
        <w:ind w:firstLine="720"/>
        <w:jc w:val="both"/>
        <w:rPr>
          <w:rFonts w:ascii="Times New Roman" w:hAnsi="Times New Roman" w:cs="Times New Roman"/>
          <w:b/>
        </w:rPr>
      </w:pPr>
      <w:r>
        <w:rPr>
          <w:rFonts w:ascii="Times New Roman" w:hAnsi="Times New Roman" w:cs="Times New Roman"/>
        </w:rPr>
        <w:t>R</w:t>
      </w:r>
      <w:r w:rsidR="00F64A41">
        <w:rPr>
          <w:rFonts w:ascii="Times New Roman" w:hAnsi="Times New Roman" w:cs="Times New Roman"/>
        </w:rPr>
        <w:t xml:space="preserve">eading </w:t>
      </w:r>
      <w:r w:rsidR="00484D3D">
        <w:rPr>
          <w:rFonts w:ascii="Times New Roman" w:hAnsi="Times New Roman" w:cs="Times New Roman"/>
        </w:rPr>
        <w:t xml:space="preserve">comprehension skill </w:t>
      </w:r>
      <w:r w:rsidR="000F639E">
        <w:rPr>
          <w:rFonts w:ascii="Times New Roman" w:hAnsi="Times New Roman" w:cs="Times New Roman"/>
        </w:rPr>
        <w:t>varies considerably across individuals, and this variability exists even among adult college students</w:t>
      </w:r>
      <w:r w:rsidR="00A4770E">
        <w:rPr>
          <w:rFonts w:ascii="Times New Roman" w:hAnsi="Times New Roman" w:cs="Times New Roman"/>
        </w:rPr>
        <w:t xml:space="preserve">. </w:t>
      </w:r>
      <w:r w:rsidR="000F639E">
        <w:rPr>
          <w:rFonts w:ascii="Times New Roman" w:hAnsi="Times New Roman" w:cs="Times New Roman"/>
        </w:rPr>
        <w:t>Variability in comprehension skill</w:t>
      </w:r>
      <w:r w:rsidR="00484D3D">
        <w:rPr>
          <w:rFonts w:ascii="Times New Roman" w:hAnsi="Times New Roman" w:cs="Times New Roman"/>
        </w:rPr>
        <w:t xml:space="preserve"> has been positively associated with activation in</w:t>
      </w:r>
      <w:r w:rsidR="00A4770E">
        <w:rPr>
          <w:rFonts w:ascii="Times New Roman" w:hAnsi="Times New Roman" w:cs="Times New Roman"/>
        </w:rPr>
        <w:t xml:space="preserve"> language-related regions such as</w:t>
      </w:r>
      <w:r w:rsidR="00484D3D">
        <w:rPr>
          <w:rFonts w:ascii="Times New Roman" w:hAnsi="Times New Roman" w:cs="Times New Roman"/>
        </w:rPr>
        <w:t xml:space="preserve"> temporal cortex, inferior frontal </w:t>
      </w:r>
      <w:proofErr w:type="spellStart"/>
      <w:r w:rsidR="00484D3D">
        <w:rPr>
          <w:rFonts w:ascii="Times New Roman" w:hAnsi="Times New Roman" w:cs="Times New Roman"/>
        </w:rPr>
        <w:t>gyrus</w:t>
      </w:r>
      <w:proofErr w:type="spellEnd"/>
      <w:r w:rsidR="00484D3D">
        <w:rPr>
          <w:rFonts w:ascii="Times New Roman" w:hAnsi="Times New Roman" w:cs="Times New Roman"/>
        </w:rPr>
        <w:t xml:space="preserve"> (IFG), and fusiform areas</w:t>
      </w:r>
      <w:r w:rsidR="00A4770E">
        <w:rPr>
          <w:rFonts w:ascii="Times New Roman" w:hAnsi="Times New Roman" w:cs="Times New Roman"/>
        </w:rPr>
        <w:t xml:space="preserve"> during word-level tasks</w:t>
      </w:r>
      <w:r w:rsidR="00484D3D">
        <w:rPr>
          <w:rFonts w:ascii="Times New Roman" w:hAnsi="Times New Roman" w:cs="Times New Roman"/>
        </w:rPr>
        <w:t xml:space="preserve">. However, little research has investigated how </w:t>
      </w:r>
      <w:r w:rsidR="00F64A41">
        <w:rPr>
          <w:rFonts w:ascii="Times New Roman" w:hAnsi="Times New Roman" w:cs="Times New Roman"/>
        </w:rPr>
        <w:t xml:space="preserve">individual differenced in </w:t>
      </w:r>
      <w:r w:rsidR="00484D3D">
        <w:rPr>
          <w:rFonts w:ascii="Times New Roman" w:hAnsi="Times New Roman" w:cs="Times New Roman"/>
        </w:rPr>
        <w:t xml:space="preserve">reading comprehension skill </w:t>
      </w:r>
      <w:r w:rsidR="00F64A41">
        <w:rPr>
          <w:rFonts w:ascii="Times New Roman" w:hAnsi="Times New Roman" w:cs="Times New Roman"/>
        </w:rPr>
        <w:t xml:space="preserve">are </w:t>
      </w:r>
      <w:r w:rsidR="00484D3D">
        <w:rPr>
          <w:rFonts w:ascii="Times New Roman" w:hAnsi="Times New Roman" w:cs="Times New Roman"/>
        </w:rPr>
        <w:t xml:space="preserve">related to activation during </w:t>
      </w:r>
      <w:r w:rsidR="00A4770E">
        <w:rPr>
          <w:rFonts w:ascii="Times New Roman" w:hAnsi="Times New Roman" w:cs="Times New Roman"/>
        </w:rPr>
        <w:t xml:space="preserve">actual </w:t>
      </w:r>
      <w:r w:rsidR="00484D3D">
        <w:rPr>
          <w:rFonts w:ascii="Times New Roman" w:hAnsi="Times New Roman" w:cs="Times New Roman"/>
        </w:rPr>
        <w:t xml:space="preserve">passage comprehension. Here, </w:t>
      </w:r>
      <w:r w:rsidR="00F64A41">
        <w:rPr>
          <w:rFonts w:ascii="Times New Roman" w:hAnsi="Times New Roman" w:cs="Times New Roman"/>
        </w:rPr>
        <w:t xml:space="preserve">we investigate the relationship between individual differences in comprehension skill in good decoders and neural </w:t>
      </w:r>
      <w:r w:rsidR="00484D3D">
        <w:rPr>
          <w:rFonts w:ascii="Times New Roman" w:hAnsi="Times New Roman" w:cs="Times New Roman"/>
        </w:rPr>
        <w:t>activation</w:t>
      </w:r>
      <w:r w:rsidR="00F64A41">
        <w:rPr>
          <w:rFonts w:ascii="Times New Roman" w:hAnsi="Times New Roman" w:cs="Times New Roman"/>
        </w:rPr>
        <w:t xml:space="preserve"> (using fMRI)</w:t>
      </w:r>
      <w:r w:rsidR="00484D3D">
        <w:rPr>
          <w:rFonts w:ascii="Times New Roman" w:hAnsi="Times New Roman" w:cs="Times New Roman"/>
        </w:rPr>
        <w:t xml:space="preserve"> during processing of both auditory and visual </w:t>
      </w:r>
      <w:r w:rsidR="00F64A41">
        <w:rPr>
          <w:rFonts w:ascii="Times New Roman" w:hAnsi="Times New Roman" w:cs="Times New Roman"/>
        </w:rPr>
        <w:t xml:space="preserve">single </w:t>
      </w:r>
      <w:r w:rsidR="00484D3D">
        <w:rPr>
          <w:rFonts w:ascii="Times New Roman" w:hAnsi="Times New Roman" w:cs="Times New Roman"/>
        </w:rPr>
        <w:t xml:space="preserve">words and passages. Behavioral Partial Least Squares (PLS) analyses revealed that activation was related to comprehension skill similarly across modality and processing level. </w:t>
      </w:r>
      <w:r w:rsidR="00C3387E">
        <w:rPr>
          <w:rFonts w:ascii="Times New Roman" w:hAnsi="Times New Roman" w:cs="Times New Roman"/>
        </w:rPr>
        <w:t>Skilled</w:t>
      </w:r>
      <w:r w:rsidR="00484D3D">
        <w:rPr>
          <w:rFonts w:ascii="Times New Roman" w:hAnsi="Times New Roman" w:cs="Times New Roman"/>
        </w:rPr>
        <w:t xml:space="preserve"> comprehenders showed more activation </w:t>
      </w:r>
      <w:r w:rsidR="00A4770E">
        <w:rPr>
          <w:rFonts w:ascii="Times New Roman" w:hAnsi="Times New Roman" w:cs="Times New Roman"/>
        </w:rPr>
        <w:t xml:space="preserve">broadly in </w:t>
      </w:r>
      <w:r w:rsidR="00F64A41">
        <w:rPr>
          <w:rFonts w:ascii="Times New Roman" w:hAnsi="Times New Roman" w:cs="Times New Roman"/>
        </w:rPr>
        <w:t>areas associated with semantic processing</w:t>
      </w:r>
      <w:r w:rsidR="00484D3D">
        <w:rPr>
          <w:rFonts w:ascii="Times New Roman" w:hAnsi="Times New Roman" w:cs="Times New Roman"/>
        </w:rPr>
        <w:t xml:space="preserve">, including superior and middle temporal </w:t>
      </w:r>
      <w:proofErr w:type="spellStart"/>
      <w:r w:rsidR="00484D3D">
        <w:rPr>
          <w:rFonts w:ascii="Times New Roman" w:hAnsi="Times New Roman" w:cs="Times New Roman"/>
        </w:rPr>
        <w:t>gyri</w:t>
      </w:r>
      <w:proofErr w:type="spellEnd"/>
      <w:r w:rsidR="00484D3D">
        <w:rPr>
          <w:rFonts w:ascii="Times New Roman" w:hAnsi="Times New Roman" w:cs="Times New Roman"/>
        </w:rPr>
        <w:t xml:space="preserve"> and IFG. </w:t>
      </w:r>
      <w:r w:rsidR="00C3387E">
        <w:rPr>
          <w:rFonts w:ascii="Times New Roman" w:hAnsi="Times New Roman" w:cs="Times New Roman"/>
        </w:rPr>
        <w:t xml:space="preserve">Less-skilled </w:t>
      </w:r>
      <w:r w:rsidR="00484D3D">
        <w:rPr>
          <w:rFonts w:ascii="Times New Roman" w:hAnsi="Times New Roman" w:cs="Times New Roman"/>
        </w:rPr>
        <w:t xml:space="preserve">comprehenders showed more activation in anterior cingulate cortex, insula, and </w:t>
      </w:r>
      <w:proofErr w:type="spellStart"/>
      <w:r w:rsidR="00484D3D">
        <w:rPr>
          <w:rFonts w:ascii="Times New Roman" w:hAnsi="Times New Roman" w:cs="Times New Roman"/>
        </w:rPr>
        <w:t>parahippocampal</w:t>
      </w:r>
      <w:proofErr w:type="spellEnd"/>
      <w:r w:rsidR="00484D3D">
        <w:rPr>
          <w:rFonts w:ascii="Times New Roman" w:hAnsi="Times New Roman" w:cs="Times New Roman"/>
        </w:rPr>
        <w:t xml:space="preserve"> areas, regions associated with executive function, phonological processing, and memory. These results suggest that </w:t>
      </w:r>
      <w:r w:rsidR="00C3387E">
        <w:rPr>
          <w:rFonts w:ascii="Times New Roman" w:hAnsi="Times New Roman" w:cs="Times New Roman"/>
        </w:rPr>
        <w:t xml:space="preserve">skilled </w:t>
      </w:r>
      <w:r w:rsidR="00484D3D">
        <w:rPr>
          <w:rFonts w:ascii="Times New Roman" w:hAnsi="Times New Roman" w:cs="Times New Roman"/>
        </w:rPr>
        <w:t xml:space="preserve">comprehenders are engaging </w:t>
      </w:r>
      <w:r w:rsidR="00F64A41">
        <w:rPr>
          <w:rFonts w:ascii="Times New Roman" w:hAnsi="Times New Roman" w:cs="Times New Roman"/>
        </w:rPr>
        <w:t xml:space="preserve">primarily </w:t>
      </w:r>
      <w:r w:rsidR="00484D3D">
        <w:rPr>
          <w:rFonts w:ascii="Times New Roman" w:hAnsi="Times New Roman" w:cs="Times New Roman"/>
        </w:rPr>
        <w:t>with the semantic content of words and passages while</w:t>
      </w:r>
      <w:r w:rsidR="00C3387E">
        <w:rPr>
          <w:rFonts w:ascii="Times New Roman" w:hAnsi="Times New Roman" w:cs="Times New Roman"/>
        </w:rPr>
        <w:t xml:space="preserve"> less-skilled</w:t>
      </w:r>
      <w:r w:rsidR="00484D3D">
        <w:rPr>
          <w:rFonts w:ascii="Times New Roman" w:hAnsi="Times New Roman" w:cs="Times New Roman"/>
        </w:rPr>
        <w:t xml:space="preserve"> comprehenders may </w:t>
      </w:r>
      <w:r w:rsidR="00F64A41">
        <w:rPr>
          <w:rFonts w:ascii="Times New Roman" w:hAnsi="Times New Roman" w:cs="Times New Roman"/>
        </w:rPr>
        <w:t>additionally require the support of</w:t>
      </w:r>
      <w:r w:rsidR="00484D3D">
        <w:rPr>
          <w:rFonts w:ascii="Times New Roman" w:hAnsi="Times New Roman" w:cs="Times New Roman"/>
        </w:rPr>
        <w:t xml:space="preserve"> phonological and executive </w:t>
      </w:r>
      <w:r w:rsidR="00F64A41">
        <w:rPr>
          <w:rFonts w:ascii="Times New Roman" w:hAnsi="Times New Roman" w:cs="Times New Roman"/>
        </w:rPr>
        <w:t>systems</w:t>
      </w:r>
      <w:r w:rsidR="00A4770E">
        <w:rPr>
          <w:rFonts w:ascii="Times New Roman" w:hAnsi="Times New Roman" w:cs="Times New Roman"/>
        </w:rPr>
        <w:t xml:space="preserve"> </w:t>
      </w:r>
      <w:r w:rsidR="00484D3D">
        <w:rPr>
          <w:rFonts w:ascii="Times New Roman" w:hAnsi="Times New Roman" w:cs="Times New Roman"/>
        </w:rPr>
        <w:t xml:space="preserve">during comprehension. The similarity of the pattern across modality and processing level suggest that </w:t>
      </w:r>
      <w:r w:rsidR="00C3387E">
        <w:rPr>
          <w:rFonts w:ascii="Times New Roman" w:hAnsi="Times New Roman" w:cs="Times New Roman"/>
        </w:rPr>
        <w:t xml:space="preserve">less-skilled </w:t>
      </w:r>
      <w:r w:rsidR="00484D3D">
        <w:rPr>
          <w:rFonts w:ascii="Times New Roman" w:hAnsi="Times New Roman" w:cs="Times New Roman"/>
        </w:rPr>
        <w:t xml:space="preserve">comprehenders may </w:t>
      </w:r>
      <w:r w:rsidR="00F64A41">
        <w:rPr>
          <w:rFonts w:ascii="Times New Roman" w:hAnsi="Times New Roman" w:cs="Times New Roman"/>
        </w:rPr>
        <w:t>have a</w:t>
      </w:r>
      <w:r w:rsidR="00484D3D">
        <w:rPr>
          <w:rFonts w:ascii="Times New Roman" w:hAnsi="Times New Roman" w:cs="Times New Roman"/>
        </w:rPr>
        <w:t xml:space="preserve"> </w:t>
      </w:r>
      <w:r w:rsidR="00F64A41">
        <w:rPr>
          <w:rFonts w:ascii="Times New Roman" w:hAnsi="Times New Roman" w:cs="Times New Roman"/>
        </w:rPr>
        <w:t>broader (albeit) sub clinical language</w:t>
      </w:r>
      <w:r w:rsidR="00484D3D">
        <w:rPr>
          <w:rFonts w:ascii="Times New Roman" w:hAnsi="Times New Roman" w:cs="Times New Roman"/>
        </w:rPr>
        <w:t xml:space="preserve"> </w:t>
      </w:r>
      <w:r w:rsidR="00F64A41">
        <w:rPr>
          <w:rFonts w:ascii="Times New Roman" w:hAnsi="Times New Roman" w:cs="Times New Roman"/>
        </w:rPr>
        <w:t xml:space="preserve">deficit, </w:t>
      </w:r>
      <w:r w:rsidR="00484D3D">
        <w:rPr>
          <w:rFonts w:ascii="Times New Roman" w:hAnsi="Times New Roman" w:cs="Times New Roman"/>
        </w:rPr>
        <w:t>rather than a reading</w:t>
      </w:r>
      <w:r w:rsidR="00F64A41">
        <w:rPr>
          <w:rFonts w:ascii="Times New Roman" w:hAnsi="Times New Roman" w:cs="Times New Roman"/>
        </w:rPr>
        <w:t xml:space="preserve"> specific</w:t>
      </w:r>
      <w:r w:rsidR="00484D3D">
        <w:rPr>
          <w:rFonts w:ascii="Times New Roman" w:hAnsi="Times New Roman" w:cs="Times New Roman"/>
        </w:rPr>
        <w:t xml:space="preserve"> deficit </w:t>
      </w:r>
      <w:r w:rsidR="00484D3D">
        <w:rPr>
          <w:rFonts w:ascii="Times New Roman" w:hAnsi="Times New Roman" w:cs="Times New Roman"/>
          <w:i/>
        </w:rPr>
        <w:t>per se</w:t>
      </w:r>
      <w:r w:rsidR="00484D3D">
        <w:rPr>
          <w:rFonts w:ascii="Times New Roman" w:hAnsi="Times New Roman" w:cs="Times New Roman"/>
        </w:rPr>
        <w:t xml:space="preserve">. These findings indicate that </w:t>
      </w:r>
      <w:r w:rsidR="00A4770E">
        <w:rPr>
          <w:rFonts w:ascii="Times New Roman" w:hAnsi="Times New Roman" w:cs="Times New Roman"/>
        </w:rPr>
        <w:t xml:space="preserve">individual differences in </w:t>
      </w:r>
      <w:r w:rsidR="00484D3D">
        <w:rPr>
          <w:rFonts w:ascii="Times New Roman" w:hAnsi="Times New Roman" w:cs="Times New Roman"/>
        </w:rPr>
        <w:t>reading comprehension beyond decoding are related to activation to print and speech at both the word and discourse levels.</w:t>
      </w:r>
    </w:p>
    <w:p w14:paraId="03B26850" w14:textId="77777777" w:rsidR="00F64A41" w:rsidRDefault="00F64A41">
      <w:pPr>
        <w:rPr>
          <w:rFonts w:ascii="Times New Roman" w:hAnsi="Times New Roman" w:cs="Times New Roman"/>
          <w:b/>
        </w:rPr>
      </w:pPr>
      <w:r>
        <w:rPr>
          <w:rFonts w:ascii="Times New Roman" w:hAnsi="Times New Roman" w:cs="Times New Roman"/>
          <w:b/>
        </w:rPr>
        <w:br w:type="page"/>
      </w:r>
    </w:p>
    <w:p w14:paraId="6343F09C" w14:textId="20E81D22" w:rsidR="00FB7BF6" w:rsidRPr="003D018C" w:rsidRDefault="00FB7BF6" w:rsidP="00814C92">
      <w:pPr>
        <w:spacing w:line="480" w:lineRule="auto"/>
        <w:jc w:val="both"/>
        <w:rPr>
          <w:rFonts w:ascii="Times New Roman" w:hAnsi="Times New Roman" w:cs="Times New Roman"/>
        </w:rPr>
      </w:pPr>
      <w:r w:rsidRPr="00C9316F">
        <w:rPr>
          <w:rFonts w:ascii="Times New Roman" w:hAnsi="Times New Roman" w:cs="Times New Roman"/>
          <w:b/>
        </w:rPr>
        <w:lastRenderedPageBreak/>
        <w:t>Introduction</w:t>
      </w:r>
    </w:p>
    <w:p w14:paraId="29F98C75" w14:textId="67F81FB5" w:rsidR="00EA17A5" w:rsidRDefault="00861969" w:rsidP="000D6325">
      <w:pPr>
        <w:spacing w:line="480" w:lineRule="auto"/>
        <w:ind w:firstLine="450"/>
        <w:jc w:val="both"/>
        <w:rPr>
          <w:rFonts w:ascii="Times New Roman" w:hAnsi="Times New Roman" w:cs="Times New Roman"/>
        </w:rPr>
      </w:pPr>
      <w:r w:rsidRPr="003D018C">
        <w:rPr>
          <w:rFonts w:ascii="Times New Roman" w:hAnsi="Times New Roman" w:cs="Times New Roman"/>
        </w:rPr>
        <w:t>Proficient c</w:t>
      </w:r>
      <w:r w:rsidR="00606A54" w:rsidRPr="003D018C">
        <w:rPr>
          <w:rFonts w:ascii="Times New Roman" w:hAnsi="Times New Roman" w:cs="Times New Roman"/>
        </w:rPr>
        <w:t xml:space="preserve">omprehension of </w:t>
      </w:r>
      <w:r w:rsidR="00D85D97" w:rsidRPr="003D018C">
        <w:rPr>
          <w:rFonts w:ascii="Times New Roman" w:hAnsi="Times New Roman" w:cs="Times New Roman"/>
        </w:rPr>
        <w:t xml:space="preserve">text </w:t>
      </w:r>
      <w:r w:rsidR="00F64A41">
        <w:rPr>
          <w:rFonts w:ascii="Times New Roman" w:hAnsi="Times New Roman" w:cs="Times New Roman"/>
        </w:rPr>
        <w:t>requires</w:t>
      </w:r>
      <w:r w:rsidR="00F64A41" w:rsidRPr="003D018C">
        <w:rPr>
          <w:rFonts w:ascii="Times New Roman" w:hAnsi="Times New Roman" w:cs="Times New Roman"/>
        </w:rPr>
        <w:t xml:space="preserve"> </w:t>
      </w:r>
      <w:r w:rsidR="00F417E2" w:rsidRPr="003D018C">
        <w:rPr>
          <w:rFonts w:ascii="Times New Roman" w:hAnsi="Times New Roman" w:cs="Times New Roman"/>
        </w:rPr>
        <w:t xml:space="preserve">the coordination of multiple </w:t>
      </w:r>
      <w:r w:rsidR="004A0B55" w:rsidRPr="003D018C">
        <w:rPr>
          <w:rFonts w:ascii="Times New Roman" w:hAnsi="Times New Roman" w:cs="Times New Roman"/>
        </w:rPr>
        <w:t xml:space="preserve">low-level </w:t>
      </w:r>
      <w:r w:rsidR="00F417E2" w:rsidRPr="00521F52">
        <w:rPr>
          <w:rFonts w:ascii="Times New Roman" w:hAnsi="Times New Roman" w:cs="Times New Roman"/>
        </w:rPr>
        <w:t>processes</w:t>
      </w:r>
      <w:r w:rsidR="003D6021" w:rsidRPr="00521F52">
        <w:rPr>
          <w:rFonts w:ascii="Times New Roman" w:hAnsi="Times New Roman" w:cs="Times New Roman"/>
        </w:rPr>
        <w:t>,</w:t>
      </w:r>
      <w:r w:rsidR="00F417E2" w:rsidRPr="00521F52">
        <w:rPr>
          <w:rFonts w:ascii="Times New Roman" w:hAnsi="Times New Roman" w:cs="Times New Roman"/>
        </w:rPr>
        <w:t xml:space="preserve"> including</w:t>
      </w:r>
      <w:r w:rsidR="00606A54" w:rsidRPr="00265462">
        <w:rPr>
          <w:rFonts w:ascii="Times New Roman" w:hAnsi="Times New Roman" w:cs="Times New Roman"/>
        </w:rPr>
        <w:t xml:space="preserve"> </w:t>
      </w:r>
      <w:r w:rsidR="00F417E2" w:rsidRPr="00C9316F">
        <w:rPr>
          <w:rFonts w:ascii="Times New Roman" w:hAnsi="Times New Roman" w:cs="Times New Roman"/>
        </w:rPr>
        <w:t>word</w:t>
      </w:r>
      <w:r w:rsidR="00FD484B" w:rsidRPr="00C9316F">
        <w:rPr>
          <w:rFonts w:ascii="Times New Roman" w:hAnsi="Times New Roman" w:cs="Times New Roman"/>
        </w:rPr>
        <w:t xml:space="preserve"> recognition </w:t>
      </w:r>
      <w:r w:rsidR="00F417E2" w:rsidRPr="003D018C">
        <w:rPr>
          <w:rFonts w:ascii="Times New Roman" w:hAnsi="Times New Roman" w:cs="Times New Roman"/>
        </w:rPr>
        <w:t xml:space="preserve">and sentence </w:t>
      </w:r>
      <w:r w:rsidR="00FD484B" w:rsidRPr="003D018C">
        <w:rPr>
          <w:rFonts w:ascii="Times New Roman" w:hAnsi="Times New Roman" w:cs="Times New Roman"/>
        </w:rPr>
        <w:t>parsing</w:t>
      </w:r>
      <w:r w:rsidR="003D6021" w:rsidRPr="003D018C">
        <w:rPr>
          <w:rFonts w:ascii="Times New Roman" w:hAnsi="Times New Roman" w:cs="Times New Roman"/>
        </w:rPr>
        <w:t>,</w:t>
      </w:r>
      <w:r w:rsidR="00F417E2" w:rsidRPr="003D018C">
        <w:rPr>
          <w:rFonts w:ascii="Times New Roman" w:hAnsi="Times New Roman" w:cs="Times New Roman"/>
        </w:rPr>
        <w:t xml:space="preserve"> as well</w:t>
      </w:r>
      <w:r w:rsidR="00FD484B" w:rsidRPr="003D018C">
        <w:rPr>
          <w:rFonts w:ascii="Times New Roman" w:hAnsi="Times New Roman" w:cs="Times New Roman"/>
        </w:rPr>
        <w:t xml:space="preserve"> the</w:t>
      </w:r>
      <w:r w:rsidR="00F417E2" w:rsidRPr="003D018C">
        <w:rPr>
          <w:rFonts w:ascii="Times New Roman" w:hAnsi="Times New Roman" w:cs="Times New Roman"/>
        </w:rPr>
        <w:t xml:space="preserve"> </w:t>
      </w:r>
      <w:r w:rsidR="003D6021" w:rsidRPr="003D018C">
        <w:rPr>
          <w:rFonts w:ascii="Times New Roman" w:hAnsi="Times New Roman" w:cs="Times New Roman"/>
        </w:rPr>
        <w:t xml:space="preserve">many </w:t>
      </w:r>
      <w:r w:rsidR="00F417E2" w:rsidRPr="003D018C">
        <w:rPr>
          <w:rFonts w:ascii="Times New Roman" w:hAnsi="Times New Roman" w:cs="Times New Roman"/>
        </w:rPr>
        <w:t>higher</w:t>
      </w:r>
      <w:r w:rsidR="00606A54" w:rsidRPr="003D018C">
        <w:rPr>
          <w:rFonts w:ascii="Times New Roman" w:hAnsi="Times New Roman" w:cs="Times New Roman"/>
        </w:rPr>
        <w:t>-</w:t>
      </w:r>
      <w:r w:rsidR="00F417E2" w:rsidRPr="003D018C">
        <w:rPr>
          <w:rFonts w:ascii="Times New Roman" w:hAnsi="Times New Roman" w:cs="Times New Roman"/>
        </w:rPr>
        <w:t>level skills</w:t>
      </w:r>
      <w:r w:rsidR="00291013" w:rsidRPr="003D018C">
        <w:rPr>
          <w:rFonts w:ascii="Times New Roman" w:hAnsi="Times New Roman" w:cs="Times New Roman"/>
        </w:rPr>
        <w:t xml:space="preserve"> </w:t>
      </w:r>
      <w:r w:rsidR="00FD484B" w:rsidRPr="003D018C">
        <w:rPr>
          <w:rFonts w:ascii="Times New Roman" w:hAnsi="Times New Roman" w:cs="Times New Roman"/>
        </w:rPr>
        <w:t xml:space="preserve">associated with </w:t>
      </w:r>
      <w:r w:rsidR="00814C92" w:rsidRPr="003D018C">
        <w:rPr>
          <w:rFonts w:ascii="Times New Roman" w:hAnsi="Times New Roman" w:cs="Times New Roman"/>
        </w:rPr>
        <w:t xml:space="preserve">the integration of </w:t>
      </w:r>
      <w:r w:rsidR="00FD484B" w:rsidRPr="003D018C">
        <w:rPr>
          <w:rFonts w:ascii="Times New Roman" w:hAnsi="Times New Roman" w:cs="Times New Roman"/>
        </w:rPr>
        <w:t>multiple phrases and paragraphs</w:t>
      </w:r>
      <w:r w:rsidR="00291013" w:rsidRPr="003D018C">
        <w:rPr>
          <w:rFonts w:ascii="Times New Roman" w:hAnsi="Times New Roman" w:cs="Times New Roman"/>
        </w:rPr>
        <w:t xml:space="preserve">. </w:t>
      </w:r>
      <w:r w:rsidR="00F64A41">
        <w:rPr>
          <w:rFonts w:ascii="Times New Roman" w:hAnsi="Times New Roman" w:cs="Times New Roman"/>
        </w:rPr>
        <w:t>At the most basic level, s</w:t>
      </w:r>
      <w:r w:rsidR="00291013" w:rsidRPr="003D018C">
        <w:rPr>
          <w:rFonts w:ascii="Times New Roman" w:hAnsi="Times New Roman" w:cs="Times New Roman"/>
        </w:rPr>
        <w:t>killed reading</w:t>
      </w:r>
      <w:r w:rsidR="00F64A41">
        <w:rPr>
          <w:rFonts w:ascii="Times New Roman" w:hAnsi="Times New Roman" w:cs="Times New Roman"/>
        </w:rPr>
        <w:t xml:space="preserve"> comprehension</w:t>
      </w:r>
      <w:r w:rsidR="00291013" w:rsidRPr="003D018C">
        <w:rPr>
          <w:rFonts w:ascii="Times New Roman" w:hAnsi="Times New Roman" w:cs="Times New Roman"/>
        </w:rPr>
        <w:t xml:space="preserve"> begins with successful decoding</w:t>
      </w:r>
      <w:r w:rsidR="0038585B" w:rsidRPr="003D018C">
        <w:rPr>
          <w:rFonts w:ascii="Times New Roman" w:hAnsi="Times New Roman" w:cs="Times New Roman"/>
        </w:rPr>
        <w:t xml:space="preserve">. </w:t>
      </w:r>
      <w:r w:rsidR="00771350" w:rsidRPr="003D018C">
        <w:rPr>
          <w:rFonts w:ascii="Times New Roman" w:hAnsi="Times New Roman" w:cs="Times New Roman"/>
        </w:rPr>
        <w:t xml:space="preserve">Indeed, much of the variability in </w:t>
      </w:r>
      <w:r w:rsidR="00754C27" w:rsidRPr="003D018C">
        <w:rPr>
          <w:rFonts w:ascii="Times New Roman" w:hAnsi="Times New Roman" w:cs="Times New Roman"/>
        </w:rPr>
        <w:t xml:space="preserve">reading </w:t>
      </w:r>
      <w:r w:rsidR="00771350" w:rsidRPr="003D018C">
        <w:rPr>
          <w:rFonts w:ascii="Times New Roman" w:hAnsi="Times New Roman" w:cs="Times New Roman"/>
        </w:rPr>
        <w:t xml:space="preserve">comprehension skill can be explained by word reading skill, since efficient decoding allows more resources to be allocated to other reading processes </w:t>
      </w:r>
      <w:del w:id="0" w:author="Kayleigh" w:date="2016-10-19T12:19:00Z">
        <w:r w:rsidR="00771350" w:rsidRPr="003D018C" w:rsidDel="00380E8A">
          <w:rPr>
            <w:rFonts w:ascii="Times New Roman" w:hAnsi="Times New Roman" w:cs="Times New Roman"/>
          </w:rPr>
          <w:delText>(</w:delText>
        </w:r>
      </w:del>
      <w:ins w:id="1" w:author="Kayleigh" w:date="2016-10-19T12:17:00Z">
        <w:r w:rsidR="00380E8A">
          <w:rPr>
            <w:rFonts w:ascii="Times New Roman" w:hAnsi="Times New Roman" w:cs="Times New Roman"/>
          </w:rPr>
          <w:fldChar w:fldCharType="begin" w:fldLock="1"/>
        </w:r>
      </w:ins>
      <w:r w:rsidR="003836D1">
        <w:rPr>
          <w:rFonts w:ascii="Times New Roman" w:hAnsi="Times New Roman" w:cs="Times New Roman"/>
        </w:rPr>
        <w:instrText>ADDIN CSL_CITATION { "citationItems" : [ { "id" : "ITEM-1", "itemData" : { "DOI" : "10.1037/h0077013", "ISSN" : "0022-0663", "author" : [ { "dropping-particle" : "", "family" : "Perfetti", "given" : "Charles A", "non-dropping-particle" : "", "parse-names" : false, "suffix" : "" }, { "dropping-particle" : "", "family" : "Hogaboam", "given" : "Thomas", "non-dropping-particle" : "", "parse-names" : false, "suffix" : "" } ], "container-title" : "Journal of Educational Psychology", "id" : "ITEM-1", "issue" : "4", "issued" : { "date-parts" : [ [ "1975" ] ] }, "page" : "461-469", "title" : "Relationship between single word decoding and reading comprehension skill.", "type" : "article-journal", "volume" : "67" }, "uris" : [ "http://www.mendeley.com/documents/?uuid=b25573d7-c6c3-4b3f-9fac-de6fe86c2910" ] }, { "id" : "ITEM-2", "itemData" : { "DOI" : "10.3102/0034654313499616", "ISBN" : "0034654313", "ISSN" : "0034-6543", "author" : [ { "dropping-particle" : "", "family" : "Garc\u00eda", "given" : "J Ricardo", "non-dropping-particle" : "", "parse-names" : false, "suffix" : "" }, { "dropping-particle" : "", "family" : "Cain", "given" : "Kate E", "non-dropping-particle" : "", "parse-names" : false, "suffix" : "" } ], "container-title" : "Review of Educational Research", "id" : "ITEM-2", "issue" : "1", "issued" : { "date-parts" : [ [ "2014", "3", "1" ] ] }, "note" : "relationship bw reading comp and decoding\n\nsig moderators:\n-age\n-listening comp", "page" : "74-111", "title" : "Decoding and Reading Comprehension: A Meta-Analysis to Identify Which Reader and Assessment Characteristics Influence the Strength of the Relationship in English", "type" : "article-journal", "volume" : "84" }, "uris" : [ "http://www.mendeley.com/documents/?uuid=2862704a-8d18-4c9c-90e8-66561b4ab6e3" ] } ], "mendeley" : { "formattedCitation" : "[Garc\u00eda and Cain, 2014; Perfetti and Hogaboam, 1975]", "plainTextFormattedCitation" : "[Garc\u00eda and Cain, 2014; Perfetti and Hogaboam, 1975]", "previouslyFormattedCitation" : "[Garc\u00eda and Cain, 2014; Perfetti and Hogaboam, 1975]" }, "properties" : { "noteIndex" : 0 }, "schema" : "https://github.com/citation-style-language/schema/raw/master/csl-citation.json" }</w:instrText>
      </w:r>
      <w:r w:rsidR="00380E8A">
        <w:rPr>
          <w:rFonts w:ascii="Times New Roman" w:hAnsi="Times New Roman" w:cs="Times New Roman"/>
        </w:rPr>
        <w:fldChar w:fldCharType="separate"/>
      </w:r>
      <w:r w:rsidR="003836D1" w:rsidRPr="003836D1">
        <w:rPr>
          <w:rFonts w:ascii="Times New Roman" w:hAnsi="Times New Roman" w:cs="Times New Roman"/>
          <w:noProof/>
        </w:rPr>
        <w:t>[García and Cain, 2014; Perfetti and Hogaboam, 1975]</w:t>
      </w:r>
      <w:ins w:id="2" w:author="Kayleigh" w:date="2016-10-19T12:17:00Z">
        <w:r w:rsidR="00380E8A">
          <w:rPr>
            <w:rFonts w:ascii="Times New Roman" w:hAnsi="Times New Roman" w:cs="Times New Roman"/>
          </w:rPr>
          <w:fldChar w:fldCharType="end"/>
        </w:r>
      </w:ins>
      <w:del w:id="3" w:author="Kayleigh" w:date="2016-10-19T12:19:00Z">
        <w:r w:rsidR="00771350" w:rsidRPr="003D018C" w:rsidDel="00380E8A">
          <w:rPr>
            <w:rFonts w:ascii="Times New Roman" w:hAnsi="Times New Roman" w:cs="Times New Roman"/>
          </w:rPr>
          <w:delText>Perfetti &amp; Hogaboam, 1975; Garcia &amp; Cain, 2013)</w:delText>
        </w:r>
      </w:del>
      <w:r w:rsidR="00771350" w:rsidRPr="003D018C">
        <w:rPr>
          <w:rFonts w:ascii="Times New Roman" w:hAnsi="Times New Roman" w:cs="Times New Roman"/>
        </w:rPr>
        <w:t xml:space="preserve">. </w:t>
      </w:r>
      <w:r w:rsidR="0038585B" w:rsidRPr="003D018C">
        <w:rPr>
          <w:rFonts w:ascii="Times New Roman" w:hAnsi="Times New Roman" w:cs="Times New Roman"/>
        </w:rPr>
        <w:t xml:space="preserve">However, successful </w:t>
      </w:r>
      <w:r w:rsidR="00754C27" w:rsidRPr="003D018C">
        <w:rPr>
          <w:rFonts w:ascii="Times New Roman" w:hAnsi="Times New Roman" w:cs="Times New Roman"/>
        </w:rPr>
        <w:t xml:space="preserve">reading </w:t>
      </w:r>
      <w:r w:rsidR="0038585B" w:rsidRPr="003D018C">
        <w:rPr>
          <w:rFonts w:ascii="Times New Roman" w:hAnsi="Times New Roman" w:cs="Times New Roman"/>
        </w:rPr>
        <w:t xml:space="preserve">comprehension </w:t>
      </w:r>
      <w:r w:rsidR="00485BF6" w:rsidRPr="003D018C">
        <w:rPr>
          <w:rFonts w:ascii="Times New Roman" w:hAnsi="Times New Roman" w:cs="Times New Roman"/>
        </w:rPr>
        <w:t>requires subsequent additional processes</w:t>
      </w:r>
      <w:r w:rsidR="00754C27" w:rsidRPr="003D018C">
        <w:rPr>
          <w:rFonts w:ascii="Times New Roman" w:hAnsi="Times New Roman" w:cs="Times New Roman"/>
        </w:rPr>
        <w:t xml:space="preserve">, akin to those involved in listening comprehension </w:t>
      </w:r>
      <w:del w:id="4" w:author="Kayleigh" w:date="2016-10-19T12:19:00Z">
        <w:r w:rsidR="00754C27" w:rsidRPr="003D018C" w:rsidDel="00380E8A">
          <w:rPr>
            <w:rFonts w:ascii="Times New Roman" w:hAnsi="Times New Roman" w:cs="Times New Roman"/>
          </w:rPr>
          <w:delText>(Gough &amp; Tumner, 1984</w:delText>
        </w:r>
      </w:del>
      <w:ins w:id="5" w:author="Kayleigh" w:date="2016-10-19T12:19:00Z">
        <w:r w:rsidR="00380E8A">
          <w:rPr>
            <w:rFonts w:ascii="Times New Roman" w:hAnsi="Times New Roman" w:cs="Times New Roman"/>
          </w:rPr>
          <w:fldChar w:fldCharType="begin" w:fldLock="1"/>
        </w:r>
      </w:ins>
      <w:r w:rsidR="003836D1">
        <w:rPr>
          <w:rFonts w:ascii="Times New Roman" w:hAnsi="Times New Roman" w:cs="Times New Roman"/>
        </w:rPr>
        <w:instrText>ADDIN CSL_CITATION { "citationItems" : [ { "id" : "ITEM-1", "itemData" : { "DOI" : "10.1177/074193258600700104", "ISBN" : "0741-9325", "ISSN" : "0741-9325", "abstract" : "To clarify the role of decoding in reading and reading disability, a simple model of reading is proposed, which holds that reading equals the product of decoding and comprehension. It follows that there must be three types of reading disability, resulting from an inability to decode, an inability to comprehend, or both. It is argued that the first is dyslexia, the second hyperlexia, and the third common, or garden variety, reading disability.", "author" : [ { "dropping-particle" : "", "family" : "Gough", "given" : "Phillip B", "non-dropping-particle" : "", "parse-names" : false, "suffix" : "" }, { "dropping-particle" : "", "family" : "Tunmer", "given" : "William E", "non-dropping-particle" : "", "parse-names" : false, "suffix" : "" } ], "container-title" : "Remedial and Special Education", "id" : "ITEM-1", "issue" : "1", "issued" : { "date-parts" : [ [ "1986" ] ] }, "page" : "6-10", "title" : "Decoding, Reading, and Reading Disability", "type" : "article-journal", "volume" : "7" }, "uris" : [ "http://www.mendeley.com/documents/?uuid=af05a3ae-103a-4794-8825-19812c78b818" ] } ], "mendeley" : { "formattedCitation" : "[Gough and Tunmer, 1986]", "plainTextFormattedCitation" : "[Gough and Tunmer, 1986]", "previouslyFormattedCitation" : "[Gough and Tunmer, 1986]" }, "properties" : { "noteIndex" : 0 }, "schema" : "https://github.com/citation-style-language/schema/raw/master/csl-citation.json" }</w:instrText>
      </w:r>
      <w:r w:rsidR="00380E8A">
        <w:rPr>
          <w:rFonts w:ascii="Times New Roman" w:hAnsi="Times New Roman" w:cs="Times New Roman"/>
        </w:rPr>
        <w:fldChar w:fldCharType="separate"/>
      </w:r>
      <w:r w:rsidR="003836D1" w:rsidRPr="003836D1">
        <w:rPr>
          <w:rFonts w:ascii="Times New Roman" w:hAnsi="Times New Roman" w:cs="Times New Roman"/>
          <w:noProof/>
        </w:rPr>
        <w:t>[Gough and Tunmer, 1986]</w:t>
      </w:r>
      <w:ins w:id="6" w:author="Kayleigh" w:date="2016-10-19T12:19:00Z">
        <w:r w:rsidR="00380E8A">
          <w:rPr>
            <w:rFonts w:ascii="Times New Roman" w:hAnsi="Times New Roman" w:cs="Times New Roman"/>
          </w:rPr>
          <w:fldChar w:fldCharType="end"/>
        </w:r>
      </w:ins>
      <w:del w:id="7" w:author="Kayleigh" w:date="2016-10-19T12:19:00Z">
        <w:r w:rsidR="00754C27" w:rsidRPr="003D018C" w:rsidDel="00380E8A">
          <w:rPr>
            <w:rFonts w:ascii="Times New Roman" w:hAnsi="Times New Roman" w:cs="Times New Roman"/>
          </w:rPr>
          <w:delText>)</w:delText>
        </w:r>
      </w:del>
      <w:r w:rsidR="00485BF6" w:rsidRPr="003D018C">
        <w:rPr>
          <w:rFonts w:ascii="Times New Roman" w:hAnsi="Times New Roman" w:cs="Times New Roman"/>
        </w:rPr>
        <w:t>. Readers</w:t>
      </w:r>
      <w:r w:rsidR="00D95C40" w:rsidRPr="003D018C">
        <w:rPr>
          <w:rFonts w:ascii="Times New Roman" w:hAnsi="Times New Roman" w:cs="Times New Roman"/>
        </w:rPr>
        <w:t xml:space="preserve"> and listeners</w:t>
      </w:r>
      <w:r w:rsidR="00485BF6" w:rsidRPr="003D018C">
        <w:rPr>
          <w:rFonts w:ascii="Times New Roman" w:hAnsi="Times New Roman" w:cs="Times New Roman"/>
        </w:rPr>
        <w:t xml:space="preserve"> must </w:t>
      </w:r>
      <w:r w:rsidR="00291013" w:rsidRPr="003D018C">
        <w:rPr>
          <w:rFonts w:ascii="Times New Roman" w:hAnsi="Times New Roman" w:cs="Times New Roman"/>
        </w:rPr>
        <w:t>access the meanings of individual word</w:t>
      </w:r>
      <w:r w:rsidR="00485BF6" w:rsidRPr="003D018C">
        <w:rPr>
          <w:rFonts w:ascii="Times New Roman" w:hAnsi="Times New Roman" w:cs="Times New Roman"/>
        </w:rPr>
        <w:t xml:space="preserve">s and use </w:t>
      </w:r>
      <w:r w:rsidR="00EB4DAF" w:rsidRPr="003D018C">
        <w:rPr>
          <w:rFonts w:ascii="Times New Roman" w:hAnsi="Times New Roman" w:cs="Times New Roman"/>
        </w:rPr>
        <w:t xml:space="preserve">knowledge of grammatical structure </w:t>
      </w:r>
      <w:r w:rsidR="00485BF6" w:rsidRPr="003D018C">
        <w:rPr>
          <w:rFonts w:ascii="Times New Roman" w:hAnsi="Times New Roman" w:cs="Times New Roman"/>
        </w:rPr>
        <w:t>to provide adequate parsing at both the phrase and sentence levels. Further, readers</w:t>
      </w:r>
      <w:r w:rsidR="00D95C40" w:rsidRPr="003D018C">
        <w:rPr>
          <w:rFonts w:ascii="Times New Roman" w:hAnsi="Times New Roman" w:cs="Times New Roman"/>
        </w:rPr>
        <w:t xml:space="preserve"> and listeners</w:t>
      </w:r>
      <w:r w:rsidR="00485BF6" w:rsidRPr="003D018C">
        <w:rPr>
          <w:rFonts w:ascii="Times New Roman" w:hAnsi="Times New Roman" w:cs="Times New Roman"/>
        </w:rPr>
        <w:t xml:space="preserve"> have to integrate meanings across words, phrases, and sentences to derive a global understanding of a passage.</w:t>
      </w:r>
      <w:r w:rsidR="00485BF6" w:rsidRPr="003D018C" w:rsidDel="00485BF6">
        <w:rPr>
          <w:rFonts w:ascii="Times New Roman" w:hAnsi="Times New Roman" w:cs="Times New Roman"/>
        </w:rPr>
        <w:t xml:space="preserve"> </w:t>
      </w:r>
      <w:r w:rsidR="005C650D">
        <w:rPr>
          <w:rFonts w:ascii="Times New Roman" w:hAnsi="Times New Roman" w:cs="Times New Roman"/>
        </w:rPr>
        <w:t xml:space="preserve">Research by </w:t>
      </w:r>
      <w:proofErr w:type="spellStart"/>
      <w:r w:rsidR="005C650D">
        <w:rPr>
          <w:rFonts w:ascii="Times New Roman" w:hAnsi="Times New Roman" w:cs="Times New Roman"/>
        </w:rPr>
        <w:t>Perfetti</w:t>
      </w:r>
      <w:proofErr w:type="spellEnd"/>
      <w:r w:rsidR="005C650D">
        <w:rPr>
          <w:rFonts w:ascii="Times New Roman" w:hAnsi="Times New Roman" w:cs="Times New Roman"/>
        </w:rPr>
        <w:t xml:space="preserve"> and colleagues </w:t>
      </w:r>
      <w:del w:id="8" w:author="Kayleigh" w:date="2016-10-19T12:25:00Z">
        <w:r w:rsidR="005C650D" w:rsidDel="00380E8A">
          <w:rPr>
            <w:rFonts w:ascii="Times New Roman" w:hAnsi="Times New Roman" w:cs="Times New Roman"/>
          </w:rPr>
          <w:delText xml:space="preserve">(c.f., </w:delText>
        </w:r>
      </w:del>
      <w:ins w:id="9" w:author="Kayleigh" w:date="2016-10-19T12:25:00Z">
        <w:r w:rsidR="00380E8A">
          <w:rPr>
            <w:rFonts w:ascii="Times New Roman" w:hAnsi="Times New Roman" w:cs="Times New Roman"/>
          </w:rPr>
          <w:fldChar w:fldCharType="begin" w:fldLock="1"/>
        </w:r>
      </w:ins>
      <w:r w:rsidR="003836D1">
        <w:rPr>
          <w:rFonts w:ascii="Times New Roman" w:hAnsi="Times New Roman" w:cs="Times New Roman"/>
        </w:rPr>
        <w:instrText>ADDIN CSL_CITATION { "citationItems" : [ { "id" : "ITEM-1", "itemData" : { "author" : [ { "dropping-particle" : "", "family" : "Perfetti", "given" : "Charles", "non-dropping-particle" : "", "parse-names" : false, "suffix" : "" } ], "id" : "ITEM-1", "issued" : { "date-parts" : [ [ "1985" ] ] }, "publisher" : "Oxford University Press", "title" : "Reading Ability", "type" : "book" }, "uris" : [ "http://www.mendeley.com/documents/?uuid=afcc68a8-ddea-49aa-9e6a-3360478e7e32" ] }, { "id" : "ITEM-2", "itemData" : { "DOI" : "10.1080/10888430701530730", "ISBN" : "1088-8438", "ISSN" : "1088-8438", "abstract" : "The lexical quality hypothesis (LQH) claims that variation in the quality of word representations has consequences for reading skill, including comprehension. High lexical quality includes well-specified and partly redundant representations of form (orthography and phonology) and flexible representations of meaning, allowing for rapid and reliable meaning retrieval. Low-quality representations lead to specific word-related problems in comprehension. Six lines of research on adult readers demonstrate some of the implications of the LQH. First, large-scale correlational results show the general interdependence of comprehension and lexical skill while identifying disassociations that allow focus on comprehension-specific skill. Second, word-level semantic processing studies show comprehension skill differences in the time course of form-meaning confusions. Studies of rare vocabulary learning using event-related potentials (ERPs) show that, third, skilled comprehenders learn new words more effectively and show stronger ERP indicators for memory of the word learning event and, fourth, suggest skill differences in the stability of orthographic representations. Fifth, ERP markers show comprehension skill differences in meaning processing of ordinary words. Finally, in text reading, ERP results demonstrate momentary difficulties for low-skill comprehenders in integrating a word with the prior text. The studies provide evidence that word-level knowledge has consequences for word meaning processes in comprehension.", "author" : [ { "dropping-particle" : "", "family" : "Perfetti", "given" : "Charles A", "non-dropping-particle" : "", "parse-names" : false, "suffix" : "" } ], "container-title" : "Scientific Studies of Reading", "id" : "ITEM-2", "issue" : "4", "issued" : { "date-parts" : [ [ "2007" ] ] }, "page" : "357-383", "title" : "Reading Ability: Lexical Quality to Comprehension", "type" : "article", "volume" : "11" }, "uris" : [ "http://www.mendeley.com/documents/?uuid=d4ef2e1a-8268-42bd-82eb-bc28ad03af9f" ] }, { "id" : "ITEM-3", "itemData" : { "author" : [ { "dropping-particle" : "", "family" : "Perfetti", "given" : "Charles", "non-dropping-particle" : "", "parse-names" : false, "suffix" : "" }, { "dropping-particle" : "", "family" : "Stafura", "given" : "Joseph", "non-dropping-particle" : "", "parse-names" : false, "suffix" : "" }, { "dropping-particle" : "", "family" : "Adlof", "given" : "Suzanne", "non-dropping-particle" : "", "parse-names" : false, "suffix" : "" } ], "chapter-number" : "3", "container-title" : "Unraveling the behavioral, neurobiological, and genetic components of reading comprehension", "editor" : [ { "dropping-particle" : "", "family" : "Miller", "given" : "B L", "non-dropping-particle" : "", "parse-names" : false, "suffix" : "" }, { "dropping-particle" : "", "family" : "Cutting", "given" : "Laurie E.", "non-dropping-particle" : "", "parse-names" : false, "suffix" : "" }, { "dropping-particle" : "", "family" : "McCardle", "given" : "P", "non-dropping-particle" : "", "parse-names" : false, "suffix" : "" } ], "id" : "ITEM-3", "issued" : { "date-parts" : [ [ "2013" ] ] }, "page" : "22-32", "publisher" : "Paul Brookes Publishing", "publisher-place" : "Baltimore", "title" : "Reading comprehension and reading comprehension problems: a word-to-text perspective", "type" : "chapter" }, "uris" : [ "http://www.mendeley.com/documents/?uuid=5c4f4fc3-36fe-48d3-bb30-2a2937112acb" ] } ], "mendeley" : { "formattedCitation" : "[Perfetti, 1985; Perfetti, 2007; Perfetti et al., 2013]", "manualFormatting" : "[c.f. Perfetti, 1985; Perfetti, 2007; Perfetti et al., 2013]", "plainTextFormattedCitation" : "[Perfetti, 1985; Perfetti, 2007; Perfetti et al., 2013]", "previouslyFormattedCitation" : "[Perfetti, 1985; Perfetti, 2007; Perfetti et al., 2013]" }, "properties" : { "noteIndex" : 0 }, "schema" : "https://github.com/citation-style-language/schema/raw/master/csl-citation.json" }</w:instrText>
      </w:r>
      <w:r w:rsidR="00380E8A">
        <w:rPr>
          <w:rFonts w:ascii="Times New Roman" w:hAnsi="Times New Roman" w:cs="Times New Roman"/>
        </w:rPr>
        <w:fldChar w:fldCharType="separate"/>
      </w:r>
      <w:r w:rsidR="00380E8A" w:rsidRPr="00380E8A">
        <w:rPr>
          <w:rFonts w:ascii="Times New Roman" w:hAnsi="Times New Roman" w:cs="Times New Roman"/>
          <w:noProof/>
        </w:rPr>
        <w:t>[</w:t>
      </w:r>
      <w:ins w:id="10" w:author="Kayleigh" w:date="2016-10-19T12:25:00Z">
        <w:r w:rsidR="00380E8A">
          <w:rPr>
            <w:rFonts w:ascii="Times New Roman" w:hAnsi="Times New Roman" w:cs="Times New Roman"/>
            <w:noProof/>
          </w:rPr>
          <w:t xml:space="preserve">c.f. </w:t>
        </w:r>
      </w:ins>
      <w:r w:rsidR="00380E8A" w:rsidRPr="00380E8A">
        <w:rPr>
          <w:rFonts w:ascii="Times New Roman" w:hAnsi="Times New Roman" w:cs="Times New Roman"/>
          <w:noProof/>
        </w:rPr>
        <w:t>Perfetti, 1985; Perfetti, 2007; Perfetti et al., 2013]</w:t>
      </w:r>
      <w:ins w:id="11" w:author="Kayleigh" w:date="2016-10-19T12:25:00Z">
        <w:r w:rsidR="00380E8A">
          <w:rPr>
            <w:rFonts w:ascii="Times New Roman" w:hAnsi="Times New Roman" w:cs="Times New Roman"/>
          </w:rPr>
          <w:fldChar w:fldCharType="end"/>
        </w:r>
      </w:ins>
      <w:del w:id="12" w:author="Kayleigh" w:date="2016-10-19T12:25:00Z">
        <w:r w:rsidR="009E5B38" w:rsidDel="00380E8A">
          <w:rPr>
            <w:rFonts w:ascii="Times New Roman" w:hAnsi="Times New Roman" w:cs="Times New Roman"/>
          </w:rPr>
          <w:delText xml:space="preserve">Perfetti, 1985; </w:delText>
        </w:r>
        <w:r w:rsidR="005C650D" w:rsidDel="00380E8A">
          <w:rPr>
            <w:rFonts w:ascii="Times New Roman" w:hAnsi="Times New Roman" w:cs="Times New Roman"/>
          </w:rPr>
          <w:delText>Perfetti, 2007</w:delText>
        </w:r>
        <w:r w:rsidR="008B1993" w:rsidDel="00380E8A">
          <w:rPr>
            <w:rFonts w:ascii="Times New Roman" w:hAnsi="Times New Roman" w:cs="Times New Roman"/>
          </w:rPr>
          <w:delText>;</w:delText>
        </w:r>
        <w:r w:rsidR="00454780" w:rsidDel="00380E8A">
          <w:rPr>
            <w:rFonts w:ascii="Times New Roman" w:hAnsi="Times New Roman" w:cs="Times New Roman"/>
          </w:rPr>
          <w:delText xml:space="preserve"> </w:delText>
        </w:r>
        <w:r w:rsidR="00BE20F7" w:rsidRPr="003D018C" w:rsidDel="00380E8A">
          <w:rPr>
            <w:rFonts w:ascii="Times New Roman" w:hAnsi="Times New Roman" w:cs="Times New Roman"/>
          </w:rPr>
          <w:delText>Perfetti</w:delText>
        </w:r>
        <w:r w:rsidR="00BE20F7" w:rsidDel="00380E8A">
          <w:rPr>
            <w:rFonts w:ascii="Times New Roman" w:hAnsi="Times New Roman" w:cs="Times New Roman"/>
          </w:rPr>
          <w:delText>, Stafura, &amp; Adlof</w:delText>
        </w:r>
        <w:r w:rsidR="005C650D" w:rsidDel="00380E8A">
          <w:rPr>
            <w:rFonts w:ascii="Times New Roman" w:hAnsi="Times New Roman" w:cs="Times New Roman"/>
          </w:rPr>
          <w:delText>,</w:delText>
        </w:r>
      </w:del>
      <w:ins w:id="13" w:author="Kayleigh" w:date="2016-10-19T12:25:00Z">
        <w:r w:rsidR="00380E8A">
          <w:rPr>
            <w:rFonts w:ascii="Times New Roman" w:hAnsi="Times New Roman" w:cs="Times New Roman"/>
          </w:rPr>
          <w:t xml:space="preserve"> </w:t>
        </w:r>
      </w:ins>
      <w:del w:id="14" w:author="Kayleigh" w:date="2016-10-19T12:25:00Z">
        <w:r w:rsidR="00BE20F7" w:rsidDel="00380E8A">
          <w:rPr>
            <w:rFonts w:ascii="Times New Roman" w:hAnsi="Times New Roman" w:cs="Times New Roman"/>
          </w:rPr>
          <w:delText xml:space="preserve"> </w:delText>
        </w:r>
        <w:r w:rsidR="00BE20F7" w:rsidRPr="003D018C" w:rsidDel="00380E8A">
          <w:rPr>
            <w:rFonts w:ascii="Times New Roman" w:hAnsi="Times New Roman" w:cs="Times New Roman"/>
          </w:rPr>
          <w:delText>2013</w:delText>
        </w:r>
        <w:r w:rsidR="00BE20F7" w:rsidDel="00380E8A">
          <w:rPr>
            <w:rFonts w:ascii="Times New Roman" w:hAnsi="Times New Roman" w:cs="Times New Roman"/>
          </w:rPr>
          <w:delText xml:space="preserve">) </w:delText>
        </w:r>
      </w:del>
      <w:r w:rsidR="00BE20F7">
        <w:rPr>
          <w:rFonts w:ascii="Times New Roman" w:hAnsi="Times New Roman" w:cs="Times New Roman"/>
        </w:rPr>
        <w:t>propose that each</w:t>
      </w:r>
      <w:r w:rsidR="00A4770E" w:rsidRPr="003D018C">
        <w:rPr>
          <w:rFonts w:ascii="Times New Roman" w:hAnsi="Times New Roman" w:cs="Times New Roman"/>
        </w:rPr>
        <w:t xml:space="preserve"> </w:t>
      </w:r>
      <w:r w:rsidR="00195DF4" w:rsidRPr="003D018C">
        <w:rPr>
          <w:rFonts w:ascii="Times New Roman" w:hAnsi="Times New Roman" w:cs="Times New Roman"/>
        </w:rPr>
        <w:t>of</w:t>
      </w:r>
      <w:r w:rsidR="004A0B55" w:rsidRPr="003D018C">
        <w:rPr>
          <w:rFonts w:ascii="Times New Roman" w:hAnsi="Times New Roman" w:cs="Times New Roman"/>
        </w:rPr>
        <w:t xml:space="preserve"> these </w:t>
      </w:r>
      <w:r w:rsidR="00291013" w:rsidRPr="003D018C">
        <w:rPr>
          <w:rFonts w:ascii="Times New Roman" w:hAnsi="Times New Roman" w:cs="Times New Roman"/>
        </w:rPr>
        <w:t xml:space="preserve">sub-skills </w:t>
      </w:r>
      <w:r w:rsidR="00A4770E">
        <w:rPr>
          <w:rFonts w:ascii="Times New Roman" w:hAnsi="Times New Roman" w:cs="Times New Roman"/>
        </w:rPr>
        <w:t>are</w:t>
      </w:r>
      <w:r w:rsidR="00291013" w:rsidRPr="003D018C">
        <w:rPr>
          <w:rFonts w:ascii="Times New Roman" w:hAnsi="Times New Roman" w:cs="Times New Roman"/>
        </w:rPr>
        <w:t xml:space="preserve"> </w:t>
      </w:r>
      <w:r w:rsidR="00195DF4" w:rsidRPr="003D018C">
        <w:rPr>
          <w:rFonts w:ascii="Times New Roman" w:hAnsi="Times New Roman" w:cs="Times New Roman"/>
        </w:rPr>
        <w:t xml:space="preserve">critical for </w:t>
      </w:r>
      <w:r w:rsidR="00214D2B" w:rsidRPr="003D018C">
        <w:rPr>
          <w:rFonts w:ascii="Times New Roman" w:hAnsi="Times New Roman" w:cs="Times New Roman"/>
        </w:rPr>
        <w:t xml:space="preserve">successful </w:t>
      </w:r>
      <w:r w:rsidR="00195DF4" w:rsidRPr="003D018C">
        <w:rPr>
          <w:rFonts w:ascii="Times New Roman" w:hAnsi="Times New Roman" w:cs="Times New Roman"/>
        </w:rPr>
        <w:t>comprehension</w:t>
      </w:r>
      <w:r w:rsidR="00214D2B" w:rsidRPr="003D018C">
        <w:rPr>
          <w:rFonts w:ascii="Times New Roman" w:hAnsi="Times New Roman" w:cs="Times New Roman"/>
        </w:rPr>
        <w:t>,</w:t>
      </w:r>
      <w:r w:rsidR="00195DF4" w:rsidRPr="003D018C">
        <w:rPr>
          <w:rFonts w:ascii="Times New Roman" w:hAnsi="Times New Roman" w:cs="Times New Roman"/>
        </w:rPr>
        <w:t xml:space="preserve"> and</w:t>
      </w:r>
      <w:r w:rsidR="00291013" w:rsidRPr="003D018C">
        <w:rPr>
          <w:rFonts w:ascii="Times New Roman" w:hAnsi="Times New Roman" w:cs="Times New Roman"/>
        </w:rPr>
        <w:t xml:space="preserve"> weakness in any</w:t>
      </w:r>
      <w:r w:rsidR="00195DF4" w:rsidRPr="003D018C">
        <w:rPr>
          <w:rFonts w:ascii="Times New Roman" w:hAnsi="Times New Roman" w:cs="Times New Roman"/>
        </w:rPr>
        <w:t xml:space="preserve"> </w:t>
      </w:r>
      <w:r w:rsidR="00A4770E">
        <w:rPr>
          <w:rFonts w:ascii="Times New Roman" w:hAnsi="Times New Roman" w:cs="Times New Roman"/>
        </w:rPr>
        <w:t>one</w:t>
      </w:r>
      <w:r w:rsidR="00195DF4" w:rsidRPr="003D018C">
        <w:rPr>
          <w:rFonts w:ascii="Times New Roman" w:hAnsi="Times New Roman" w:cs="Times New Roman"/>
        </w:rPr>
        <w:t xml:space="preserve"> becomes a </w:t>
      </w:r>
      <w:r w:rsidR="00291013" w:rsidRPr="003D018C">
        <w:rPr>
          <w:rFonts w:ascii="Times New Roman" w:hAnsi="Times New Roman" w:cs="Times New Roman"/>
        </w:rPr>
        <w:t xml:space="preserve">pressure point </w:t>
      </w:r>
      <w:r w:rsidR="00195DF4" w:rsidRPr="003D018C">
        <w:rPr>
          <w:rFonts w:ascii="Times New Roman" w:hAnsi="Times New Roman" w:cs="Times New Roman"/>
        </w:rPr>
        <w:t>for</w:t>
      </w:r>
      <w:r w:rsidR="00291013" w:rsidRPr="003D018C">
        <w:rPr>
          <w:rFonts w:ascii="Times New Roman" w:hAnsi="Times New Roman" w:cs="Times New Roman"/>
        </w:rPr>
        <w:t xml:space="preserve"> comprehension failure</w:t>
      </w:r>
      <w:r w:rsidR="005C650D">
        <w:rPr>
          <w:rFonts w:ascii="Times New Roman" w:hAnsi="Times New Roman" w:cs="Times New Roman"/>
        </w:rPr>
        <w:t xml:space="preserve">. </w:t>
      </w:r>
      <w:r w:rsidR="00582332">
        <w:rPr>
          <w:rFonts w:ascii="Times New Roman" w:hAnsi="Times New Roman" w:cs="Times New Roman"/>
        </w:rPr>
        <w:t>I</w:t>
      </w:r>
      <w:r w:rsidR="00BE20F7">
        <w:rPr>
          <w:rFonts w:ascii="Times New Roman" w:hAnsi="Times New Roman" w:cs="Times New Roman"/>
        </w:rPr>
        <w:t>ndeed,</w:t>
      </w:r>
      <w:r w:rsidR="005C650D">
        <w:rPr>
          <w:rFonts w:ascii="Times New Roman" w:hAnsi="Times New Roman" w:cs="Times New Roman"/>
        </w:rPr>
        <w:t xml:space="preserve"> research on poor comprehenders, who have</w:t>
      </w:r>
      <w:r w:rsidR="005C650D" w:rsidRPr="003D018C">
        <w:rPr>
          <w:rFonts w:ascii="Times New Roman" w:hAnsi="Times New Roman" w:cs="Times New Roman"/>
        </w:rPr>
        <w:t xml:space="preserve"> difficult</w:t>
      </w:r>
      <w:r w:rsidR="005C650D">
        <w:rPr>
          <w:rFonts w:ascii="Times New Roman" w:hAnsi="Times New Roman" w:cs="Times New Roman"/>
        </w:rPr>
        <w:t>y with</w:t>
      </w:r>
      <w:r w:rsidR="005C650D" w:rsidRPr="003D018C">
        <w:rPr>
          <w:rFonts w:ascii="Times New Roman" w:hAnsi="Times New Roman" w:cs="Times New Roman"/>
        </w:rPr>
        <w:t xml:space="preserve"> reading comprehension</w:t>
      </w:r>
      <w:r w:rsidR="005C650D">
        <w:rPr>
          <w:rFonts w:ascii="Times New Roman" w:hAnsi="Times New Roman" w:cs="Times New Roman"/>
        </w:rPr>
        <w:t xml:space="preserve"> </w:t>
      </w:r>
      <w:r w:rsidR="005C650D" w:rsidRPr="003D018C">
        <w:rPr>
          <w:rFonts w:ascii="Times New Roman" w:hAnsi="Times New Roman" w:cs="Times New Roman"/>
        </w:rPr>
        <w:t xml:space="preserve">despite intact word recognition ability and phonological processing skills </w:t>
      </w:r>
      <w:r w:rsidR="005C650D">
        <w:rPr>
          <w:rFonts w:ascii="Times New Roman" w:hAnsi="Times New Roman" w:cs="Times New Roman"/>
        </w:rPr>
        <w:t>bears this out</w:t>
      </w:r>
      <w:r w:rsidR="00866327">
        <w:rPr>
          <w:rFonts w:ascii="Times New Roman" w:hAnsi="Times New Roman" w:cs="Times New Roman"/>
        </w:rPr>
        <w:t xml:space="preserve"> </w:t>
      </w:r>
      <w:ins w:id="15" w:author="Kayleigh" w:date="2016-10-19T12:26:00Z">
        <w:r w:rsidR="00380E8A">
          <w:rPr>
            <w:rFonts w:ascii="Times New Roman" w:hAnsi="Times New Roman" w:cs="Times New Roman"/>
          </w:rPr>
          <w:fldChar w:fldCharType="begin" w:fldLock="1"/>
        </w:r>
      </w:ins>
      <w:r w:rsidR="003836D1">
        <w:rPr>
          <w:rFonts w:ascii="Times New Roman" w:hAnsi="Times New Roman" w:cs="Times New Roman"/>
        </w:rPr>
        <w:instrText>ADDIN CSL_CITATION { "citationItems" : [ { "id" : "ITEM-1", "itemData" : { "ISBN" : "1081-4159", "abstract" : "In this article we consider the difficulties of children who have a specific reading comprehension problem. Our earlier work has shown that good and poor comprehenders differ, in particular, in their ability to make inferences, integrate infor- mation in text, understand story structure, and monitor their understanding. We outline some studies that illustrate the poor comprehenders\u2019 problems and present two studies that use a comprehension-age match design to explore the direc- tion of causality between comprehension skill and other abili- ties.We also present data from the first and second stages of a longitudinal study, when the children were 7 to 8 and 8 to 9 years old. Multiple regression analyses show that a number of factors predict significant variance in comprehension skill even after \u201cgeneral ability\u201d factors such as IQ and vocabulary have been taken into account. These findings suggest that, not only can children have comprehension problems in the absence of word recognition problems, but that distinctly different skills predict variance in word recognition and vari- ance in comprehension. The data support the view that single-word reading skills and the ability to build integrated text representations make independent contributions to over- all reading ability. We discuss the implications of these find- ings for our understanding of children\u2019s problems in text comprehension, for deaf readers, and for remediation. Anumber", "author" : [ { "dropping-particle" : "V", "family" : "Oakhill", "given" : "Jane", "non-dropping-particle" : "", "parse-names" : false, "suffix" : "" }, { "dropping-particle" : "", "family" : "Cain", "given" : "Kate E", "non-dropping-particle" : "", "parse-names" : false, "suffix" : "" } ], "container-title" : "Journal of Deaf Studies and Deaf Education", "id" : "ITEM-1", "issue" : "1", "issued" : { "date-parts" : [ [ "2000" ] ] }, "page" : "51-59", "title" : "Children\u2019s Difficulties in Text Comprehension: Assessing Causal Issues", "type" : "article-journal", "volume" : "5" }, "uris" : [ "http://www.mendeley.com/documents/?uuid=2ae403c7-3d25-4bd3-a94c-2c1ed8e04960" ] }, { "id" : "ITEM-2", "itemData" : { "author" : [ { "dropping-particle" : "", "family" : "Nation", "given" : "Kate", "non-dropping-particle" : "", "parse-names" : false, "suffix" : "" } ], "chapter-number" : "14", "container-title" : "The Science of Reading: A handbook", "editor" : [ { "dropping-particle" : "", "family" : "Snowling", "given" : "Margaret J", "non-dropping-particle" : "", "parse-names" : false, "suffix" : "" }, { "dropping-particle" : "", "family" : "Hulme", "given" : "Charles", "non-dropping-particle" : "", "parse-names" : false, "suffix" : "" } ], "id" : "ITEM-2", "issued" : { "date-parts" : [ [ "2007" ] ] }, "note" : "Simple view -- decoding &amp;amp; linguistic comprehension\nPerfetti -- comprehension goes down when word decoding effort increases\npoor comprehenders -- equal word reading in accuracy &amp;amp; efficiency\n-often poor listening comprehension\nVerbal efficiency hypothesis\nSEMANTICS (or, at least, not phonological)\n-PC show deficits in morphosyntax, vocabulary, nonliteral language, and visual word recognition (possibly from semantic/vocabulary weakness)\nWorking Memory -- only verbal span issues, maybe just a language comprehension problem\nINFERENCES\n-limited even when text is available\n-PC fail to spontaneously make inferences (will do so when directed/prompted)\n-cohesive vs. elaborative inferences, instantiation\n-causal?\n-PC can't integrate information\nPerfetti -- inference-making issues don't cause poor comprehension, they are poor comprehension\nDo PC know how/when to use relevant knowledge/information?\n-ability to get information from context\n-high-level &amp;lt;-&amp;gt; low-level", "page" : "248-265", "publisher" : "Wiley-Blackwell", "publisher-place" : "Malden, MA", "title" : "Children's reading comprehension difficulties", "type" : "chapter" }, "uris" : [ "http://www.mendeley.com/documents/?uuid=fb7d33b8-1eb8-49e2-b1d5-baa3640dac4e" ] } ], "mendeley" : { "formattedCitation" : "[Nation, 2007; Oakhill and Cain, 2000]", "manualFormatting" : "[c.f. Nation, 2007; Oakhill and Cain, 2000]", "plainTextFormattedCitation" : "[Nation, 2007; Oakhill and Cain, 2000]", "previouslyFormattedCitation" : "[Nation, 2007; Oakhill and Cain, 2000]" }, "properties" : { "noteIndex" : 0 }, "schema" : "https://github.com/citation-style-language/schema/raw/master/csl-citation.json" }</w:instrText>
      </w:r>
      <w:r w:rsidR="00380E8A">
        <w:rPr>
          <w:rFonts w:ascii="Times New Roman" w:hAnsi="Times New Roman" w:cs="Times New Roman"/>
        </w:rPr>
        <w:fldChar w:fldCharType="separate"/>
      </w:r>
      <w:r w:rsidR="00380E8A" w:rsidRPr="00380E8A">
        <w:rPr>
          <w:rFonts w:ascii="Times New Roman" w:hAnsi="Times New Roman" w:cs="Times New Roman"/>
          <w:noProof/>
        </w:rPr>
        <w:t>[</w:t>
      </w:r>
      <w:ins w:id="16" w:author="Kayleigh" w:date="2016-10-19T12:26:00Z">
        <w:r w:rsidR="00380E8A">
          <w:rPr>
            <w:rFonts w:ascii="Times New Roman" w:hAnsi="Times New Roman" w:cs="Times New Roman"/>
            <w:noProof/>
          </w:rPr>
          <w:t xml:space="preserve">c.f. </w:t>
        </w:r>
      </w:ins>
      <w:r w:rsidR="00380E8A" w:rsidRPr="00380E8A">
        <w:rPr>
          <w:rFonts w:ascii="Times New Roman" w:hAnsi="Times New Roman" w:cs="Times New Roman"/>
          <w:noProof/>
        </w:rPr>
        <w:t>Nation, 2007; Oakhill and Cain, 2000]</w:t>
      </w:r>
      <w:ins w:id="17" w:author="Kayleigh" w:date="2016-10-19T12:26:00Z">
        <w:r w:rsidR="00380E8A">
          <w:rPr>
            <w:rFonts w:ascii="Times New Roman" w:hAnsi="Times New Roman" w:cs="Times New Roman"/>
          </w:rPr>
          <w:fldChar w:fldCharType="end"/>
        </w:r>
        <w:r w:rsidR="00380E8A">
          <w:rPr>
            <w:rFonts w:ascii="Times New Roman" w:hAnsi="Times New Roman" w:cs="Times New Roman"/>
          </w:rPr>
          <w:t>.</w:t>
        </w:r>
      </w:ins>
      <w:del w:id="18" w:author="Kayleigh" w:date="2016-10-19T12:26:00Z">
        <w:r w:rsidR="00866327" w:rsidDel="00380E8A">
          <w:rPr>
            <w:rFonts w:ascii="Times New Roman" w:hAnsi="Times New Roman" w:cs="Times New Roman"/>
          </w:rPr>
          <w:delText xml:space="preserve">(c.f., </w:delText>
        </w:r>
        <w:r w:rsidR="009E5B38" w:rsidDel="00380E8A">
          <w:rPr>
            <w:rFonts w:ascii="Times New Roman" w:hAnsi="Times New Roman" w:cs="Times New Roman"/>
          </w:rPr>
          <w:delText xml:space="preserve">Oakhill &amp; Cain, 2000; </w:delText>
        </w:r>
        <w:r w:rsidR="00866327" w:rsidDel="00380E8A">
          <w:rPr>
            <w:rFonts w:ascii="Times New Roman" w:hAnsi="Times New Roman" w:cs="Times New Roman"/>
          </w:rPr>
          <w:delText>Nation</w:delText>
        </w:r>
        <w:r w:rsidR="008B1993" w:rsidDel="00380E8A">
          <w:rPr>
            <w:rFonts w:ascii="Times New Roman" w:hAnsi="Times New Roman" w:cs="Times New Roman"/>
          </w:rPr>
          <w:delText>,</w:delText>
        </w:r>
        <w:r w:rsidR="00866327" w:rsidDel="00380E8A">
          <w:rPr>
            <w:rFonts w:ascii="Times New Roman" w:hAnsi="Times New Roman" w:cs="Times New Roman"/>
          </w:rPr>
          <w:delText xml:space="preserve"> </w:delText>
        </w:r>
        <w:r w:rsidR="008B1993" w:rsidDel="00380E8A">
          <w:rPr>
            <w:rFonts w:ascii="Times New Roman" w:hAnsi="Times New Roman" w:cs="Times New Roman"/>
          </w:rPr>
          <w:delText>2007)</w:delText>
        </w:r>
        <w:r w:rsidR="005C650D" w:rsidRPr="003D018C" w:rsidDel="00380E8A">
          <w:rPr>
            <w:rFonts w:ascii="Times New Roman" w:hAnsi="Times New Roman" w:cs="Times New Roman"/>
          </w:rPr>
          <w:delText>.</w:delText>
        </w:r>
        <w:r w:rsidR="005C650D" w:rsidDel="00380E8A">
          <w:rPr>
            <w:rFonts w:ascii="Times New Roman" w:hAnsi="Times New Roman" w:cs="Times New Roman"/>
          </w:rPr>
          <w:delText xml:space="preserve"> </w:delText>
        </w:r>
      </w:del>
      <w:r w:rsidR="00582332">
        <w:rPr>
          <w:rFonts w:ascii="Times New Roman" w:hAnsi="Times New Roman" w:cs="Times New Roman"/>
        </w:rPr>
        <w:t xml:space="preserve"> </w:t>
      </w:r>
      <w:r w:rsidR="005C650D">
        <w:rPr>
          <w:rFonts w:ascii="Times New Roman" w:hAnsi="Times New Roman" w:cs="Times New Roman"/>
        </w:rPr>
        <w:t xml:space="preserve">Studies of poor comprehenders </w:t>
      </w:r>
      <w:r w:rsidR="00582332">
        <w:rPr>
          <w:rFonts w:ascii="Times New Roman" w:hAnsi="Times New Roman" w:cs="Times New Roman"/>
        </w:rPr>
        <w:t>find</w:t>
      </w:r>
      <w:r w:rsidR="005C650D">
        <w:rPr>
          <w:rFonts w:ascii="Times New Roman" w:hAnsi="Times New Roman" w:cs="Times New Roman"/>
        </w:rPr>
        <w:t xml:space="preserve"> sub-clinical deficits across both linguistic and domain general comprehension sub-skills including </w:t>
      </w:r>
      <w:r w:rsidR="00866327">
        <w:rPr>
          <w:rFonts w:ascii="Times New Roman" w:hAnsi="Times New Roman" w:cs="Times New Roman"/>
        </w:rPr>
        <w:t>lexical-</w:t>
      </w:r>
      <w:r w:rsidR="005C650D" w:rsidRPr="003D018C">
        <w:rPr>
          <w:rFonts w:ascii="Times New Roman" w:hAnsi="Times New Roman" w:cs="Times New Roman"/>
        </w:rPr>
        <w:t>semantic processing grammatical knowledge</w:t>
      </w:r>
      <w:r w:rsidR="005C650D">
        <w:rPr>
          <w:rFonts w:ascii="Times New Roman" w:hAnsi="Times New Roman" w:cs="Times New Roman"/>
        </w:rPr>
        <w:t>,</w:t>
      </w:r>
      <w:r w:rsidR="005C650D" w:rsidRPr="003D018C">
        <w:rPr>
          <w:rFonts w:ascii="Times New Roman" w:hAnsi="Times New Roman" w:cs="Times New Roman"/>
        </w:rPr>
        <w:t xml:space="preserve"> inference-making</w:t>
      </w:r>
      <w:r w:rsidR="005C650D">
        <w:rPr>
          <w:rFonts w:ascii="Times New Roman" w:hAnsi="Times New Roman" w:cs="Times New Roman"/>
        </w:rPr>
        <w:t>,</w:t>
      </w:r>
      <w:r w:rsidR="005C650D" w:rsidRPr="003D018C">
        <w:rPr>
          <w:rFonts w:ascii="Times New Roman" w:hAnsi="Times New Roman" w:cs="Times New Roman"/>
        </w:rPr>
        <w:t xml:space="preserve"> comprehension monitoring</w:t>
      </w:r>
      <w:r w:rsidR="005C650D">
        <w:rPr>
          <w:rFonts w:ascii="Times New Roman" w:hAnsi="Times New Roman" w:cs="Times New Roman"/>
        </w:rPr>
        <w:t>,</w:t>
      </w:r>
      <w:r w:rsidR="005C650D" w:rsidRPr="003D018C">
        <w:rPr>
          <w:rFonts w:ascii="Times New Roman" w:hAnsi="Times New Roman" w:cs="Times New Roman"/>
        </w:rPr>
        <w:t xml:space="preserve"> working memory and executive function</w:t>
      </w:r>
      <w:r w:rsidR="00866327">
        <w:rPr>
          <w:rFonts w:ascii="Times New Roman" w:hAnsi="Times New Roman" w:cs="Times New Roman"/>
        </w:rPr>
        <w:t xml:space="preserve"> </w:t>
      </w:r>
      <w:ins w:id="19" w:author="Kayleigh" w:date="2016-10-19T12:26:00Z">
        <w:r w:rsidR="00380E8A">
          <w:rPr>
            <w:rFonts w:ascii="Times New Roman" w:hAnsi="Times New Roman" w:cs="Times New Roman"/>
          </w:rPr>
          <w:fldChar w:fldCharType="begin" w:fldLock="1"/>
        </w:r>
      </w:ins>
      <w:r w:rsidR="003836D1">
        <w:rPr>
          <w:rFonts w:ascii="Times New Roman" w:hAnsi="Times New Roman" w:cs="Times New Roman"/>
        </w:rPr>
        <w:instrText>ADDIN CSL_CITATION { "citationItems" : [ { "id" : "ITEM-1", "itemData" : { "DOI" : "10.1177/0963721411408673", "ISBN" : "0963-7214", "ISSN" : "0963-7214", "abstract" : "The goal of reading is to extract meaning from text, and this depends upon both decoding and language-comprehension skills. Recently there has been growing interest in children who can read accurately but have poor comprehension. Reading-comprehension impairment is relatively common, although it often goes unrecognized in the classroom. Children with reading-comprehension impairment have a range of oral-language weaknesses, which impede their comprehension of both written and spoken language. Recent studies indicate that these underlying oral-language difficulties can be ameliorated by school-based interventions, which can, in turn, improve both reading-and listening-comprehension skills. Early interventions to reduce such language-learning weaknesses potentially have very important educational, social, and economic implications.", "author" : [ { "dropping-particle" : "", "family" : "Hulme", "given" : "Charles", "non-dropping-particle" : "", "parse-names" : false, "suffix" : "" }, { "dropping-particle" : "", "family" : "Snowling", "given" : "Margaret J", "non-dropping-particle" : "", "parse-names" : false, "suffix" : "" } ], "container-title" : "Current Directions in Psychological Science", "id" : "ITEM-1", "issue" : "3", "issued" : { "date-parts" : [ [ "2011", "6", "1" ] ] }, "note" : "identifying poor comprehenders:\n\n-cutoffs are somewhat arbitrary\n\n-PC worse on receptive vocabulary, grammatical understanding, listening comprehension\n-PC normal on phonological skills\n-PC show stable language deficit (measured as early as kindergarten)\n-PC: language deficit BEFORE reading (subclinical)\n\nintervention:\noral language intervention showed more long-lasting improvement over text-based and combined intervention", "page" : "139-142", "title" : "Children's Reading Comprehension Difficulties: Nature, Causes, and Treatments", "type" : "article-journal", "volume" : "20" }, "uris" : [ "http://www.mendeley.com/documents/?uuid=8e45f3ff-47f4-41aa-9278-982fe587e75f" ] } ], "mendeley" : { "formattedCitation" : "[Hulme and Snowling, 2011]", "manualFormatting" : "[see Hulme and Snowling, 2011; Landi &amp; Ryherd, in press, for recent reviews]", "plainTextFormattedCitation" : "[Hulme and Snowling, 2011]", "previouslyFormattedCitation" : "[Hulme and Snowling, 2011]" }, "properties" : { "noteIndex" : 0 }, "schema" : "https://github.com/citation-style-language/schema/raw/master/csl-citation.json" }</w:instrText>
      </w:r>
      <w:r w:rsidR="00380E8A">
        <w:rPr>
          <w:rFonts w:ascii="Times New Roman" w:hAnsi="Times New Roman" w:cs="Times New Roman"/>
        </w:rPr>
        <w:fldChar w:fldCharType="separate"/>
      </w:r>
      <w:r w:rsidR="00380E8A" w:rsidRPr="00380E8A">
        <w:rPr>
          <w:rFonts w:ascii="Times New Roman" w:hAnsi="Times New Roman" w:cs="Times New Roman"/>
          <w:noProof/>
        </w:rPr>
        <w:t>[</w:t>
      </w:r>
      <w:ins w:id="20" w:author="Kayleigh" w:date="2016-10-19T12:30:00Z">
        <w:r w:rsidR="00380E8A">
          <w:rPr>
            <w:rFonts w:ascii="Times New Roman" w:hAnsi="Times New Roman" w:cs="Times New Roman"/>
            <w:noProof/>
          </w:rPr>
          <w:t xml:space="preserve">see </w:t>
        </w:r>
      </w:ins>
      <w:r w:rsidR="00380E8A" w:rsidRPr="00380E8A">
        <w:rPr>
          <w:rFonts w:ascii="Times New Roman" w:hAnsi="Times New Roman" w:cs="Times New Roman"/>
          <w:noProof/>
        </w:rPr>
        <w:t>Hulme and Snowling, 2011</w:t>
      </w:r>
      <w:ins w:id="21" w:author="Kayleigh" w:date="2016-10-19T12:30:00Z">
        <w:r w:rsidR="00380E8A">
          <w:rPr>
            <w:rFonts w:ascii="Times New Roman" w:hAnsi="Times New Roman" w:cs="Times New Roman"/>
            <w:noProof/>
          </w:rPr>
          <w:t>; Landi &amp; Ryherd, in press, for recent reviews</w:t>
        </w:r>
      </w:ins>
      <w:r w:rsidR="00380E8A" w:rsidRPr="00380E8A">
        <w:rPr>
          <w:rFonts w:ascii="Times New Roman" w:hAnsi="Times New Roman" w:cs="Times New Roman"/>
          <w:noProof/>
        </w:rPr>
        <w:t>]</w:t>
      </w:r>
      <w:ins w:id="22" w:author="Kayleigh" w:date="2016-10-19T12:26:00Z">
        <w:r w:rsidR="00380E8A">
          <w:rPr>
            <w:rFonts w:ascii="Times New Roman" w:hAnsi="Times New Roman" w:cs="Times New Roman"/>
          </w:rPr>
          <w:fldChar w:fldCharType="end"/>
        </w:r>
      </w:ins>
      <w:ins w:id="23" w:author="Kayleigh" w:date="2016-10-19T12:30:00Z">
        <w:r w:rsidR="00380E8A">
          <w:rPr>
            <w:rFonts w:ascii="Times New Roman" w:hAnsi="Times New Roman" w:cs="Times New Roman"/>
          </w:rPr>
          <w:t>.</w:t>
        </w:r>
      </w:ins>
      <w:del w:id="24" w:author="Kayleigh" w:date="2016-10-19T12:30:00Z">
        <w:r w:rsidR="005C650D" w:rsidRPr="003D018C" w:rsidDel="00380E8A">
          <w:rPr>
            <w:rFonts w:ascii="Times New Roman" w:hAnsi="Times New Roman" w:cs="Times New Roman"/>
          </w:rPr>
          <w:delText>(</w:delText>
        </w:r>
        <w:r w:rsidR="005C650D" w:rsidDel="00380E8A">
          <w:rPr>
            <w:rFonts w:ascii="Times New Roman" w:hAnsi="Times New Roman" w:cs="Times New Roman"/>
          </w:rPr>
          <w:delText>see</w:delText>
        </w:r>
        <w:r w:rsidR="00C96E9B" w:rsidDel="00380E8A">
          <w:rPr>
            <w:rFonts w:ascii="Times New Roman" w:hAnsi="Times New Roman" w:cs="Times New Roman"/>
          </w:rPr>
          <w:delText xml:space="preserve"> Hulme &amp; Snowling, 201</w:delText>
        </w:r>
        <w:r w:rsidR="00344B91" w:rsidDel="00380E8A">
          <w:rPr>
            <w:rFonts w:ascii="Times New Roman" w:hAnsi="Times New Roman" w:cs="Times New Roman"/>
          </w:rPr>
          <w:delText>1</w:delText>
        </w:r>
        <w:r w:rsidR="00C96E9B" w:rsidDel="00380E8A">
          <w:rPr>
            <w:rFonts w:ascii="Times New Roman" w:hAnsi="Times New Roman" w:cs="Times New Roman"/>
          </w:rPr>
          <w:delText xml:space="preserve"> &amp;</w:delText>
        </w:r>
        <w:r w:rsidR="005C650D" w:rsidDel="00380E8A">
          <w:rPr>
            <w:rFonts w:ascii="Times New Roman" w:hAnsi="Times New Roman" w:cs="Times New Roman"/>
          </w:rPr>
          <w:delText xml:space="preserve"> Landi &amp; Ryherd, </w:delText>
        </w:r>
        <w:r w:rsidR="009571D0" w:rsidDel="00380E8A">
          <w:rPr>
            <w:rFonts w:ascii="Times New Roman" w:hAnsi="Times New Roman" w:cs="Times New Roman"/>
          </w:rPr>
          <w:delText>i</w:delText>
        </w:r>
        <w:r w:rsidR="005C650D" w:rsidDel="00380E8A">
          <w:rPr>
            <w:rFonts w:ascii="Times New Roman" w:hAnsi="Times New Roman" w:cs="Times New Roman"/>
          </w:rPr>
          <w:delText xml:space="preserve">n press, for </w:delText>
        </w:r>
        <w:r w:rsidR="008B1993" w:rsidDel="00380E8A">
          <w:rPr>
            <w:rFonts w:ascii="Times New Roman" w:hAnsi="Times New Roman" w:cs="Times New Roman"/>
          </w:rPr>
          <w:delText xml:space="preserve">recent </w:delText>
        </w:r>
        <w:r w:rsidR="005C650D" w:rsidDel="00380E8A">
          <w:rPr>
            <w:rFonts w:ascii="Times New Roman" w:hAnsi="Times New Roman" w:cs="Times New Roman"/>
          </w:rPr>
          <w:delText>review</w:delText>
        </w:r>
        <w:r w:rsidR="00C96E9B" w:rsidDel="00380E8A">
          <w:rPr>
            <w:rFonts w:ascii="Times New Roman" w:hAnsi="Times New Roman" w:cs="Times New Roman"/>
          </w:rPr>
          <w:delText>s</w:delText>
        </w:r>
        <w:r w:rsidR="005C650D" w:rsidRPr="003D018C" w:rsidDel="00380E8A">
          <w:rPr>
            <w:rFonts w:ascii="Times New Roman" w:hAnsi="Times New Roman" w:cs="Times New Roman"/>
          </w:rPr>
          <w:delText>)</w:delText>
        </w:r>
        <w:r w:rsidR="005C650D" w:rsidDel="00380E8A">
          <w:rPr>
            <w:rFonts w:ascii="Times New Roman" w:hAnsi="Times New Roman" w:cs="Times New Roman"/>
          </w:rPr>
          <w:delText>.</w:delText>
        </w:r>
      </w:del>
      <w:r w:rsidR="005C650D">
        <w:rPr>
          <w:rFonts w:ascii="Times New Roman" w:hAnsi="Times New Roman" w:cs="Times New Roman"/>
        </w:rPr>
        <w:t xml:space="preserve"> </w:t>
      </w:r>
      <w:r w:rsidR="00866327">
        <w:rPr>
          <w:rFonts w:ascii="Times New Roman" w:hAnsi="Times New Roman" w:cs="Times New Roman"/>
        </w:rPr>
        <w:t xml:space="preserve">Further, retrospective studies of pre-reading poor comprehenders find early oral language </w:t>
      </w:r>
      <w:r w:rsidR="001A7AAD">
        <w:rPr>
          <w:rFonts w:ascii="Times New Roman" w:hAnsi="Times New Roman" w:cs="Times New Roman"/>
        </w:rPr>
        <w:t xml:space="preserve">(expressive and receptive) </w:t>
      </w:r>
      <w:r w:rsidR="00866327">
        <w:rPr>
          <w:rFonts w:ascii="Times New Roman" w:hAnsi="Times New Roman" w:cs="Times New Roman"/>
        </w:rPr>
        <w:t xml:space="preserve">weakness suggesting </w:t>
      </w:r>
      <w:r w:rsidR="00866327">
        <w:rPr>
          <w:rFonts w:ascii="Times New Roman" w:hAnsi="Times New Roman" w:cs="Times New Roman"/>
        </w:rPr>
        <w:lastRenderedPageBreak/>
        <w:t>that</w:t>
      </w:r>
      <w:r w:rsidR="001A7AAD">
        <w:rPr>
          <w:rFonts w:ascii="Times New Roman" w:hAnsi="Times New Roman" w:cs="Times New Roman"/>
        </w:rPr>
        <w:t xml:space="preserve"> impaired language function, rather than anything specific to reading per se may underlie individual differences in reading comprehension in good decoders </w:t>
      </w:r>
      <w:ins w:id="25" w:author="Kayleigh" w:date="2016-10-19T13:57:00Z">
        <w:r w:rsidR="002431D9">
          <w:rPr>
            <w:rFonts w:ascii="Times New Roman" w:hAnsi="Times New Roman" w:cs="Times New Roman"/>
          </w:rPr>
          <w:fldChar w:fldCharType="begin" w:fldLock="1"/>
        </w:r>
      </w:ins>
      <w:r w:rsidR="003836D1">
        <w:rPr>
          <w:rFonts w:ascii="Times New Roman" w:hAnsi="Times New Roman" w:cs="Times New Roman"/>
        </w:rPr>
        <w:instrText>ADDIN CSL_CITATION { "citationItems" : [ { "id" : "ITEM-1", "itemData" : { "DOI" : "10.1111/j.1469-7610.2010.02254.x", "ISSN" : "00219630", "author" : [ { "dropping-particle" : "", "family" : "Nation", "given" : "Kate", "non-dropping-particle" : "", "parse-names" : false, "suffix" : "" }, { "dropping-particle" : "", "family" : "Cocksey", "given" : "Joanne", "non-dropping-particle" : "", "parse-names" : false, "suffix" : "" }, { "dropping-particle" : "", "family" : "Taylor", "given" : "Jo S H", "non-dropping-particle" : "", "parse-names" : false, "suffix" : "" }, { "dropping-particle" : "", "family" : "Bishop", "given" : "Dorothy V M", "non-dropping-particle" : "", "parse-names" : false, "suffix" : "" } ], "container-title" : "Journal of Child Psychology and Psychiatry", "id" : "ITEM-1", "issue" : "9", "issued" : { "date-parts" : [ [ "2010" ] ] }, "page" : "1031-1039", "title" : "A longitudinal investigation of early reading and language skills in children with poor reading comprehension", "type" : "article-journal", "volume" : "51" }, "uris" : [ "http://www.mendeley.com/documents/?uuid=ed8c1115-3025-4543-8959-0d56a6314ed9" ] }, { "id" : "ITEM-2", "itemData" : { "DOI" : "10.1044/1092-4388(2006/023)", "ISBN" : "1092-4388", "ISSN" : "1092-4388", "PMID" : "16671844", "abstract" : "PURPOSE: To examine concurrently and retrospectively the language abilities of children with specific reading comprehension deficits (\"poor comprehenders\") and compare them to typical readers and children with specific decoding deficits (\"poor decoders\"). METHOD: In Study 1, the authors identified 57 poor comprehenders, 27 poor decoders, and 98 typical readers on the basis of 8th-grade reading achievement. These subgroups' performances on 8th-grade measures of language comprehension and phonological processing were investigated. In Study 2, the authors examined retrospectively subgroups' performances on measures of language comprehension and phonological processing in kindergarten, 2nd, and 4th grades. Word recognition and reading comprehension in 2nd and 4th grades were also considered. RESULTS: Study 1 showed that poor comprehenders had concurrent deficits in language comprehension but normal abilities in phonological processing. Poor decoders were characterized by the opposite pattern of language abilities. Study 2 results showed that subgroups had language (and word recognition) profiles in the earlier grades that were consistent with those observed in 8th grade. Subgroup differences in reading comprehension were inconsistent across grades but reflective of the changes in the components of reading comprehension over time. CONCLUSIONS: The results support the simple view of reading and the phonological deficit hypothesis. Furthermore, the findings indicate that a classification system that is based on the simple view has advantages over standard systems that focus only on word recognition and/or reading comprehension.", "author" : [ { "dropping-particle" : "", "family" : "Catts", "given" : "Hugh W", "non-dropping-particle" : "", "parse-names" : false, "suffix" : "" }, { "dropping-particle" : "", "family" : "Adlof", "given" : "Suzanne M", "non-dropping-particle" : "", "parse-names" : false, "suffix" : "" }, { "dropping-particle" : "", "family" : "Weismer", "given" : "Susan Ellis", "non-dropping-particle" : "", "parse-names" : false, "suffix" : "" } ], "container-title" : "Journal of Speech, Language, and Hearing Research", "id" : "ITEM-2", "issue" : "2", "issued" : { "date-parts" : [ [ "2006" ] ] }, "page" : "278-293", "title" : "Language deficits in poor comprehenders: a case for the simple view of reading.", "type" : "article-journal", "volume" : "49" }, "uris" : [ "http://www.mendeley.com/documents/?uuid=cea2ea7f-af54-4ddc-baff-8d773f1b2505" ] } ], "mendeley" : { "formattedCitation" : "[Catts et al., 2006; Nation et al., 2010]", "plainTextFormattedCitation" : "[Catts et al., 2006; Nation et al., 2010]", "previouslyFormattedCitation" : "[Catts et al., 2006; Nation et al., 2010]" }, "properties" : { "noteIndex" : 0 }, "schema" : "https://github.com/citation-style-language/schema/raw/master/csl-citation.json" }</w:instrText>
      </w:r>
      <w:r w:rsidR="002431D9">
        <w:rPr>
          <w:rFonts w:ascii="Times New Roman" w:hAnsi="Times New Roman" w:cs="Times New Roman"/>
        </w:rPr>
        <w:fldChar w:fldCharType="separate"/>
      </w:r>
      <w:r w:rsidR="003836D1" w:rsidRPr="003836D1">
        <w:rPr>
          <w:rFonts w:ascii="Times New Roman" w:hAnsi="Times New Roman" w:cs="Times New Roman"/>
          <w:noProof/>
        </w:rPr>
        <w:t>[Catts et al., 2006; Nation et al., 2010]</w:t>
      </w:r>
      <w:ins w:id="26" w:author="Kayleigh" w:date="2016-10-19T13:57:00Z">
        <w:r w:rsidR="002431D9">
          <w:rPr>
            <w:rFonts w:ascii="Times New Roman" w:hAnsi="Times New Roman" w:cs="Times New Roman"/>
          </w:rPr>
          <w:fldChar w:fldCharType="end"/>
        </w:r>
      </w:ins>
      <w:ins w:id="27" w:author="Kayleigh" w:date="2016-10-19T13:58:00Z">
        <w:r w:rsidR="002431D9">
          <w:rPr>
            <w:rFonts w:ascii="Times New Roman" w:hAnsi="Times New Roman" w:cs="Times New Roman"/>
          </w:rPr>
          <w:t>.</w:t>
        </w:r>
      </w:ins>
      <w:del w:id="28" w:author="Kayleigh" w:date="2016-10-19T13:58:00Z">
        <w:r w:rsidR="001A7AAD" w:rsidDel="002431D9">
          <w:rPr>
            <w:rFonts w:ascii="Times New Roman" w:hAnsi="Times New Roman" w:cs="Times New Roman"/>
          </w:rPr>
          <w:delText>(</w:delText>
        </w:r>
        <w:r w:rsidR="001A7AAD" w:rsidRPr="003D018C" w:rsidDel="002431D9">
          <w:rPr>
            <w:rFonts w:ascii="Times New Roman" w:hAnsi="Times New Roman" w:cs="Times New Roman"/>
          </w:rPr>
          <w:delText>Nation, Cocksey, Taylor, &amp; Bishop, 2010; Catts et al., 2006</w:delText>
        </w:r>
        <w:r w:rsidR="001A7AAD" w:rsidDel="002431D9">
          <w:rPr>
            <w:rFonts w:ascii="Times New Roman" w:hAnsi="Times New Roman" w:cs="Times New Roman"/>
          </w:rPr>
          <w:delText>).</w:delText>
        </w:r>
      </w:del>
    </w:p>
    <w:p w14:paraId="224A3384" w14:textId="74E7DF3A" w:rsidR="007A1B49" w:rsidRPr="003D018C" w:rsidRDefault="00F31F69" w:rsidP="003643F6">
      <w:pPr>
        <w:widowControl w:val="0"/>
        <w:autoSpaceDE w:val="0"/>
        <w:autoSpaceDN w:val="0"/>
        <w:adjustRightInd w:val="0"/>
        <w:spacing w:line="480" w:lineRule="auto"/>
        <w:ind w:firstLine="450"/>
        <w:jc w:val="both"/>
        <w:rPr>
          <w:rFonts w:ascii="Times New Roman" w:hAnsi="Times New Roman" w:cs="Times New Roman"/>
        </w:rPr>
      </w:pPr>
      <w:r w:rsidRPr="003D018C">
        <w:rPr>
          <w:rFonts w:ascii="Times New Roman" w:hAnsi="Times New Roman" w:cs="Times New Roman"/>
        </w:rPr>
        <w:t xml:space="preserve">While </w:t>
      </w:r>
      <w:r w:rsidR="00D9281D" w:rsidRPr="003D018C">
        <w:rPr>
          <w:rFonts w:ascii="Times New Roman" w:hAnsi="Times New Roman" w:cs="Times New Roman"/>
        </w:rPr>
        <w:t xml:space="preserve">variation in </w:t>
      </w:r>
      <w:r w:rsidR="00C276E3" w:rsidRPr="003D018C">
        <w:rPr>
          <w:rFonts w:ascii="Times New Roman" w:hAnsi="Times New Roman" w:cs="Times New Roman"/>
        </w:rPr>
        <w:t xml:space="preserve">reading </w:t>
      </w:r>
      <w:r w:rsidRPr="003D018C">
        <w:rPr>
          <w:rFonts w:ascii="Times New Roman" w:hAnsi="Times New Roman" w:cs="Times New Roman"/>
        </w:rPr>
        <w:t>comprehension</w:t>
      </w:r>
      <w:r w:rsidR="00D9281D" w:rsidRPr="003D018C">
        <w:rPr>
          <w:rFonts w:ascii="Times New Roman" w:hAnsi="Times New Roman" w:cs="Times New Roman"/>
        </w:rPr>
        <w:t xml:space="preserve"> ability</w:t>
      </w:r>
      <w:r w:rsidRPr="003D018C">
        <w:rPr>
          <w:rFonts w:ascii="Times New Roman" w:hAnsi="Times New Roman" w:cs="Times New Roman"/>
        </w:rPr>
        <w:t xml:space="preserve"> has been relatively well-characterized behaviorally</w:t>
      </w:r>
      <w:r w:rsidR="00D95C40" w:rsidRPr="003D018C">
        <w:rPr>
          <w:rFonts w:ascii="Times New Roman" w:hAnsi="Times New Roman" w:cs="Times New Roman"/>
        </w:rPr>
        <w:t xml:space="preserve"> for both typically developing individuals and </w:t>
      </w:r>
      <w:r w:rsidR="005C650D">
        <w:rPr>
          <w:rFonts w:ascii="Times New Roman" w:hAnsi="Times New Roman" w:cs="Times New Roman"/>
        </w:rPr>
        <w:t>in poor comprehenders</w:t>
      </w:r>
      <w:r w:rsidR="001A7AAD">
        <w:rPr>
          <w:rFonts w:ascii="Times New Roman" w:hAnsi="Times New Roman" w:cs="Times New Roman"/>
        </w:rPr>
        <w:t xml:space="preserve"> </w:t>
      </w:r>
      <w:ins w:id="29" w:author="Kayleigh" w:date="2016-10-19T14:08:00Z">
        <w:r w:rsidR="003836D1">
          <w:rPr>
            <w:rFonts w:ascii="Times New Roman" w:hAnsi="Times New Roman" w:cs="Times New Roman"/>
          </w:rPr>
          <w:fldChar w:fldCharType="begin" w:fldLock="1"/>
        </w:r>
      </w:ins>
      <w:r w:rsidR="003836D1">
        <w:rPr>
          <w:rFonts w:ascii="Times New Roman" w:hAnsi="Times New Roman" w:cs="Times New Roman"/>
        </w:rPr>
        <w:instrText>ADDIN CSL_CITATION { "citationItems" : [ { "id" : "ITEM-1", "itemData" : { "DOI" : "10.1177/0963721411408673", "ISBN" : "0963-7214", "ISSN" : "0963-7214", "abstract" : "The goal of reading is to extract meaning from text, and this depends upon both decoding and language-comprehension skills. Recently there has been growing interest in children who can read accurately but have poor comprehension. Reading-comprehension impairment is relatively common, although it often goes unrecognized in the classroom. Children with reading-comprehension impairment have a range of oral-language weaknesses, which impede their comprehension of both written and spoken language. Recent studies indicate that these underlying oral-language difficulties can be ameliorated by school-based interventions, which can, in turn, improve both reading-and listening-comprehension skills. Early interventions to reduce such language-learning weaknesses potentially have very important educational, social, and economic implications.", "author" : [ { "dropping-particle" : "", "family" : "Hulme", "given" : "Charles", "non-dropping-particle" : "", "parse-names" : false, "suffix" : "" }, { "dropping-particle" : "", "family" : "Snowling", "given" : "Margaret J", "non-dropping-particle" : "", "parse-names" : false, "suffix" : "" } ], "container-title" : "Current Directions in Psychological Science", "id" : "ITEM-1", "issue" : "3", "issued" : { "date-parts" : [ [ "2011", "6", "1" ] ] }, "note" : "identifying poor comprehenders:\n\n-cutoffs are somewhat arbitrary\n\n-PC worse on receptive vocabulary, grammatical understanding, listening comprehension\n-PC normal on phonological skills\n-PC show stable language deficit (measured as early as kindergarten)\n-PC: language deficit BEFORE reading (subclinical)\n\nintervention:\noral language intervention showed more long-lasting improvement over text-based and combined intervention", "page" : "139-142", "title" : "Children's Reading Comprehension Difficulties: Nature, Causes, and Treatments", "type" : "article-journal", "volume" : "20" }, "uris" : [ "http://www.mendeley.com/documents/?uuid=8e45f3ff-47f4-41aa-9278-982fe587e75f" ] }, { "id" : "ITEM-2", "itemData" : { "ISBN" : "1081-4159", "abstract" : "In this article we consider the difficulties of children who have a specific reading comprehension problem. Our earlier work has shown that good and poor comprehenders differ, in particular, in their ability to make inferences, integrate infor- mation in text, understand story structure, and monitor their understanding. We outline some studies that illustrate the poor comprehenders\u2019 problems and present two studies that use a comprehension-age match design to explore the direc- tion of causality between comprehension skill and other abili- ties.We also present data from the first and second stages of a longitudinal study, when the children were 7 to 8 and 8 to 9 years old. Multiple regression analyses show that a number of factors predict significant variance in comprehension skill even after \u201cgeneral ability\u201d factors such as IQ and vocabulary have been taken into account. These findings suggest that, not only can children have comprehension problems in the absence of word recognition problems, but that distinctly different skills predict variance in word recognition and vari- ance in comprehension. The data support the view that single-word reading skills and the ability to build integrated text representations make independent contributions to over- all reading ability. We discuss the implications of these find- ings for our understanding of children\u2019s problems in text comprehension, for deaf readers, and for remediation. Anumber", "author" : [ { "dropping-particle" : "V", "family" : "Oakhill", "given" : "Jane", "non-dropping-particle" : "", "parse-names" : false, "suffix" : "" }, { "dropping-particle" : "", "family" : "Cain", "given" : "Kate E", "non-dropping-particle" : "", "parse-names" : false, "suffix" : "" } ], "container-title" : "Journal of Deaf Studies and Deaf Education", "id" : "ITEM-2", "issue" : "1", "issued" : { "date-parts" : [ [ "2000" ] ] }, "page" : "51-59", "title" : "Children\u2019s Difficulties in Text Comprehension: Assessing Causal Issues", "type" : "article-journal", "volume" : "5" }, "uris" : [ "http://www.mendeley.com/documents/?uuid=2ae403c7-3d25-4bd3-a94c-2c1ed8e04960" ] }, { "id" : "ITEM-3", "itemData" : { "author" : [ { "dropping-particle" : "", "family" : "Perfetti", "given" : "Charles A", "non-dropping-particle" : "", "parse-names" : false, "suffix" : "" }, { "dropping-particle" : "", "family" : "Landi", "given" : "Nicole", "non-dropping-particle" : "", "parse-names" : false, "suffix" : "" }, { "dropping-particle" : "", "family" : "Oakhill", "given" : "Jane", "non-dropping-particle" : "", "parse-names" : false, "suffix" : "" } ], "chapter-number" : "13", "container-title" : "The Science of Reading: A handbook", "editor" : [ { "dropping-particle" : "", "family" : "Snowling", "given" : "Margaret J", "non-dropping-particle" : "", "parse-names" : false, "suffix" : "" }, { "dropping-particle" : "", "family" : "Hulme", "given" : "Charles", "non-dropping-particle" : "", "parse-names" : false, "suffix" : "" } ], "id" : "ITEM-3", "issued" : { "date-parts" : [ [ "2005" ] ] }, "note" : "Reading comprehension -- learning to understand writing as well as you understand spoken language\n-what you hear != what you read in content &amp;amp; style\nLiteracy alters how you comprehend speech\nINFERENCES\n-inference generation is costly\n-easier inferences will be made more\n-inferences that support coherence will be made more\ninference-making related to age, comprehension skill\n-amount of knowledge\n-when to make inferences\n-processing limitations\nless skilled readers -- different goals (reading for words, not coherence)\nstandard for coherence\nCOMPREHENSION MONITORING\nSENSITIVITY TO STORY STRUCTURE\nstructure, knowledge about what info comes from different parts of text (title, beginning, ending)\nsyntax - is spoken experience enough to deal with written syntax?\nWM - active WM correlated with reading comprehension\n-phonological memory -&amp;gt; phonological awareness -&amp;gt; word recognition\n-language-specific mechanisms\nExperience changes WMC within a domain\nWord identification, meaning -- Lexical Quality Hypothesis", "page" : "227-247", "publisher" : "Wiley-Blackwell", "publisher-place" : "Malden, MA", "title" : "The acquisition of reading comprehension skill", "type" : "chapter" }, "uris" : [ "http://www.mendeley.com/documents/?uuid=b40162b1-ff0c-4e38-915a-0dff50be784b" ] }, { "id" : "ITEM-4", "itemData" : { "DOI" : "10.1007/s11145-009-9180-z", "ISBN" : "6176321972", "ISSN" : "0922-4777", "author" : [ { "dropping-particle" : "", "family" : "Landi", "given" : "Nicole", "non-dropping-particle" : "", "parse-names" : false, "suffix" : "" } ], "container-title" : "Reading and Writing", "id" : "ITEM-4", "issue" : "6", "issued" : { "date-parts" : [ [ "2010", "7" ] ] }, "page" : "701-717", "title" : "An examination of the relationship between reading comprehension, higher-level and lower-level reading sub-skills in adults", "type" : "article-journal", "volume" : "23" }, "uris" : [ "http://www.mendeley.com/documents/?uuid=34f84757-c51b-4948-9ff7-912e20fa2529" ] }, { "id" : "ITEM-5", "itemData" : { "DOI" : "10.1177/00222194070400030401", "ISBN" : "0022-2194", "ISSN" : "0022-2194", "PMID" : "17518215", "abstract" : "This study is part of a broader project aimed at developing cognitive and neurocognitive profiles of adolescent and young adult readers whose educational and occupational prospects are constrained by their limited literacy skills. We explore the relationships among reading-related abilities in participants ages 16 to 24 years spanning a wide range of reading ability. Two specific questions are addressed: (a) Does the simple view of reading capture all nonrandom variation in reading comprehension? (b) Does orally assessed vocabulary knowledge account for variance in reading comprehension, as predicted by the lexical quality hypothesis? A comprehensive battery of cognitive and educational tests was employed to assess phonological awareness, decoding, verbal working memory, listening comprehension, reading comprehension, word knowledge, and experience with print. In this heterogeneous sample, decoding ability clearly played an important role in reading comprehension. The simple view of reading gave a reasonable fit to the data, although it did not capture all of the reliable variance in reading comprehension as predicted. Orally assessed vocabulary knowledge captured unique variance in reading comprehension even after listening comprehension and decoding skill were accounted for. We explore how a specific connectionist model of lexical representation and lexical access can account for these findings.", "author" : [ { "dropping-particle" : "", "family" : "Braze", "given" : "David", "non-dropping-particle" : "", "parse-names" : false, "suffix" : "" }, { "dropping-particle" : "", "family" : "Tabor", "given" : "Whitney", "non-dropping-particle" : "", "parse-names" : false, "suffix" : "" }, { "dropping-particle" : "", "family" : "Shankweiler", "given" : "Donald P", "non-dropping-particle" : "", "parse-names" : false, "suffix" : "" }, { "dropping-particle" : "", "family" : "Mencl", "given" : "W Einar", "non-dropping-particle" : "", "parse-names" : false, "suffix" : "" } ], "container-title" : "Journal of Learning Disabilities", "id" : "ITEM-5", "issue" : "3", "issued" : { "date-parts" : [ [ "2007", "6", "1" ] ] }, "page" : "226-243", "title" : "Speaking Up for Vocabulary: Reading Skill Differences in Young Adults", "type" : "article-journal", "volume" : "40" }, "uris" : [ "http://www.mendeley.com/documents/?uuid=0da58b95-1887-44f5-9183-0d2ea8b23900" ] }, { "id" : "ITEM-6", "itemData" : { "DOI" : "10.1080/02702710903241363", "ISBN" : "0270271090", "ISSN" : "0270-2711", "abstract" : "The simple view of reading (Gough &amp; Tunmer, 1986) proposes that listening comprehension and decoding, properly measured, can account for all of the variance in reading comprehension. We assessed the simple view in community college students. In addition to listening comprehension and decoding, we included measures of oral vocabulary, nonverbal reasoning, phonological awareness, reading fluency, and verbal working memory. In combination, the measures yielded an R2 of.48, but only listening comprehension and reading fluency made independent contributions to reading comprehension. Predictors that best distinguished less skilled from average readers were phonological awareness and verbal working memory. These findings suggest a need to expand the simple view in accounting for individual differences among adult readers.", "author" : [ { "dropping-particle" : "", "family" : "Macaruso", "given" : "Paul", "non-dropping-particle" : "", "parse-names" : false, "suffix" : "" }, { "dropping-particle" : "", "family" : "Shankweiler", "given" : "Donald", "non-dropping-particle" : "", "parse-names" : false, "suffix" : "" } ], "container-title" : "Reading Psychology", "id" : "ITEM-6", "issue" : "5", "issued" : { "date-parts" : [ [ "2010" ] ] }, "page" : "454-471", "title" : "Expanding the Simple View of Reading in Accounting for Reading Skills in Community College Students", "type" : "article-journal", "volume" : "31" }, "uris" : [ "http://www.mendeley.com/documents/?uuid=d6da1342-6f4b-475a-af5a-16daefa402e5" ] }, { "id" : "ITEM-7", "itemData" : { "DOI" : "10.1002/RRQ.013", "ISBN" : "0034-0553", "ISSN" : "00340553", "abstract" : "Although a considerable amount of evidence has been amassed regarding the contributions of lower-level word processes, higher-level processes, and working memory to reading comprehension, little is known about the relationships among these sources of individual differences or their relative contributions to reading comprehension performance. This study addresses these shortcomings by using structural equation modeling. The principal structural equation model tested in this studycalled the cognitive components-resource model of reading comprehensionproposes a set of specific relationships among lower-level word processing, higher-level processes, and working memory. This model is then systematically compared with a series of other models that propose alternative relationships among these three sources of individual differences. The results show that, although working memory influences higher-level processes, speed of lower-level word processing exerts little to no influence on higher-level processes or working memory. The results also show that a variant of the cognitive components-resource model of reading comprehension accounts for 62% of the variance in reading comprehension performance. Taken as a whole, the present study informs theories of reading comprehension by proposing relationships among important sources of individual differences. It also provides a foundation for future research seeking to test and compare theories of reading comprehension and other sources of individual differences.", "author" : [ { "dropping-particle" : "", "family" : "Hannon", "given" : "Brenda", "non-dropping-particle" : "", "parse-names" : false, "suffix" : "" } ], "container-title" : "Reading Research Quarterly", "id" : "ITEM-7", "issue" : "2", "issued" : { "date-parts" : [ [ "2012" ] ] }, "page" : "125-152", "title" : "Understanding the relative contributions of lower-level word processes, higher-level processes, and working memory to reading comprehension performance in proficient adult readers", "type" : "article-journal", "volume" : "47" }, "uris" : [ "http://www.mendeley.com/documents/?uuid=640a3a22-1d19-42fe-9bff-8391aed3ca24" ] } ], "mendeley" : { "formattedCitation" : "[Braze et al., 2007; Hannon, 2012; Hulme and Snowling, 2011; Landi, 2010; Macaruso and Shankweiler, 2010; Oakhill and Cain, 2000; Perfetti et al., 2005]", "manualFormatting" : "[see Braze et al., 2007; Hannon, 2012; Hulme and Snowling, 2011; Landi, 2010; Landi &amp; Ryherd, in press; Macaruso and Shankweiler, 2010; Oakhill and Cain, 2000; Perfetti et al., 2005 for large scale analyses and reviews of these literatures]", "plainTextFormattedCitation" : "[Braze et al., 2007; Hannon, 2012; Hulme and Snowling, 2011; Landi, 2010; Macaruso and Shankweiler, 2010; Oakhill and Cain, 2000; Perfetti et al., 2005]", "previouslyFormattedCitation" : "[Braze et al., 2007; Hannon, 2012; Hulme and Snowling, 2011; Landi, 2010; Macaruso and Shankweiler, 2010; Oakhill and Cain, 2000; Perfetti et al., 2005]" }, "properties" : { "noteIndex" : 0 }, "schema" : "https://github.com/citation-style-language/schema/raw/master/csl-citation.json" }</w:instrText>
      </w:r>
      <w:r w:rsidR="003836D1">
        <w:rPr>
          <w:rFonts w:ascii="Times New Roman" w:hAnsi="Times New Roman" w:cs="Times New Roman"/>
        </w:rPr>
        <w:fldChar w:fldCharType="separate"/>
      </w:r>
      <w:r w:rsidR="003836D1" w:rsidRPr="003836D1">
        <w:rPr>
          <w:rFonts w:ascii="Times New Roman" w:hAnsi="Times New Roman" w:cs="Times New Roman"/>
          <w:noProof/>
        </w:rPr>
        <w:t>[</w:t>
      </w:r>
      <w:ins w:id="30" w:author="Kayleigh" w:date="2016-10-19T14:08:00Z">
        <w:r w:rsidR="003836D1">
          <w:rPr>
            <w:rFonts w:ascii="Times New Roman" w:hAnsi="Times New Roman" w:cs="Times New Roman"/>
            <w:noProof/>
          </w:rPr>
          <w:t xml:space="preserve">see </w:t>
        </w:r>
      </w:ins>
      <w:r w:rsidR="003836D1" w:rsidRPr="003836D1">
        <w:rPr>
          <w:rFonts w:ascii="Times New Roman" w:hAnsi="Times New Roman" w:cs="Times New Roman"/>
          <w:noProof/>
        </w:rPr>
        <w:t xml:space="preserve">Braze et al., 2007; Hannon, 2012; Hulme and Snowling, 2011; Landi, 2010; </w:t>
      </w:r>
      <w:ins w:id="31" w:author="Kayleigh" w:date="2016-10-19T14:08:00Z">
        <w:r w:rsidR="003836D1">
          <w:rPr>
            <w:rFonts w:ascii="Times New Roman" w:hAnsi="Times New Roman" w:cs="Times New Roman"/>
            <w:noProof/>
          </w:rPr>
          <w:t xml:space="preserve">Landi &amp; Ryherd, in press; </w:t>
        </w:r>
      </w:ins>
      <w:r w:rsidR="003836D1" w:rsidRPr="003836D1">
        <w:rPr>
          <w:rFonts w:ascii="Times New Roman" w:hAnsi="Times New Roman" w:cs="Times New Roman"/>
          <w:noProof/>
        </w:rPr>
        <w:t>Macaruso and Shankweiler, 2010; Oakhill and Cain, 2000; Perfetti et al., 2005</w:t>
      </w:r>
      <w:ins w:id="32" w:author="Kayleigh" w:date="2016-10-19T14:09:00Z">
        <w:r w:rsidR="003836D1">
          <w:rPr>
            <w:rFonts w:ascii="Times New Roman" w:hAnsi="Times New Roman" w:cs="Times New Roman"/>
            <w:noProof/>
          </w:rPr>
          <w:t xml:space="preserve"> for large scale analyses and reviews of these literatures</w:t>
        </w:r>
      </w:ins>
      <w:r w:rsidR="003836D1" w:rsidRPr="003836D1">
        <w:rPr>
          <w:rFonts w:ascii="Times New Roman" w:hAnsi="Times New Roman" w:cs="Times New Roman"/>
          <w:noProof/>
        </w:rPr>
        <w:t>]</w:t>
      </w:r>
      <w:ins w:id="33" w:author="Kayleigh" w:date="2016-10-19T14:08:00Z">
        <w:r w:rsidR="003836D1">
          <w:rPr>
            <w:rFonts w:ascii="Times New Roman" w:hAnsi="Times New Roman" w:cs="Times New Roman"/>
          </w:rPr>
          <w:fldChar w:fldCharType="end"/>
        </w:r>
      </w:ins>
      <w:del w:id="34" w:author="Kayleigh" w:date="2016-10-19T14:09:00Z">
        <w:r w:rsidR="001A7AAD" w:rsidDel="003836D1">
          <w:rPr>
            <w:rFonts w:ascii="Times New Roman" w:hAnsi="Times New Roman" w:cs="Times New Roman"/>
          </w:rPr>
          <w:delText xml:space="preserve">(see </w:delText>
        </w:r>
        <w:r w:rsidR="00E4326E" w:rsidDel="003836D1">
          <w:rPr>
            <w:rFonts w:ascii="Times New Roman" w:hAnsi="Times New Roman" w:cs="Times New Roman"/>
          </w:rPr>
          <w:delText>Landi &amp; Ryherd</w:delText>
        </w:r>
        <w:r w:rsidR="009571D0" w:rsidDel="003836D1">
          <w:rPr>
            <w:rFonts w:ascii="Times New Roman" w:hAnsi="Times New Roman" w:cs="Times New Roman"/>
          </w:rPr>
          <w:delText>,</w:delText>
        </w:r>
        <w:r w:rsidR="00E4326E" w:rsidDel="003836D1">
          <w:rPr>
            <w:rFonts w:ascii="Times New Roman" w:hAnsi="Times New Roman" w:cs="Times New Roman"/>
          </w:rPr>
          <w:delText xml:space="preserve"> </w:delText>
        </w:r>
        <w:r w:rsidR="009571D0" w:rsidDel="003836D1">
          <w:rPr>
            <w:rFonts w:ascii="Times New Roman" w:hAnsi="Times New Roman" w:cs="Times New Roman"/>
          </w:rPr>
          <w:delText>i</w:delText>
        </w:r>
        <w:r w:rsidR="00E4326E" w:rsidDel="003836D1">
          <w:rPr>
            <w:rFonts w:ascii="Times New Roman" w:hAnsi="Times New Roman" w:cs="Times New Roman"/>
          </w:rPr>
          <w:delText>n press</w:delText>
        </w:r>
        <w:r w:rsidR="008B1993" w:rsidDel="003836D1">
          <w:rPr>
            <w:rFonts w:ascii="Times New Roman" w:hAnsi="Times New Roman" w:cs="Times New Roman"/>
          </w:rPr>
          <w:delText xml:space="preserve">; </w:delText>
        </w:r>
        <w:r w:rsidR="000D6325" w:rsidDel="003836D1">
          <w:rPr>
            <w:rFonts w:ascii="Times New Roman" w:hAnsi="Times New Roman" w:cs="Times New Roman"/>
          </w:rPr>
          <w:delText>Hulme &amp; Snowling, 2010;</w:delText>
        </w:r>
        <w:r w:rsidR="000D6325" w:rsidRPr="000D6325" w:rsidDel="003836D1">
          <w:rPr>
            <w:rFonts w:ascii="Times New Roman" w:hAnsi="Times New Roman" w:cs="Times New Roman"/>
          </w:rPr>
          <w:delText xml:space="preserve"> </w:delText>
        </w:r>
        <w:r w:rsidR="000D6325" w:rsidDel="003836D1">
          <w:rPr>
            <w:rFonts w:ascii="Times New Roman" w:hAnsi="Times New Roman" w:cs="Times New Roman"/>
          </w:rPr>
          <w:delText xml:space="preserve">Oakhill &amp; Cain, 2000; </w:delText>
        </w:r>
        <w:r w:rsidR="008B1993" w:rsidDel="003836D1">
          <w:rPr>
            <w:rFonts w:ascii="Times New Roman" w:hAnsi="Times New Roman" w:cs="Times New Roman"/>
          </w:rPr>
          <w:delText>Perfetti, Landi &amp; Oakhill, 2005</w:delText>
        </w:r>
        <w:r w:rsidR="00E4326E" w:rsidDel="003836D1">
          <w:rPr>
            <w:rFonts w:ascii="Times New Roman" w:hAnsi="Times New Roman" w:cs="Times New Roman"/>
          </w:rPr>
          <w:delText xml:space="preserve"> and </w:delText>
        </w:r>
        <w:r w:rsidR="008B1993" w:rsidDel="003836D1">
          <w:rPr>
            <w:rFonts w:ascii="Times New Roman" w:hAnsi="Times New Roman" w:cs="Times New Roman"/>
          </w:rPr>
          <w:delText>Landi, 2010</w:delText>
        </w:r>
        <w:r w:rsidR="00B86CE8" w:rsidDel="003836D1">
          <w:rPr>
            <w:rFonts w:ascii="Times New Roman" w:hAnsi="Times New Roman" w:cs="Times New Roman"/>
          </w:rPr>
          <w:delText>; Braze et al. 2007</w:delText>
        </w:r>
        <w:r w:rsidR="000D6325" w:rsidDel="003836D1">
          <w:rPr>
            <w:rFonts w:ascii="Times New Roman" w:hAnsi="Times New Roman" w:cs="Times New Roman"/>
          </w:rPr>
          <w:delText>;</w:delText>
        </w:r>
        <w:r w:rsidR="000D6325" w:rsidRPr="000D6325" w:rsidDel="003836D1">
          <w:rPr>
            <w:rFonts w:ascii="Times New Roman" w:hAnsi="Times New Roman" w:cs="Times New Roman"/>
          </w:rPr>
          <w:delText xml:space="preserve"> </w:delText>
        </w:r>
        <w:r w:rsidR="000D6325" w:rsidDel="003836D1">
          <w:rPr>
            <w:rFonts w:ascii="Times New Roman" w:hAnsi="Times New Roman" w:cs="Times New Roman"/>
          </w:rPr>
          <w:delText>Macaruso &amp; Shankweiler, 2010;</w:delText>
        </w:r>
        <w:r w:rsidR="000D6325" w:rsidRPr="000D6325" w:rsidDel="003836D1">
          <w:rPr>
            <w:rFonts w:ascii="Times New Roman" w:hAnsi="Times New Roman" w:cs="Times New Roman"/>
          </w:rPr>
          <w:delText xml:space="preserve"> </w:delText>
        </w:r>
        <w:r w:rsidR="000D6325" w:rsidDel="003836D1">
          <w:rPr>
            <w:rFonts w:ascii="Times New Roman" w:hAnsi="Times New Roman" w:cs="Times New Roman"/>
          </w:rPr>
          <w:delText>Hannon, 2012,</w:delText>
        </w:r>
        <w:r w:rsidR="008B1993" w:rsidDel="003836D1">
          <w:rPr>
            <w:rFonts w:ascii="Times New Roman" w:hAnsi="Times New Roman" w:cs="Times New Roman"/>
          </w:rPr>
          <w:delText xml:space="preserve"> </w:delText>
        </w:r>
        <w:r w:rsidR="001A7AAD" w:rsidDel="003836D1">
          <w:rPr>
            <w:rFonts w:ascii="Times New Roman" w:hAnsi="Times New Roman" w:cs="Times New Roman"/>
          </w:rPr>
          <w:delText xml:space="preserve">for </w:delText>
        </w:r>
        <w:r w:rsidR="009E5B38" w:rsidDel="003836D1">
          <w:rPr>
            <w:rFonts w:ascii="Times New Roman" w:hAnsi="Times New Roman" w:cs="Times New Roman"/>
          </w:rPr>
          <w:delText xml:space="preserve">large scale analyses and </w:delText>
        </w:r>
        <w:r w:rsidR="001A7AAD" w:rsidDel="003836D1">
          <w:rPr>
            <w:rFonts w:ascii="Times New Roman" w:hAnsi="Times New Roman" w:cs="Times New Roman"/>
          </w:rPr>
          <w:delText>reviews</w:delText>
        </w:r>
        <w:r w:rsidR="008B1993" w:rsidDel="003836D1">
          <w:rPr>
            <w:rFonts w:ascii="Times New Roman" w:hAnsi="Times New Roman" w:cs="Times New Roman"/>
          </w:rPr>
          <w:delText xml:space="preserve"> of these literatures</w:delText>
        </w:r>
        <w:r w:rsidR="001A7AAD" w:rsidDel="003836D1">
          <w:rPr>
            <w:rFonts w:ascii="Times New Roman" w:hAnsi="Times New Roman" w:cs="Times New Roman"/>
          </w:rPr>
          <w:delText>)</w:delText>
        </w:r>
        <w:r w:rsidR="00D04C71" w:rsidRPr="003D018C" w:rsidDel="003836D1">
          <w:rPr>
            <w:rFonts w:ascii="Times New Roman" w:hAnsi="Times New Roman" w:cs="Times New Roman"/>
          </w:rPr>
          <w:delText>,</w:delText>
        </w:r>
      </w:del>
      <w:ins w:id="35" w:author="Kayleigh" w:date="2016-10-19T14:09:00Z">
        <w:r w:rsidR="003836D1">
          <w:rPr>
            <w:rFonts w:ascii="Times New Roman" w:hAnsi="Times New Roman" w:cs="Times New Roman"/>
          </w:rPr>
          <w:t xml:space="preserve">, </w:t>
        </w:r>
      </w:ins>
      <w:del w:id="36" w:author="Kayleigh" w:date="2016-10-19T14:09:00Z">
        <w:r w:rsidR="00D04C71" w:rsidRPr="003D018C" w:rsidDel="003836D1">
          <w:rPr>
            <w:rFonts w:ascii="Times New Roman" w:hAnsi="Times New Roman" w:cs="Times New Roman"/>
          </w:rPr>
          <w:delText xml:space="preserve"> </w:delText>
        </w:r>
      </w:del>
      <w:r w:rsidR="00D04C71" w:rsidRPr="003D018C">
        <w:rPr>
          <w:rFonts w:ascii="Times New Roman" w:hAnsi="Times New Roman" w:cs="Times New Roman"/>
        </w:rPr>
        <w:t xml:space="preserve">the neural circuits supporting text </w:t>
      </w:r>
      <w:r w:rsidR="002617C0">
        <w:rPr>
          <w:rFonts w:ascii="Times New Roman" w:hAnsi="Times New Roman" w:cs="Times New Roman"/>
        </w:rPr>
        <w:t xml:space="preserve">and discourse </w:t>
      </w:r>
      <w:r w:rsidR="00D04C71" w:rsidRPr="003D018C">
        <w:rPr>
          <w:rFonts w:ascii="Times New Roman" w:hAnsi="Times New Roman" w:cs="Times New Roman"/>
        </w:rPr>
        <w:t>comprehension</w:t>
      </w:r>
      <w:r w:rsidR="009C4CCE" w:rsidRPr="003D018C">
        <w:rPr>
          <w:rFonts w:ascii="Times New Roman" w:hAnsi="Times New Roman" w:cs="Times New Roman"/>
        </w:rPr>
        <w:t xml:space="preserve"> skill</w:t>
      </w:r>
      <w:r w:rsidR="00D04C71" w:rsidRPr="003D018C">
        <w:rPr>
          <w:rFonts w:ascii="Times New Roman" w:hAnsi="Times New Roman" w:cs="Times New Roman"/>
        </w:rPr>
        <w:t xml:space="preserve"> have been comparatively less well</w:t>
      </w:r>
      <w:r w:rsidR="004A0B55" w:rsidRPr="003D018C">
        <w:rPr>
          <w:rFonts w:ascii="Times New Roman" w:hAnsi="Times New Roman" w:cs="Times New Roman"/>
        </w:rPr>
        <w:t>-</w:t>
      </w:r>
      <w:r w:rsidR="00D04C71" w:rsidRPr="003D018C">
        <w:rPr>
          <w:rFonts w:ascii="Times New Roman" w:hAnsi="Times New Roman" w:cs="Times New Roman"/>
        </w:rPr>
        <w:t>studied</w:t>
      </w:r>
      <w:r w:rsidR="00D9281D" w:rsidRPr="003D018C">
        <w:rPr>
          <w:rFonts w:ascii="Times New Roman" w:hAnsi="Times New Roman" w:cs="Times New Roman"/>
        </w:rPr>
        <w:t xml:space="preserve">. </w:t>
      </w:r>
      <w:r w:rsidR="00D04C71" w:rsidRPr="003D018C">
        <w:rPr>
          <w:rFonts w:ascii="Times New Roman" w:hAnsi="Times New Roman" w:cs="Times New Roman"/>
        </w:rPr>
        <w:t xml:space="preserve">Existing studies of </w:t>
      </w:r>
      <w:r w:rsidR="009C4CCE" w:rsidRPr="003D018C">
        <w:rPr>
          <w:rFonts w:ascii="Times New Roman" w:hAnsi="Times New Roman" w:cs="Times New Roman"/>
        </w:rPr>
        <w:t xml:space="preserve">skilled and impaired </w:t>
      </w:r>
      <w:r w:rsidR="00D04C71" w:rsidRPr="003D018C">
        <w:rPr>
          <w:rFonts w:ascii="Times New Roman" w:hAnsi="Times New Roman" w:cs="Times New Roman"/>
        </w:rPr>
        <w:t>single</w:t>
      </w:r>
      <w:r w:rsidR="00214D2B" w:rsidRPr="003D018C">
        <w:rPr>
          <w:rFonts w:ascii="Times New Roman" w:hAnsi="Times New Roman" w:cs="Times New Roman"/>
        </w:rPr>
        <w:t>-</w:t>
      </w:r>
      <w:r w:rsidR="00D04C71" w:rsidRPr="003D018C">
        <w:rPr>
          <w:rFonts w:ascii="Times New Roman" w:hAnsi="Times New Roman" w:cs="Times New Roman"/>
        </w:rPr>
        <w:t xml:space="preserve">word reading have identified a network of left hemisphere regions that work in concert to access phonology and semantics from printed text. These regions include the inferior </w:t>
      </w:r>
      <w:proofErr w:type="spellStart"/>
      <w:r w:rsidR="00D04C71" w:rsidRPr="003D018C">
        <w:rPr>
          <w:rFonts w:ascii="Times New Roman" w:hAnsi="Times New Roman" w:cs="Times New Roman"/>
        </w:rPr>
        <w:t>occipitotemporal</w:t>
      </w:r>
      <w:proofErr w:type="spellEnd"/>
      <w:r w:rsidR="00D04C71" w:rsidRPr="003D018C">
        <w:rPr>
          <w:rFonts w:ascii="Times New Roman" w:hAnsi="Times New Roman" w:cs="Times New Roman"/>
        </w:rPr>
        <w:t xml:space="preserve"> (OT) region </w:t>
      </w:r>
      <w:ins w:id="37" w:author="Kayleigh" w:date="2016-10-19T14:09:00Z">
        <w:r w:rsidR="003836D1">
          <w:rPr>
            <w:rFonts w:ascii="Times New Roman" w:hAnsi="Times New Roman" w:cs="Times New Roman"/>
          </w:rPr>
          <w:fldChar w:fldCharType="begin" w:fldLock="1"/>
        </w:r>
      </w:ins>
      <w:r w:rsidR="003836D1">
        <w:rPr>
          <w:rFonts w:ascii="Times New Roman" w:hAnsi="Times New Roman" w:cs="Times New Roman"/>
        </w:rPr>
        <w:instrText>ADDIN CSL_CITATION { "citationItems" : [ { "id" : "ITEM-1", "itemData" : { "DOI" : "10.1016/j.tics.2011.04.003", "ISBN" : "1364-6613", "ISSN" : "13646613", "PMID" : "21592844", "abstract" : "Reading systematically activates the left lateral occipitotemporal sulcus, at a site known as the visual word form area (VWFA). This site is reproducible across individuals/scripts, attuned to reading-specific processes, and partially selective for written strings relative to other categories such as line drawings. Lesions affecting the VWFA cause pure alexia, a selective deficit in word recognition. These findings must be reconciled with the fact that human genome evolution cannot have been influenced by such a recent and culturally variable activity as reading. Capitalizing on recent functional magnetic resonance imaging experiments, we provide strong corroborating evidence for the hypothesis that reading acquisition partially recycles a cortical territory evolved for object and face recognition, the prior properties of which influenced the form of writing systems. ?? 2011 Elsevier Ltd.", "author" : [ { "dropping-particle" : "", "family" : "Dehaene", "given" : "Stanislas", "non-dropping-particle" : "", "parse-names" : false, "suffix" : "" }, { "dropping-particle" : "", "family" : "Cohen", "given" : "Laurent", "non-dropping-particle" : "", "parse-names" : false, "suffix" : "" } ], "container-title" : "Trends in Cognitive Sciences", "id" : "ITEM-1", "issue" : "6", "issued" : { "date-parts" : [ [ "2011" ] ] }, "page" : "254-262", "title" : "The unique role of the visual word form area in reading", "type" : "article-journal", "volume" : "15" }, "uris" : [ "http://www.mendeley.com/documents/?uuid=c8746d76-f7c9-4902-958b-b5edcc5cdf4a" ] }, { "id" : "ITEM-2", "itemData" : { "DOI" : "10.1073/pnas.95.3.914", "ISBN" : "0027-8424", "ISSN" : "0027-8424", "PMID" : "9448259", "abstract" : "This review discusses how neuroimaging can contribute to our understanding of a fundamental aspect of skilled reading: the ability to pronounce a visually presented word. One contribution of neuroimaging is that it provides a tool for localizing brain regions that are active during word reading. To assess the extent to which similar results are obtained across studies, a quantitative review of nine neuroimaging investigations of word reading was conducted. Across these studies, the results converge to reveal a set of areas active during word reading, including left-lateralized regions in occipital and occipitotemporal cortex, the left frontal operculum, bilateral regions within the cerebellum, primary motor cortex, and the superior and middle temporal cortex, and medial regions in the supplementary motor area and anterior cingulate. Beyond localization, the challenge is to use neuroimaging as a tool for understanding how reading is accomplished. Central to this challenge will be the integration of neuroimaging results with information from other methodologies. To illustrate this point, this review will highlight the importance of spelling-to-sound consistency in the transformation from orthographic (word form) to phonological (word sound) representations, and then explore results from three neuroimaging studies in which the spelling-to-sound consistency of the stimuli was deliberately varied. Emphasis is placed on the pattern of activation observed within the left frontal cortex, because the results provide an example of the issues and benefits involved in relating neuroimaging results to behavioral results in normal and brain damaged subjects, and to theoretical models of reading.", "author" : [ { "dropping-particle" : "", "family" : "Fiez", "given" : "Julie A", "non-dropping-particle" : "", "parse-names" : false, "suffix" : "" }, { "dropping-particle" : "", "family" : "Petersen", "given" : "Steven E", "non-dropping-particle" : "", "parse-names" : false, "suffix" : "" } ], "container-title" : "Proceedings of the National Academy of Sciences", "id" : "ITEM-2", "issue" : "3", "issued" : { "date-parts" : [ [ "1998", "2", "3" ] ] }, "page" : "914-921", "title" : "Neuroimaging studies of word reading", "type" : "article-journal", "volume" : "95" }, "uris" : [ "http://www.mendeley.com/documents/?uuid=985294f3-9f00-4b6d-9ed2-8ab4f407d3a4" ] } ], "mendeley" : { "formattedCitation" : "[Dehaene and Cohen, 2011; Fiez and Petersen, 1998]", "plainTextFormattedCitation" : "[Dehaene and Cohen, 2011; Fiez and Petersen, 1998]", "previouslyFormattedCitation" : "[Dehaene and Cohen, 2011; Fiez and Petersen, 1998]" }, "properties" : { "noteIndex" : 0 }, "schema" : "https://github.com/citation-style-language/schema/raw/master/csl-citation.json" }</w:instrText>
      </w:r>
      <w:r w:rsidR="003836D1">
        <w:rPr>
          <w:rFonts w:ascii="Times New Roman" w:hAnsi="Times New Roman" w:cs="Times New Roman"/>
        </w:rPr>
        <w:fldChar w:fldCharType="separate"/>
      </w:r>
      <w:r w:rsidR="003836D1" w:rsidRPr="003836D1">
        <w:rPr>
          <w:rFonts w:ascii="Times New Roman" w:hAnsi="Times New Roman" w:cs="Times New Roman"/>
          <w:noProof/>
        </w:rPr>
        <w:t>[Dehaene and Cohen, 2011; Fiez and Petersen, 1998]</w:t>
      </w:r>
      <w:ins w:id="38" w:author="Kayleigh" w:date="2016-10-19T14:09:00Z">
        <w:r w:rsidR="003836D1">
          <w:rPr>
            <w:rFonts w:ascii="Times New Roman" w:hAnsi="Times New Roman" w:cs="Times New Roman"/>
          </w:rPr>
          <w:fldChar w:fldCharType="end"/>
        </w:r>
      </w:ins>
      <w:ins w:id="39" w:author="Kayleigh" w:date="2016-10-19T14:10:00Z">
        <w:r w:rsidR="003836D1">
          <w:rPr>
            <w:rFonts w:ascii="Times New Roman" w:hAnsi="Times New Roman" w:cs="Times New Roman"/>
          </w:rPr>
          <w:t xml:space="preserve"> </w:t>
        </w:r>
      </w:ins>
      <w:del w:id="40" w:author="Kayleigh" w:date="2016-10-19T14:10:00Z">
        <w:r w:rsidR="00D04C71" w:rsidRPr="003D018C" w:rsidDel="003836D1">
          <w:rPr>
            <w:rFonts w:ascii="Times New Roman" w:hAnsi="Times New Roman" w:cs="Times New Roman"/>
          </w:rPr>
          <w:delText>(Dehaene &amp; Cohen, 2011; Fiez &amp; Petersen, 1998)</w:delText>
        </w:r>
        <w:r w:rsidR="00214D2B" w:rsidRPr="003D018C" w:rsidDel="003836D1">
          <w:rPr>
            <w:rFonts w:ascii="Times New Roman" w:hAnsi="Times New Roman" w:cs="Times New Roman"/>
          </w:rPr>
          <w:delText>,</w:delText>
        </w:r>
        <w:r w:rsidR="00D04C71" w:rsidRPr="003D018C" w:rsidDel="003836D1">
          <w:rPr>
            <w:rFonts w:ascii="Times New Roman" w:hAnsi="Times New Roman" w:cs="Times New Roman"/>
          </w:rPr>
          <w:delText xml:space="preserve"> </w:delText>
        </w:r>
      </w:del>
      <w:r w:rsidR="00D04C71" w:rsidRPr="003D018C">
        <w:rPr>
          <w:rFonts w:ascii="Times New Roman" w:hAnsi="Times New Roman" w:cs="Times New Roman"/>
        </w:rPr>
        <w:t>which contributes to rapid letter</w:t>
      </w:r>
      <w:r w:rsidR="004A0B55" w:rsidRPr="003D018C">
        <w:rPr>
          <w:rFonts w:ascii="Times New Roman" w:hAnsi="Times New Roman" w:cs="Times New Roman"/>
        </w:rPr>
        <w:t>-</w:t>
      </w:r>
      <w:r w:rsidR="00D04C71" w:rsidRPr="003D018C">
        <w:rPr>
          <w:rFonts w:ascii="Times New Roman" w:hAnsi="Times New Roman" w:cs="Times New Roman"/>
        </w:rPr>
        <w:t>sound-meaning mapping and is strongly associated with</w:t>
      </w:r>
      <w:r w:rsidR="007B0B70" w:rsidRPr="003D018C">
        <w:rPr>
          <w:rFonts w:ascii="Times New Roman" w:hAnsi="Times New Roman" w:cs="Times New Roman"/>
        </w:rPr>
        <w:t xml:space="preserve"> reading</w:t>
      </w:r>
      <w:r w:rsidR="00D04C71" w:rsidRPr="003D018C">
        <w:rPr>
          <w:rFonts w:ascii="Times New Roman" w:hAnsi="Times New Roman" w:cs="Times New Roman"/>
        </w:rPr>
        <w:t xml:space="preserve"> skill; the angular </w:t>
      </w:r>
      <w:proofErr w:type="spellStart"/>
      <w:r w:rsidR="00D04C71" w:rsidRPr="003D018C">
        <w:rPr>
          <w:rFonts w:ascii="Times New Roman" w:hAnsi="Times New Roman" w:cs="Times New Roman"/>
        </w:rPr>
        <w:t>gyrus</w:t>
      </w:r>
      <w:proofErr w:type="spellEnd"/>
      <w:r w:rsidR="007A1B49" w:rsidRPr="003D018C">
        <w:rPr>
          <w:rFonts w:ascii="Times New Roman" w:hAnsi="Times New Roman" w:cs="Times New Roman"/>
        </w:rPr>
        <w:t xml:space="preserve"> and</w:t>
      </w:r>
      <w:r w:rsidR="00D04C71" w:rsidRPr="003D018C">
        <w:rPr>
          <w:rFonts w:ascii="Times New Roman" w:hAnsi="Times New Roman" w:cs="Times New Roman"/>
        </w:rPr>
        <w:t xml:space="preserve"> </w:t>
      </w:r>
      <w:proofErr w:type="spellStart"/>
      <w:r w:rsidR="00D04C71" w:rsidRPr="003D018C">
        <w:rPr>
          <w:rFonts w:ascii="Times New Roman" w:hAnsi="Times New Roman" w:cs="Times New Roman"/>
        </w:rPr>
        <w:t>supramarginal</w:t>
      </w:r>
      <w:proofErr w:type="spellEnd"/>
      <w:r w:rsidR="00D04C71" w:rsidRPr="003D018C">
        <w:rPr>
          <w:rFonts w:ascii="Times New Roman" w:hAnsi="Times New Roman" w:cs="Times New Roman"/>
        </w:rPr>
        <w:t xml:space="preserve"> </w:t>
      </w:r>
      <w:proofErr w:type="spellStart"/>
      <w:r w:rsidR="00D04C71" w:rsidRPr="003D018C">
        <w:rPr>
          <w:rFonts w:ascii="Times New Roman" w:hAnsi="Times New Roman" w:cs="Times New Roman"/>
        </w:rPr>
        <w:t>gyrus</w:t>
      </w:r>
      <w:proofErr w:type="spellEnd"/>
      <w:r w:rsidR="007A1B49" w:rsidRPr="003D018C">
        <w:rPr>
          <w:rFonts w:ascii="Times New Roman" w:hAnsi="Times New Roman" w:cs="Times New Roman"/>
        </w:rPr>
        <w:t>, which are involved in semantic and phonological access respectively; t</w:t>
      </w:r>
      <w:r w:rsidR="00D04C71" w:rsidRPr="003D018C">
        <w:rPr>
          <w:rFonts w:ascii="Times New Roman" w:hAnsi="Times New Roman" w:cs="Times New Roman"/>
        </w:rPr>
        <w:t xml:space="preserve">he superior temporal </w:t>
      </w:r>
      <w:proofErr w:type="spellStart"/>
      <w:r w:rsidR="00D04C71" w:rsidRPr="003D018C">
        <w:rPr>
          <w:rFonts w:ascii="Times New Roman" w:hAnsi="Times New Roman" w:cs="Times New Roman"/>
        </w:rPr>
        <w:t>gyrus</w:t>
      </w:r>
      <w:proofErr w:type="spellEnd"/>
      <w:r w:rsidR="00D04C71" w:rsidRPr="003D018C">
        <w:rPr>
          <w:rFonts w:ascii="Times New Roman" w:hAnsi="Times New Roman" w:cs="Times New Roman"/>
        </w:rPr>
        <w:t xml:space="preserve"> (STG) and middle temporal </w:t>
      </w:r>
      <w:proofErr w:type="spellStart"/>
      <w:r w:rsidR="00D04C71" w:rsidRPr="003D018C">
        <w:rPr>
          <w:rFonts w:ascii="Times New Roman" w:hAnsi="Times New Roman" w:cs="Times New Roman"/>
        </w:rPr>
        <w:t>gyrus</w:t>
      </w:r>
      <w:proofErr w:type="spellEnd"/>
      <w:r w:rsidR="00D04C71" w:rsidRPr="003D018C">
        <w:rPr>
          <w:rFonts w:ascii="Times New Roman" w:hAnsi="Times New Roman" w:cs="Times New Roman"/>
        </w:rPr>
        <w:t xml:space="preserve"> (MTG), which contribute to mapping </w:t>
      </w:r>
      <w:r w:rsidR="007A1B49" w:rsidRPr="003D018C">
        <w:rPr>
          <w:rFonts w:ascii="Times New Roman" w:hAnsi="Times New Roman" w:cs="Times New Roman"/>
        </w:rPr>
        <w:t>speech sounds</w:t>
      </w:r>
      <w:r w:rsidR="00D04C71" w:rsidRPr="003D018C">
        <w:rPr>
          <w:rFonts w:ascii="Times New Roman" w:hAnsi="Times New Roman" w:cs="Times New Roman"/>
        </w:rPr>
        <w:t xml:space="preserve"> to printed text a</w:t>
      </w:r>
      <w:r w:rsidR="004A0B55" w:rsidRPr="003D018C">
        <w:rPr>
          <w:rFonts w:ascii="Times New Roman" w:hAnsi="Times New Roman" w:cs="Times New Roman"/>
        </w:rPr>
        <w:t>s well as</w:t>
      </w:r>
      <w:r w:rsidR="00D04C71" w:rsidRPr="003D018C">
        <w:rPr>
          <w:rFonts w:ascii="Times New Roman" w:hAnsi="Times New Roman" w:cs="Times New Roman"/>
        </w:rPr>
        <w:t xml:space="preserve"> </w:t>
      </w:r>
      <w:r w:rsidR="007A1B49" w:rsidRPr="003D018C">
        <w:rPr>
          <w:rFonts w:ascii="Times New Roman" w:hAnsi="Times New Roman" w:cs="Times New Roman"/>
        </w:rPr>
        <w:t xml:space="preserve">to </w:t>
      </w:r>
      <w:r w:rsidR="00D04C71" w:rsidRPr="003D018C">
        <w:rPr>
          <w:rFonts w:ascii="Times New Roman" w:hAnsi="Times New Roman" w:cs="Times New Roman"/>
        </w:rPr>
        <w:t xml:space="preserve">meaning </w:t>
      </w:r>
      <w:ins w:id="41" w:author="Kayleigh" w:date="2016-10-19T14:12:00Z">
        <w:r w:rsidR="003836D1">
          <w:rPr>
            <w:rFonts w:ascii="Times New Roman" w:hAnsi="Times New Roman" w:cs="Times New Roman"/>
          </w:rPr>
          <w:fldChar w:fldCharType="begin" w:fldLock="1"/>
        </w:r>
      </w:ins>
      <w:r w:rsidR="003836D1">
        <w:rPr>
          <w:rFonts w:ascii="Times New Roman" w:hAnsi="Times New Roman" w:cs="Times New Roman"/>
        </w:rPr>
        <w:instrText>ADDIN CSL_CITATION { "citationItems" : [ { "id" : "ITEM-1", "itemData" : { "author" : [ { "dropping-particle" : "", "family" : "Pugh", "given" : "K R", "non-dropping-particle" : "", "parse-names" : false, "suffix" : "" }, { "dropping-particle" : "", "family" : "Mencl", "given" : "W E", "non-dropping-particle" : "", "parse-names" : false, "suffix" : "" }, { "dropping-particle" : "", "family" : "Jenner", "given" : "A R", "non-dropping-particle" : "", "parse-names" : false, "suffix" : "" }, { "dropping-particle" : "", "family" : "Katz", "given" : "L", "non-dropping-particle" : "", "parse-names" : false, "suffix" : "" }, { "dropping-particle" : "", "family" : "Frost", "given" : "S J", "non-dropping-particle" : "", "parse-names" : false, "suffix" : "" }, { "dropping-particle" : "", "family" : "Lee", "given" : "J R", "non-dropping-particle" : "", "parse-names" : false, "suffix" : "" }, { "dropping-particle" : "", "family" : "Shaywitz", "given" : "S E", "non-dropping-particle" : "", "parse-names" : false, "suffix" : "" }, { "dropping-particle" : "", "family" : "Shaywitz", "given" : "B A", "non-dropping-particle" : "", "parse-names" : false, "suffix" : "" } ], "container-title" : "Journal of Communicative Disorders", "id" : "ITEM-1", "issued" : { "date-parts" : [ [ "2001" ] ] }, "page" : "479-492", "title" : "Neurobiological studies of reaing and reading disability", "type" : "article-journal", "volume" : "34" }, "uris" : [ "http://www.mendeley.com/documents/?uuid=81049b2c-2bb4-4ee2-97ac-c2fb1ea02ac7" ] }, { "id" : "ITEM-2", "itemData" : { "DOI" : "10.1016/S0006-3223(02)01365-3", "ISSN" : "00063223", "author" : [ { "dropping-particle" : "", "family" : "Shaywitz", "given" : "Bennett A", "non-dropping-particle" : "", "parse-names" : false, "suffix" : "" }, { "dropping-particle" : "", "family" : "Shaywitz", "given" : "Sally E", "non-dropping-particle" : "", "parse-names" : false, "suffix" : "" }, { "dropping-particle" : "", "family" : "Pugh", "given" : "Kenneth R", "non-dropping-particle" : "", "parse-names" : false, "suffix" : "" }, { "dropping-particle" : "", "family" : "Mencl", "given" : "W.Einar", "non-dropping-particle" : "", "parse-names" : false, "suffix" : "" }, { "dropping-particle" : "", "family" : "Fulbright", "given" : "Robert K", "non-dropping-particle" : "", "parse-names" : false, "suffix" : "" }, { "dropping-particle" : "", "family" : "Skudlarski", "given" : "Pawel", "non-dropping-particle" : "", "parse-names" : false, "suffix" : "" }, { "dropping-particle" : "", "family" : "Constable", "given" : "R.Todd", "non-dropping-particle" : "", "parse-names" : false, "suffix" : "" }, { "dropping-particle" : "", "family" : "Marchione", "given" : "Karen E", "non-dropping-particle" : "", "parse-names" : false, "suffix" : "" }, { "dropping-particle" : "", "family" : "Fletcher", "given" : "Jack M", "non-dropping-particle" : "", "parse-names" : false, "suffix" : "" }, { "dropping-particle" : "", "family" : "Lyon", "given" : "G.Reid", "non-dropping-particle" : "", "parse-names" : false, "suffix" : "" }, { "dropping-particle" : "", "family" : "Gore", "given" : "John C", "non-dropping-particle" : "", "parse-names" : false, "suffix" : "" } ], "container-title" : "Biological Psychiatry", "id" : "ITEM-2", "issue" : "2", "issued" : { "date-parts" : [ [ "2002", "7" ] ] }, "note" : "holy jesus 144 people sample for an fMRI task\n\nDYS: less anterior activation during nonword rhyme than TD\n\nolder dys compensate w/ L and R IFG\n\nolder dys use right IFG for categorization whereas older td use LIFG and right central sulcus", "page" : "101-110", "title" : "Disruption of posterior brain systems for reading in children with developmental dyslexia", "type" : "article-journal", "volume" : "52" }, "uris" : [ "http://www.mendeley.com/documents/?uuid=60f51d9e-2f28-4a9a-8fa3-518350b8cdf4" ] }, { "id" : "ITEM-3", "itemData" : { "DOI" : "10.1207/s1532799xssr0803_6", "ISBN" : "1088-8438", "ISSN" : "1088-8438", "abstract" : "In recent years, significant progress has been made in the study of reading and read- ing disability with the use of functional neuroimaging techniques. There is substan- tial converging evidence that skilled word recognition requires the development of a highly integrated cortical system that includes left hemisphere dorsal, ventral, and anterior subsystems. This article highlights key findings regarding the functional role of these regions during skilled reading, the developmental trajectory toward this ma- ture reading circuitry in normally developing children, deviations from this trajectory in populations with reading disabilities, and the ways in which successful reading remediation alters the brain organization for reading.We present one possible inter- pretation of these findings and report some recent findings from our lab that continue to refine our understanding of the functional properties of each component region and theways in which these areas interact. The article concludes with a discussion of important areas of inquiry to be addressed in future work.", "author" : [ { "dropping-particle" : "", "family" : "Sandak", "given" : "Rebecca", "non-dropping-particle" : "", "parse-names" : false, "suffix" : "" }, { "dropping-particle" : "", "family" : "Mencl", "given" : "W. Einar", "non-dropping-particle" : "", "parse-names" : false, "suffix" : "" }, { "dropping-particle" : "", "family" : "Frost", "given" : "Stephen J.", "non-dropping-particle" : "", "parse-names" : false, "suffix" : "" }, { "dropping-particle" : "", "family" : "Pugh", "given" : "Kenneth R.", "non-dropping-particle" : "", "parse-names" : false, "suffix" : "" } ], "container-title" : "Scientific Studies of Reading", "id" : "ITEM-3", "issue" : "3", "issued" : { "date-parts" : [ [ "2004" ] ] }, "page" : "273-292", "title" : "The Neurobiological Basis of Skilled and Impaired Reading: Recent Findings and New Directions", "type" : "article-journal", "volume" : "8" }, "uris" : [ "http://www.mendeley.com/documents/?uuid=d46d1e98-2a51-49e4-8a5b-51ac89c625bb" ] }, { "id" : "ITEM-4", "itemData" : { "DOI" : "10.1007/s11881-009-0024-y", "ISBN" : "0736-9387", "ISSN" : "0736-9387", "PMID" : "19306061", "abstract" : "Using fMRI, we explored the relationship between phonological awareness (PA), a measure of metaphonological knowledge of the segmental structure of speech, and brain activation patterns during processing of print and speech in young readers from 6 to 10 years of age. Behavioral measures of PA were positively correlated with activation levels for print relative to speech tokens in superior temporal and occipito-temporal regions. Differences between print-elicited activation levels in superior temporal and inferior frontal sites were also correlated with PA measures with the direction of the correlation depending on stimulus type: positive for pronounceable pseudowords and negative for consonant strings. These results support and extend the many indications in the behavioral and neurocognitive literature that PA is a major component of skill in beginning readers and point to a developmental trajectory by which written language engages areas originally shaped by speech for learners on the path toward successful literacy acquisition.", "author" : [ { "dropping-particle" : "", "family" : "Frost", "given" : "Stephen J.", "non-dropping-particle" : "", "parse-names" : false, "suffix" : "" }, { "dropping-particle" : "", "family" : "Landi", "given" : "Nicole", "non-dropping-particle" : "", "parse-names" : false, "suffix" : "" }, { "dropping-particle" : "", "family" : "Mencl", "given" : "W. Einar", "non-dropping-particle" : "", "parse-names" : false, "suffix" : "" }, { "dropping-particle" : "", "family" : "Sandak", "given" : "Rebecca", "non-dropping-particle" : "", "parse-names" : false, "suffix" : "" }, { "dropping-particle" : "", "family" : "Fulbright", "given" : "Robert K.", "non-dropping-particle" : "", "parse-names" : false, "suffix" : "" }, { "dropping-particle" : "", "family" : "Tejada", "given" : "Eleanor T.", "non-dropping-particle" : "", "parse-names" : false, "suffix" : "" }, { "dropping-particle" : "", "family" : "Jacobsen", "given" : "Leslie", "non-dropping-particle" : "", "parse-names" : false, "suffix" : "" }, { "dropping-particle" : "", "family" : "Grigorenko", "given" : "Elena L.", "non-dropping-particle" : "", "parse-names" : false, "suffix" : "" }, { "dropping-particle" : "", "family" : "Constable", "given" : "R. Todd", "non-dropping-particle" : "", "parse-names" : false, "suffix" : "" }, { "dropping-particle" : "", "family" : "Pugh", "given" : "Kenneth R.", "non-dropping-particle" : "", "parse-names" : false, "suffix" : "" } ], "container-title" : "Annals of Dyslexia", "id" : "ITEM-4", "issue" : "1", "issued" : { "date-parts" : [ [ "2009", "6", "21" ] ] }, "page" : "78-97", "title" : "Phonological awareness predicts activation patterns for print and speech", "type" : "article-journal", "volume" : "59" }, "uris" : [ "http://www.mendeley.com/documents/?uuid=9d765aed-a6be-4fce-bcdc-5b9adeaf078e" ] } ], "mendeley" : { "formattedCitation" : "[Frost et al., 2009; Pugh et al., 2001; Sandak et al., 2004; Shaywitz et al., 2002]", "plainTextFormattedCitation" : "[Frost et al., 2009; Pugh et al., 2001; Sandak et al., 2004; Shaywitz et al., 2002]", "previouslyFormattedCitation" : "[Frost et al., 2009; Pugh et al., 2001; Sandak et al., 2004; Shaywitz et al., 2002]" }, "properties" : { "noteIndex" : 0 }, "schema" : "https://github.com/citation-style-language/schema/raw/master/csl-citation.json" }</w:instrText>
      </w:r>
      <w:r w:rsidR="003836D1">
        <w:rPr>
          <w:rFonts w:ascii="Times New Roman" w:hAnsi="Times New Roman" w:cs="Times New Roman"/>
        </w:rPr>
        <w:fldChar w:fldCharType="separate"/>
      </w:r>
      <w:r w:rsidR="003836D1" w:rsidRPr="003836D1">
        <w:rPr>
          <w:rFonts w:ascii="Times New Roman" w:hAnsi="Times New Roman" w:cs="Times New Roman"/>
          <w:noProof/>
        </w:rPr>
        <w:t>[Frost et al., 2009; Pugh et al., 2001; Sandak et al., 2004; Shaywitz et al., 2002]</w:t>
      </w:r>
      <w:ins w:id="42" w:author="Kayleigh" w:date="2016-10-19T14:12:00Z">
        <w:r w:rsidR="003836D1">
          <w:rPr>
            <w:rFonts w:ascii="Times New Roman" w:hAnsi="Times New Roman" w:cs="Times New Roman"/>
          </w:rPr>
          <w:fldChar w:fldCharType="end"/>
        </w:r>
        <w:r w:rsidR="003836D1">
          <w:rPr>
            <w:rFonts w:ascii="Times New Roman" w:hAnsi="Times New Roman" w:cs="Times New Roman"/>
          </w:rPr>
          <w:t>;</w:t>
        </w:r>
      </w:ins>
      <w:del w:id="43" w:author="Kayleigh" w:date="2016-10-19T14:12:00Z">
        <w:r w:rsidR="00D04C71" w:rsidRPr="003D018C" w:rsidDel="003836D1">
          <w:rPr>
            <w:rFonts w:ascii="Times New Roman" w:hAnsi="Times New Roman" w:cs="Times New Roman"/>
          </w:rPr>
          <w:delText>(Pugh et al., 2001; Shaywitz et al., 2002; Sandak</w:delText>
        </w:r>
        <w:r w:rsidR="00E4148E" w:rsidRPr="003D018C" w:rsidDel="003836D1">
          <w:rPr>
            <w:rFonts w:ascii="Times New Roman" w:hAnsi="Times New Roman" w:cs="Times New Roman"/>
          </w:rPr>
          <w:delText xml:space="preserve">, Mencl, Frost, &amp; Pugh, </w:delText>
        </w:r>
        <w:r w:rsidR="00D04C71" w:rsidRPr="003D018C" w:rsidDel="003836D1">
          <w:rPr>
            <w:rFonts w:ascii="Times New Roman" w:hAnsi="Times New Roman" w:cs="Times New Roman"/>
          </w:rPr>
          <w:delText>2004; Frost et al. 2009);</w:delText>
        </w:r>
      </w:del>
      <w:r w:rsidR="00D04C71" w:rsidRPr="003D018C">
        <w:rPr>
          <w:rFonts w:ascii="Times New Roman" w:hAnsi="Times New Roman" w:cs="Times New Roman"/>
        </w:rPr>
        <w:t xml:space="preserve"> and more anterior structures including the left inferior frontal </w:t>
      </w:r>
      <w:proofErr w:type="spellStart"/>
      <w:r w:rsidR="00D04C71" w:rsidRPr="003D018C">
        <w:rPr>
          <w:rFonts w:ascii="Times New Roman" w:hAnsi="Times New Roman" w:cs="Times New Roman"/>
        </w:rPr>
        <w:t>gyrus</w:t>
      </w:r>
      <w:proofErr w:type="spellEnd"/>
      <w:r w:rsidR="00D04C71" w:rsidRPr="003D018C">
        <w:rPr>
          <w:rFonts w:ascii="Times New Roman" w:hAnsi="Times New Roman" w:cs="Times New Roman"/>
        </w:rPr>
        <w:t xml:space="preserve"> (IFG)</w:t>
      </w:r>
      <w:r w:rsidR="004A0B55" w:rsidRPr="003D018C">
        <w:rPr>
          <w:rFonts w:ascii="Times New Roman" w:hAnsi="Times New Roman" w:cs="Times New Roman"/>
        </w:rPr>
        <w:t>,</w:t>
      </w:r>
      <w:r w:rsidR="00D04C71" w:rsidRPr="003D018C">
        <w:rPr>
          <w:rFonts w:ascii="Times New Roman" w:hAnsi="Times New Roman" w:cs="Times New Roman"/>
        </w:rPr>
        <w:t xml:space="preserve"> which is </w:t>
      </w:r>
      <w:r w:rsidR="001410C4" w:rsidRPr="003D018C">
        <w:rPr>
          <w:rFonts w:ascii="Times New Roman" w:hAnsi="Times New Roman" w:cs="Times New Roman"/>
        </w:rPr>
        <w:t>associated most strongly with</w:t>
      </w:r>
      <w:r w:rsidR="00D04C71" w:rsidRPr="003D018C">
        <w:rPr>
          <w:rFonts w:ascii="Times New Roman" w:hAnsi="Times New Roman" w:cs="Times New Roman"/>
        </w:rPr>
        <w:t xml:space="preserve"> silent reading and phonological recoding </w:t>
      </w:r>
      <w:ins w:id="44" w:author="Kayleigh" w:date="2016-10-19T14:12:00Z">
        <w:r w:rsidR="003836D1">
          <w:rPr>
            <w:rFonts w:ascii="Times New Roman" w:hAnsi="Times New Roman" w:cs="Times New Roman"/>
          </w:rPr>
          <w:fldChar w:fldCharType="begin" w:fldLock="1"/>
        </w:r>
      </w:ins>
      <w:r w:rsidR="003836D1">
        <w:rPr>
          <w:rFonts w:ascii="Times New Roman" w:hAnsi="Times New Roman" w:cs="Times New Roman"/>
        </w:rPr>
        <w:instrText>ADDIN CSL_CITATION { "citationItems" : [ { "id" : "ITEM-1", "itemData" : { "DOI" : "10.1097/00001756-199705260-00042", "ISBN" : "0959-4965", "ISSN" : "0959-4965", "PMID" : "9223094", "abstract" : "Using functional magnetic resonance imaging (fMRI), we mapped brain activity in six normal volunteers during two silent verbal fluency tasks, one with a phonemic (letter) cue and one with a semantic (category) cue. In comparison with resting state, both tasks activated the anterior triangular portion of the left inferior frontal gyrus (IFG or F3, for third frontal gyrus) and the left thalamus. There were also areas activated in one task but not in the other: the posterior opercular portion of the left IFG for phonemic fluency, and the left retrosplenial region for semantic fluency. Our findings concur with normal psychophysical data and neuropsychological observations to suggest the recruitment of two overlapping but dissociable systems for the two tasks, and demonstrate functional heterogeneity within the left IFG (Broca's area), where the opercular portion is responsible for obtaining access to words through a phonemic/articulatory route.", "author" : [ { "dropping-particle" : "", "family" : "Paulesu", "given" : "E", "non-dropping-particle" : "", "parse-names" : false, "suffix" : "" }, { "dropping-particle" : "", "family" : "Goldacre", "given" : "B", "non-dropping-particle" : "", "parse-names" : false, "suffix" : "" }, { "dropping-particle" : "", "family" : "Scifo", "given" : "P", "non-dropping-particle" : "", "parse-names" : false, "suffix" : "" }, { "dropping-particle" : "", "family" : "Cappa", "given" : "S F", "non-dropping-particle" : "", "parse-names" : false, "suffix" : "" }, { "dropping-particle" : "", "family" : "Gilardi", "given" : "M C", "non-dropping-particle" : "", "parse-names" : false, "suffix" : "" }, { "dropping-particle" : "", "family" : "Castiglioni", "given" : "I", "non-dropping-particle" : "", "parse-names" : false, "suffix" : "" }, { "dropping-particle" : "", "family" : "Perani", "given" : "D", "non-dropping-particle" : "", "parse-names" : false, "suffix" : "" }, { "dropping-particle" : "", "family" : "Fazio", "given" : "F", "non-dropping-particle" : "", "parse-names" : false, "suffix" : "" } ], "container-title" : "Neuroreport", "id" : "ITEM-1", "issue" : "8", "issued" : { "date-parts" : [ [ "1997" ] ] }, "page" : "2011-2017", "title" : "Functional heterogeneity of left inferior frontal cortex as revealed by fMRI.", "type" : "article-journal", "volume" : "8" }, "uris" : [ "http://www.mendeley.com/documents/?uuid=c59197cb-1e78-4890-9ba2-7c80c0f0e3b8" ] }, { "id" : "ITEM-2", "itemData" : { "DOI" : "10.1162/089892902317205285", "ISBN" : "0898-929X", "ISSN" : "0898-929X", "PMID" : "11798383", "abstract" : "Event-related fMRI was used to investigate lexical decisions to words of high and low frequency of occurrence and to pseudowords. The results obtained strongly support dual-route models of visual word processing. By contrasting words with pseudowords, bilateral occipito-temporal brain areas and posterior left middle temporal gyrus (MTG) were identified as contributing to the successful mapping of orthographic percepts onto visual word form representations. Low-frequency words and pseudowords elicited greater activations than high-frequency words in the superior pars opercularis [Brodmann's area (BA) 44] of the left inferior frontal gyrus (IFG), in the anterior insula, and in the thalamus and caudate nucleus. As processing of these stimuli during lexical search is known to rely on phonological information, it is concluded that these brain regions are involved in grapheme-to-phoneme conversion. Activation in the pars triangularis (BA 45) of the left IFG was observed only for low-frequency words. It is proposed that this region is involved in processes of lexical selection.", "author" : [ { "dropping-particle" : "", "family" : "Fiebach", "given" : "Christian J.", "non-dropping-particle" : "", "parse-names" : false, "suffix" : "" }, { "dropping-particle" : "", "family" : "Friederici", "given" : "Angela D.", "non-dropping-particle" : "", "parse-names" : false, "suffix" : "" }, { "dropping-particle" : "", "family" : "M\u00fcller", "given" : "Karsten", "non-dropping-particle" : "", "parse-names" : false, "suffix" : "" }, { "dropping-particle" : "", "family" : "Cramon", "given" : "D. Yves", "non-dropping-particle" : "von", "parse-names" : false, "suffix" : "" } ], "container-title" : "Journal of Cognitive Neuroscience", "id" : "ITEM-2", "issue" : "1", "issued" : { "date-parts" : [ [ "2002", "1" ] ] }, "page" : "11-23", "title" : "fMRI Evidence for Dual Routes to the Mental Lexicon in Visual Word Recognition", "type" : "article-journal", "volume" : "14" }, "uris" : [ "http://www.mendeley.com/documents/?uuid=de45e965-b6be-48fb-8889-ac5eab8f768e" ] }, { "id" : "ITEM-3", "itemData" : { "DOI" : "10.1016/j.neuroimage.2012.04.062", "ISSN" : "10538119", "author" : [ { "dropping-particle" : "", "family" : "Price", "given" : "Cathy J.", "non-dropping-particle" : "", "parse-names" : false, "suffix" : "" } ], "container-title" : "NeuroImage", "id" : "ITEM-3", "issue" : "2", "issued" : { "date-parts" : [ [ "2012" ] ] }, "page" : "816-847", "publisher" : "Elsevier Inc.", "title" : "A review and synthesis of the first 20years of PET and fMRI studies of heard speech, spoken language and reading", "type" : "article-journal", "volume" : "62" }, "uris" : [ "http://www.mendeley.com/documents/?uuid=4cd026de-faf1-4f8b-b2a3-daa5928db145" ] } ], "mendeley" : { "formattedCitation" : "[Fiebach et al., 2002; Paulesu et al., 1997; Price, 2012]", "manualFormatting" : "[Fiebach et al., 2002; Paulesu et al., 1997; see Price, 2012 for a review]", "plainTextFormattedCitation" : "[Fiebach et al., 2002; Paulesu et al., 1997; Price, 2012]", "previouslyFormattedCitation" : "[Fiebach et al., 2002; Paulesu et al., 1997; Price, 2012]" }, "properties" : { "noteIndex" : 0 }, "schema" : "https://github.com/citation-style-language/schema/raw/master/csl-citation.json" }</w:instrText>
      </w:r>
      <w:r w:rsidR="003836D1">
        <w:rPr>
          <w:rFonts w:ascii="Times New Roman" w:hAnsi="Times New Roman" w:cs="Times New Roman"/>
        </w:rPr>
        <w:fldChar w:fldCharType="separate"/>
      </w:r>
      <w:r w:rsidR="003836D1" w:rsidRPr="003836D1">
        <w:rPr>
          <w:rFonts w:ascii="Times New Roman" w:hAnsi="Times New Roman" w:cs="Times New Roman"/>
          <w:noProof/>
        </w:rPr>
        <w:t xml:space="preserve">[Fiebach et al., 2002; Paulesu et al., 1997; </w:t>
      </w:r>
      <w:ins w:id="45" w:author="Kayleigh" w:date="2016-10-19T14:12:00Z">
        <w:r w:rsidR="003836D1">
          <w:rPr>
            <w:rFonts w:ascii="Times New Roman" w:hAnsi="Times New Roman" w:cs="Times New Roman"/>
            <w:noProof/>
          </w:rPr>
          <w:t xml:space="preserve">see </w:t>
        </w:r>
      </w:ins>
      <w:r w:rsidR="003836D1" w:rsidRPr="003836D1">
        <w:rPr>
          <w:rFonts w:ascii="Times New Roman" w:hAnsi="Times New Roman" w:cs="Times New Roman"/>
          <w:noProof/>
        </w:rPr>
        <w:t>Price, 2012</w:t>
      </w:r>
      <w:ins w:id="46" w:author="Kayleigh" w:date="2016-10-19T14:12:00Z">
        <w:r w:rsidR="003836D1">
          <w:rPr>
            <w:rFonts w:ascii="Times New Roman" w:hAnsi="Times New Roman" w:cs="Times New Roman"/>
            <w:noProof/>
          </w:rPr>
          <w:t xml:space="preserve"> for a review</w:t>
        </w:r>
      </w:ins>
      <w:r w:rsidR="003836D1" w:rsidRPr="003836D1">
        <w:rPr>
          <w:rFonts w:ascii="Times New Roman" w:hAnsi="Times New Roman" w:cs="Times New Roman"/>
          <w:noProof/>
        </w:rPr>
        <w:t>]</w:t>
      </w:r>
      <w:ins w:id="47" w:author="Kayleigh" w:date="2016-10-19T14:12:00Z">
        <w:r w:rsidR="003836D1">
          <w:rPr>
            <w:rFonts w:ascii="Times New Roman" w:hAnsi="Times New Roman" w:cs="Times New Roman"/>
          </w:rPr>
          <w:fldChar w:fldCharType="end"/>
        </w:r>
      </w:ins>
      <w:ins w:id="48" w:author="Kayleigh" w:date="2016-10-19T14:13:00Z">
        <w:r w:rsidR="003836D1">
          <w:rPr>
            <w:rFonts w:ascii="Times New Roman" w:hAnsi="Times New Roman" w:cs="Times New Roman"/>
          </w:rPr>
          <w:t>.</w:t>
        </w:r>
      </w:ins>
      <w:del w:id="49" w:author="Kayleigh" w:date="2016-10-19T14:12:00Z">
        <w:r w:rsidR="00D04C71" w:rsidRPr="003D018C" w:rsidDel="003836D1">
          <w:rPr>
            <w:rFonts w:ascii="Times New Roman" w:hAnsi="Times New Roman" w:cs="Times New Roman"/>
          </w:rPr>
          <w:delText>(Paulesu et al., 1997; Fiebach, Friederici, M</w:delText>
        </w:r>
        <w:r w:rsidR="00D04C71" w:rsidRPr="003D018C" w:rsidDel="003836D1">
          <w:rPr>
            <w:rFonts w:ascii="Times New Roman" w:eastAsia="Arial Unicode MS" w:hAnsi="Times New Roman" w:cs="Times New Roman" w:hint="eastAsia"/>
            <w:color w:val="2E2E2E"/>
          </w:rPr>
          <w:delText>ü</w:delText>
        </w:r>
        <w:r w:rsidR="00D04C71" w:rsidRPr="003D018C" w:rsidDel="003836D1">
          <w:rPr>
            <w:rFonts w:ascii="Times New Roman" w:eastAsia="Arial Unicode MS" w:hAnsi="Times New Roman" w:cs="Times New Roman"/>
            <w:color w:val="2E2E2E"/>
          </w:rPr>
          <w:delText>ller, &amp; von Cramon, 2002</w:delText>
        </w:r>
        <w:r w:rsidR="004A0B55" w:rsidRPr="003D018C" w:rsidDel="003836D1">
          <w:rPr>
            <w:rFonts w:ascii="Times New Roman" w:hAnsi="Times New Roman" w:cs="Times New Roman"/>
          </w:rPr>
          <w:delText xml:space="preserve">; </w:delText>
        </w:r>
        <w:r w:rsidR="001410C4" w:rsidRPr="00521F52" w:rsidDel="003836D1">
          <w:rPr>
            <w:rFonts w:ascii="Times New Roman" w:hAnsi="Times New Roman" w:cs="Times New Roman"/>
          </w:rPr>
          <w:delText>see Price, 2012 for a review</w:delText>
        </w:r>
        <w:r w:rsidR="004A0B55" w:rsidRPr="00521F52" w:rsidDel="003836D1">
          <w:rPr>
            <w:rFonts w:ascii="Times New Roman" w:hAnsi="Times New Roman" w:cs="Times New Roman"/>
          </w:rPr>
          <w:delText>)</w:delText>
        </w:r>
        <w:r w:rsidR="00D04C71" w:rsidRPr="00521F52" w:rsidDel="003836D1">
          <w:rPr>
            <w:rFonts w:ascii="Times New Roman" w:hAnsi="Times New Roman" w:cs="Times New Roman"/>
          </w:rPr>
          <w:delText>.</w:delText>
        </w:r>
      </w:del>
      <w:r w:rsidR="009C4CCE" w:rsidRPr="00521F52">
        <w:rPr>
          <w:rFonts w:ascii="Times New Roman" w:hAnsi="Times New Roman" w:cs="Times New Roman"/>
        </w:rPr>
        <w:t xml:space="preserve"> Extant studies of </w:t>
      </w:r>
      <w:r w:rsidR="00214D2B" w:rsidRPr="00521F52">
        <w:rPr>
          <w:rFonts w:ascii="Times New Roman" w:hAnsi="Times New Roman" w:cs="Times New Roman"/>
        </w:rPr>
        <w:t>individuals with impaired decoding abilities</w:t>
      </w:r>
      <w:r w:rsidR="002617C0">
        <w:rPr>
          <w:rFonts w:ascii="Times New Roman" w:hAnsi="Times New Roman" w:cs="Times New Roman"/>
        </w:rPr>
        <w:t xml:space="preserve"> (e.g., dyslexia)</w:t>
      </w:r>
      <w:r w:rsidR="009C4CCE" w:rsidRPr="00265462">
        <w:rPr>
          <w:rFonts w:ascii="Times New Roman" w:hAnsi="Times New Roman" w:cs="Times New Roman"/>
        </w:rPr>
        <w:t xml:space="preserve"> typically implicate </w:t>
      </w:r>
      <w:proofErr w:type="spellStart"/>
      <w:r w:rsidR="009C4CCE" w:rsidRPr="00265462">
        <w:rPr>
          <w:rFonts w:ascii="Times New Roman" w:hAnsi="Times New Roman" w:cs="Times New Roman"/>
        </w:rPr>
        <w:t>hypoactivation</w:t>
      </w:r>
      <w:proofErr w:type="spellEnd"/>
      <w:r w:rsidR="009C4CCE" w:rsidRPr="00265462">
        <w:rPr>
          <w:rFonts w:ascii="Times New Roman" w:hAnsi="Times New Roman" w:cs="Times New Roman"/>
        </w:rPr>
        <w:t xml:space="preserve"> during reading in many of these regions </w:t>
      </w:r>
      <w:ins w:id="50" w:author="Kayleigh" w:date="2016-10-19T14:13:00Z">
        <w:r w:rsidR="003836D1">
          <w:rPr>
            <w:rFonts w:ascii="Times New Roman" w:hAnsi="Times New Roman" w:cs="Times New Roman"/>
          </w:rPr>
          <w:fldChar w:fldCharType="begin" w:fldLock="1"/>
        </w:r>
      </w:ins>
      <w:r w:rsidR="00E7204A">
        <w:rPr>
          <w:rFonts w:ascii="Times New Roman" w:hAnsi="Times New Roman" w:cs="Times New Roman"/>
        </w:rPr>
        <w:instrText>ADDIN CSL_CITATION { "citationItems" : [ { "id" : "ITEM-1", "itemData" : { "DOI" : "10.1207/s1532799xssr0803_6", "ISBN" : "1088-8438", "ISSN" : "1088-8438", "abstract" : "In recent years, significant progress has been made in the study of reading and read- ing disability with the use of functional neuroimaging techniques. There is substan- tial converging evidence that skilled word recognition requires the development of a highly integrated cortical system that includes left hemisphere dorsal, ventral, and anterior subsystems. This article highlights key findings regarding the functional role of these regions during skilled reading, the developmental trajectory toward this ma- ture reading circuitry in normally developing children, deviations from this trajectory in populations with reading disabilities, and the ways in which successful reading remediation alters the brain organization for reading.We present one possible inter- pretation of these findings and report some recent findings from our lab that continue to refine our understanding of the functional properties of each component region and theways in which these areas interact. The article concludes with a discussion of important areas of inquiry to be addressed in future work.", "author" : [ { "dropping-particle" : "", "family" : "Sandak", "given" : "Rebecca", "non-dropping-particle" : "", "parse-names" : false, "suffix" : "" }, { "dropping-particle" : "", "family" : "Mencl", "given" : "W. Einar", "non-dropping-particle" : "", "parse-names" : false, "suffix" : "" }, { "dropping-particle" : "", "family" : "Frost", "given" : "Stephen J.", "non-dropping-particle" : "", "parse-names" : false, "suffix" : "" }, { "dropping-particle" : "", "family" : "Pugh", "given" : "Kenneth R.", "non-dropping-particle" : "", "parse-names" : false, "suffix" : "" } ], "container-title" : "Scientific Studies of Reading", "id" : "ITEM-1", "issue" : "3", "issued" : { "date-parts" : [ [ "2004" ] ] }, "page" : "273-292", "title" : "The Neurobiological Basis of Skilled and Impaired Reading: Recent Findings and New Directions", "type" : "article-journal", "volume" : "8" }, "uris" : [ "http://www.mendeley.com/documents/?uuid=d46d1e98-2a51-49e4-8a5b-51ac89c625bb" ] } ], "mendeley" : { "formattedCitation" : "[Sandak et al., 2004]", "manualFormatting" : "[c.f. Sandak et al., 2004]", "plainTextFormattedCitation" : "[Sandak et al., 2004]", "previouslyFormattedCitation" : "[Sandak et al., 2004]" }, "properties" : { "noteIndex" : 0 }, "schema" : "https://github.com/citation-style-language/schema/raw/master/csl-citation.json" }</w:instrText>
      </w:r>
      <w:r w:rsidR="003836D1">
        <w:rPr>
          <w:rFonts w:ascii="Times New Roman" w:hAnsi="Times New Roman" w:cs="Times New Roman"/>
        </w:rPr>
        <w:fldChar w:fldCharType="separate"/>
      </w:r>
      <w:r w:rsidR="003836D1" w:rsidRPr="003836D1">
        <w:rPr>
          <w:rFonts w:ascii="Times New Roman" w:hAnsi="Times New Roman" w:cs="Times New Roman"/>
          <w:noProof/>
        </w:rPr>
        <w:t>[</w:t>
      </w:r>
      <w:ins w:id="51" w:author="Kayleigh" w:date="2016-10-19T14:13:00Z">
        <w:r w:rsidR="003836D1">
          <w:rPr>
            <w:rFonts w:ascii="Times New Roman" w:hAnsi="Times New Roman" w:cs="Times New Roman"/>
            <w:noProof/>
          </w:rPr>
          <w:t xml:space="preserve">c.f. </w:t>
        </w:r>
      </w:ins>
      <w:r w:rsidR="003836D1" w:rsidRPr="003836D1">
        <w:rPr>
          <w:rFonts w:ascii="Times New Roman" w:hAnsi="Times New Roman" w:cs="Times New Roman"/>
          <w:noProof/>
        </w:rPr>
        <w:t>Sandak et al., 2004]</w:t>
      </w:r>
      <w:ins w:id="52" w:author="Kayleigh" w:date="2016-10-19T14:13:00Z">
        <w:r w:rsidR="003836D1">
          <w:rPr>
            <w:rFonts w:ascii="Times New Roman" w:hAnsi="Times New Roman" w:cs="Times New Roman"/>
          </w:rPr>
          <w:fldChar w:fldCharType="end"/>
        </w:r>
      </w:ins>
      <w:del w:id="53" w:author="Kayleigh" w:date="2016-10-19T14:13:00Z">
        <w:r w:rsidR="009C4CCE" w:rsidRPr="00265462" w:rsidDel="003836D1">
          <w:rPr>
            <w:rFonts w:ascii="Times New Roman" w:hAnsi="Times New Roman" w:cs="Times New Roman"/>
          </w:rPr>
          <w:delText>(c.f. Sandak et al. 2004)</w:delText>
        </w:r>
      </w:del>
      <w:r w:rsidR="009C4CCE" w:rsidRPr="00265462">
        <w:rPr>
          <w:rFonts w:ascii="Times New Roman" w:hAnsi="Times New Roman" w:cs="Times New Roman"/>
        </w:rPr>
        <w:t xml:space="preserve"> and atypical functional and structural connectivity </w:t>
      </w:r>
      <w:r w:rsidR="00E470F2">
        <w:rPr>
          <w:rFonts w:ascii="Times New Roman" w:hAnsi="Times New Roman" w:cs="Times New Roman"/>
        </w:rPr>
        <w:t>among</w:t>
      </w:r>
      <w:r w:rsidR="00E470F2" w:rsidRPr="00265462">
        <w:rPr>
          <w:rFonts w:ascii="Times New Roman" w:hAnsi="Times New Roman" w:cs="Times New Roman"/>
        </w:rPr>
        <w:t xml:space="preserve"> </w:t>
      </w:r>
      <w:r w:rsidR="009C4CCE" w:rsidRPr="00265462">
        <w:rPr>
          <w:rFonts w:ascii="Times New Roman" w:hAnsi="Times New Roman" w:cs="Times New Roman"/>
        </w:rPr>
        <w:t xml:space="preserve">these regions </w:t>
      </w:r>
      <w:ins w:id="54" w:author="Kayleigh" w:date="2016-10-19T14:13:00Z">
        <w:r w:rsidR="00E7204A">
          <w:rPr>
            <w:rFonts w:ascii="Times New Roman" w:hAnsi="Times New Roman" w:cs="Times New Roman"/>
          </w:rPr>
          <w:fldChar w:fldCharType="begin" w:fldLock="1"/>
        </w:r>
      </w:ins>
      <w:r w:rsidR="00E7204A">
        <w:rPr>
          <w:rFonts w:ascii="Times New Roman" w:hAnsi="Times New Roman" w:cs="Times New Roman"/>
        </w:rPr>
        <w:instrText>ADDIN CSL_CITATION { "citationItems" : [ { "id" : "ITEM-1", "itemData" : { "DOI" : "10.1016/j.neuroimage.2005.12.040", "ISBN" : "1053-8119", "ISSN" : "10538119", "PMID" : "16497520", "abstract" : "Correlations between temporal fluctuations in MRI signals may reveal functional connectivity between brain regions within individual subjects. Such correlations would be especially useful indices of functional connectivity if they covary with behavioral performance or other subject variables. This study investigated whether such a relationship could be demonstrated in the context of the reading circuit in the brain. The method proved sufficiently powerful to reveal significant correlations between the reading abilities of subjects and the strength of their functional connection between left Brodmann's area 39 and Broca's area during reading. This suggests that the disconnection of the angular gyrus previously reported for dyslexic readers is part of a larger continuum in which poor (but nonimpaired readers) also show reduced connectivity to the region. In addition, it illustrates the potential power of paradigms that examine correlations between behavior and functional brain connections. ?? 2006 Elsevier Inc. All rights reserved.", "author" : [ { "dropping-particle" : "", "family" : "Hampson", "given" : "Michelle", "non-dropping-particle" : "", "parse-names" : false, "suffix" : "" }, { "dropping-particle" : "", "family" : "Tokoglu", "given" : "Fuyuze", "non-dropping-particle" : "", "parse-names" : false, "suffix" : "" }, { "dropping-particle" : "", "family" : "Sun", "given" : "Zhongdong", "non-dropping-particle" : "", "parse-names" : false, "suffix" : "" }, { "dropping-particle" : "", "family" : "Schafer", "given" : "Robin J.", "non-dropping-particle" : "", "parse-names" : false, "suffix" : "" }, { "dropping-particle" : "", "family" : "Skudlarski", "given" : "Pawel", "non-dropping-particle" : "", "parse-names" : false, "suffix" : "" }, { "dropping-particle" : "", "family" : "Gore", "given" : "John C.", "non-dropping-particle" : "", "parse-names" : false, "suffix" : "" }, { "dropping-particle" : "", "family" : "Constable", "given" : "R. Todd", "non-dropping-particle" : "", "parse-names" : false, "suffix" : "" } ], "container-title" : "NeuroImage", "id" : "ITEM-1", "issue" : "2", "issued" : { "date-parts" : [ [ "2006" ] ] }, "page" : "513-519", "title" : "Connectivity-behavior analysis reveals that functional connectivity between left BA39 and Broca's area varies with reading ability", "type" : "article-journal", "volume" : "31" }, "uris" : [ "http://www.mendeley.com/documents/?uuid=113c4a9a-7b03-4c35-9b1a-baed10144cad" ] }, { "id" : "ITEM-2", "itemData" : { "DOI" : "10.1126/science.1244333", "ISBN" : "1095-9203 (Electronic)\\r0036-8075 (Linking)", "ISSN" : "0036-8075", "PMID" : "24311693", "abstract" : "Dyslexia is a severe and persistent reading and spelling disorder caused by impairment in the ability to manipulate speech sounds. We combined functional magnetic resonance brain imaging with multivoxel pattern analysis and functional and structural connectivity analysis in an effort to disentangle whether dyslexics' phonological deficits are caused by poor quality of the phonetic representations or by difficulties in accessing intact phonetic representations. We found that phonetic representations are hosted bilaterally in primary and secondary auditory cortices and that their neural quality (in terms of robustness and distinctness) is intact in adults with dyslexia. However, the functional and structural connectivity between the bilateral auditory cortices and the left inferior frontal gyrus (a region involved in higher-level phonological processing) is significantly hampered in dyslexics, suggesting deficient access to otherwise intact phonetic representations.", "author" : [ { "dropping-particle" : "", "family" : "Boets", "given" : "B", "non-dropping-particle" : "", "parse-names" : false, "suffix" : "" }, { "dropping-particle" : "", "family" : "Beeck", "given" : "H. P. O.", "non-dropping-particle" : "de", "parse-names" : false, "suffix" : "" }, { "dropping-particle" : "", "family" : "Vandermosten", "given" : "M", "non-dropping-particle" : "", "parse-names" : false, "suffix" : "" }, { "dropping-particle" : "", "family" : "Scott", "given" : "S K", "non-dropping-particle" : "", "parse-names" : false, "suffix" : "" }, { "dropping-particle" : "", "family" : "Gillebert", "given" : "C R", "non-dropping-particle" : "", "parse-names" : false, "suffix" : "" }, { "dropping-particle" : "", "family" : "Mantini", "given" : "D", "non-dropping-particle" : "", "parse-names" : false, "suffix" : "" }, { "dropping-particle" : "", "family" : "Bulthe", "given" : "J.", "non-dropping-particle" : "", "parse-names" : false, "suffix" : "" }, { "dropping-particle" : "", "family" : "Sunaert", "given" : "S", "non-dropping-particle" : "", "parse-names" : false, "suffix" : "" }, { "dropping-particle" : "", "family" : "Wouters", "given" : "J", "non-dropping-particle" : "", "parse-names" : false, "suffix" : "" }, { "dropping-particle" : "", "family" : "Ghesquiere", "given" : "P.", "non-dropping-particle" : "", "parse-names" : false, "suffix" : "" } ], "container-title" : "Science", "id" : "ITEM-2", "issue" : "6163", "issued" : { "date-parts" : [ [ "2013", "12", "6" ] ] }, "page" : "1251-1254", "title" : "Intact But Less Accessible Phonetic Representations in Adults with Dyslexia", "type" : "article-journal", "volume" : "342" }, "uris" : [ "http://www.mendeley.com/documents/?uuid=05f3b86d-5e77-4ed8-a3a8-a7ece5a71304" ] } ], "mendeley" : { "formattedCitation" : "[Boets et al., 2013; Hampson et al., 2006]", "plainTextFormattedCitation" : "[Boets et al., 2013; Hampson et al., 2006]", "previouslyFormattedCitation" : "[Boets et al., 2013; Hampson et al., 2006]" }, "properties" : { "noteIndex" : 0 }, "schema" : "https://github.com/citation-style-language/schema/raw/master/csl-citation.json" }</w:instrText>
      </w:r>
      <w:r w:rsidR="00E7204A">
        <w:rPr>
          <w:rFonts w:ascii="Times New Roman" w:hAnsi="Times New Roman" w:cs="Times New Roman"/>
        </w:rPr>
        <w:fldChar w:fldCharType="separate"/>
      </w:r>
      <w:r w:rsidR="00E7204A" w:rsidRPr="00E7204A">
        <w:rPr>
          <w:rFonts w:ascii="Times New Roman" w:hAnsi="Times New Roman" w:cs="Times New Roman"/>
          <w:noProof/>
        </w:rPr>
        <w:t>[Boets et al., 2013; Hampson et al., 2006]</w:t>
      </w:r>
      <w:ins w:id="55" w:author="Kayleigh" w:date="2016-10-19T14:13:00Z">
        <w:r w:rsidR="00E7204A">
          <w:rPr>
            <w:rFonts w:ascii="Times New Roman" w:hAnsi="Times New Roman" w:cs="Times New Roman"/>
          </w:rPr>
          <w:fldChar w:fldCharType="end"/>
        </w:r>
        <w:r w:rsidR="00E7204A">
          <w:rPr>
            <w:rFonts w:ascii="Times New Roman" w:hAnsi="Times New Roman" w:cs="Times New Roman"/>
          </w:rPr>
          <w:t>.</w:t>
        </w:r>
      </w:ins>
      <w:del w:id="56" w:author="Kayleigh" w:date="2016-10-19T14:13:00Z">
        <w:r w:rsidR="009C4CCE" w:rsidRPr="00265462" w:rsidDel="00E7204A">
          <w:rPr>
            <w:rFonts w:ascii="Times New Roman" w:hAnsi="Times New Roman" w:cs="Times New Roman"/>
          </w:rPr>
          <w:delText xml:space="preserve">(Hampson et al. </w:delText>
        </w:r>
        <w:r w:rsidR="00214D2B" w:rsidRPr="00C9316F" w:rsidDel="00E7204A">
          <w:rPr>
            <w:rFonts w:ascii="Times New Roman" w:hAnsi="Times New Roman" w:cs="Times New Roman"/>
          </w:rPr>
          <w:delText>2006</w:delText>
        </w:r>
        <w:r w:rsidR="009C4CCE" w:rsidRPr="00C9316F" w:rsidDel="00E7204A">
          <w:rPr>
            <w:rFonts w:ascii="Times New Roman" w:hAnsi="Times New Roman" w:cs="Times New Roman"/>
          </w:rPr>
          <w:delText>; Bo</w:delText>
        </w:r>
        <w:r w:rsidR="009C4CCE" w:rsidRPr="003D018C" w:rsidDel="00E7204A">
          <w:rPr>
            <w:rFonts w:ascii="Times New Roman" w:hAnsi="Times New Roman" w:cs="Times New Roman"/>
          </w:rPr>
          <w:delText>ets et al. 2013).</w:delText>
        </w:r>
      </w:del>
      <w:r w:rsidR="009C4CCE" w:rsidRPr="003D018C">
        <w:rPr>
          <w:rFonts w:ascii="Times New Roman" w:hAnsi="Times New Roman" w:cs="Times New Roman"/>
        </w:rPr>
        <w:t xml:space="preserve"> </w:t>
      </w:r>
    </w:p>
    <w:p w14:paraId="13A720D1" w14:textId="11C0DFC8" w:rsidR="009C4CCE" w:rsidRPr="003D018C" w:rsidRDefault="00D04C71" w:rsidP="00FB213B">
      <w:pPr>
        <w:spacing w:line="480" w:lineRule="auto"/>
        <w:ind w:firstLine="720"/>
        <w:jc w:val="both"/>
        <w:rPr>
          <w:rFonts w:ascii="Times New Roman" w:hAnsi="Times New Roman" w:cs="Times New Roman"/>
        </w:rPr>
      </w:pPr>
      <w:r w:rsidRPr="003D018C">
        <w:rPr>
          <w:rFonts w:ascii="Times New Roman" w:hAnsi="Times New Roman" w:cs="Times New Roman"/>
        </w:rPr>
        <w:lastRenderedPageBreak/>
        <w:t xml:space="preserve"> </w:t>
      </w:r>
      <w:r w:rsidR="001410C4" w:rsidRPr="003D018C">
        <w:rPr>
          <w:rFonts w:ascii="Times New Roman" w:hAnsi="Times New Roman" w:cs="Times New Roman"/>
        </w:rPr>
        <w:t xml:space="preserve">Beyond the </w:t>
      </w:r>
      <w:r w:rsidR="009C4CCE" w:rsidRPr="003D018C">
        <w:rPr>
          <w:rFonts w:ascii="Times New Roman" w:hAnsi="Times New Roman" w:cs="Times New Roman"/>
        </w:rPr>
        <w:t xml:space="preserve">single </w:t>
      </w:r>
      <w:r w:rsidR="001410C4" w:rsidRPr="003D018C">
        <w:rPr>
          <w:rFonts w:ascii="Times New Roman" w:hAnsi="Times New Roman" w:cs="Times New Roman"/>
        </w:rPr>
        <w:t>word</w:t>
      </w:r>
      <w:r w:rsidR="009C4CCE" w:rsidRPr="003D018C">
        <w:rPr>
          <w:rFonts w:ascii="Times New Roman" w:hAnsi="Times New Roman" w:cs="Times New Roman"/>
        </w:rPr>
        <w:t xml:space="preserve"> level</w:t>
      </w:r>
      <w:r w:rsidR="004A0B55" w:rsidRPr="003D018C">
        <w:rPr>
          <w:rFonts w:ascii="Times New Roman" w:hAnsi="Times New Roman" w:cs="Times New Roman"/>
        </w:rPr>
        <w:t>,</w:t>
      </w:r>
      <w:r w:rsidR="001410C4" w:rsidRPr="003D018C">
        <w:rPr>
          <w:rFonts w:ascii="Times New Roman" w:hAnsi="Times New Roman" w:cs="Times New Roman"/>
        </w:rPr>
        <w:t xml:space="preserve"> research</w:t>
      </w:r>
      <w:r w:rsidRPr="003D018C">
        <w:rPr>
          <w:rFonts w:ascii="Times New Roman" w:hAnsi="Times New Roman" w:cs="Times New Roman"/>
        </w:rPr>
        <w:t xml:space="preserve"> </w:t>
      </w:r>
      <w:r w:rsidR="001410C4" w:rsidRPr="003D018C">
        <w:rPr>
          <w:rFonts w:ascii="Times New Roman" w:hAnsi="Times New Roman" w:cs="Times New Roman"/>
        </w:rPr>
        <w:t>has</w:t>
      </w:r>
      <w:r w:rsidRPr="003D018C">
        <w:rPr>
          <w:rFonts w:ascii="Times New Roman" w:hAnsi="Times New Roman" w:cs="Times New Roman"/>
        </w:rPr>
        <w:t xml:space="preserve"> show</w:t>
      </w:r>
      <w:r w:rsidR="001410C4" w:rsidRPr="003D018C">
        <w:rPr>
          <w:rFonts w:ascii="Times New Roman" w:hAnsi="Times New Roman" w:cs="Times New Roman"/>
        </w:rPr>
        <w:t>n</w:t>
      </w:r>
      <w:r w:rsidRPr="003D018C">
        <w:rPr>
          <w:rFonts w:ascii="Times New Roman" w:hAnsi="Times New Roman" w:cs="Times New Roman"/>
        </w:rPr>
        <w:t xml:space="preserve"> that as texts get longer, frontal and right hemisphere regions become </w:t>
      </w:r>
      <w:r w:rsidR="001410C4" w:rsidRPr="003D018C">
        <w:rPr>
          <w:rFonts w:ascii="Times New Roman" w:hAnsi="Times New Roman" w:cs="Times New Roman"/>
        </w:rPr>
        <w:t>increasingly</w:t>
      </w:r>
      <w:r w:rsidRPr="003D018C">
        <w:rPr>
          <w:rFonts w:ascii="Times New Roman" w:hAnsi="Times New Roman" w:cs="Times New Roman"/>
        </w:rPr>
        <w:t xml:space="preserve"> </w:t>
      </w:r>
      <w:r w:rsidR="001410C4" w:rsidRPr="003D018C">
        <w:rPr>
          <w:rFonts w:ascii="Times New Roman" w:hAnsi="Times New Roman" w:cs="Times New Roman"/>
        </w:rPr>
        <w:t>involved</w:t>
      </w:r>
      <w:r w:rsidRPr="003D018C">
        <w:rPr>
          <w:rFonts w:ascii="Times New Roman" w:hAnsi="Times New Roman" w:cs="Times New Roman"/>
        </w:rPr>
        <w:t xml:space="preserve"> </w:t>
      </w:r>
      <w:ins w:id="57" w:author="Kayleigh" w:date="2016-10-19T14:14:00Z">
        <w:r w:rsidR="00E7204A">
          <w:rPr>
            <w:rFonts w:ascii="Times New Roman" w:hAnsi="Times New Roman" w:cs="Times New Roman"/>
          </w:rPr>
          <w:fldChar w:fldCharType="begin" w:fldLock="1"/>
        </w:r>
      </w:ins>
      <w:r w:rsidR="00E7204A">
        <w:rPr>
          <w:rFonts w:ascii="Times New Roman" w:hAnsi="Times New Roman" w:cs="Times New Roman"/>
        </w:rPr>
        <w:instrText>ADDIN CSL_CITATION { "citationItems" : [ { "id" : "ITEM-1", "itemData" : { "DOI" : "10.1016/j.neuroimage.2004.12.013", "ISBN" : "1053-8119", "ISSN" : "10538119", "PMID" : "15809000", "abstract" : "Context exerts a powerful effect on cognitive performance and is clearly important for language processing, where lexical, sentential, and narrative contexts should differentially engage neural systems that support lexical, compositional, and discourse level semantics. Equally important, but thus far unexplored, is the role of context within narrative, as cognitive demands evolve and brain activity changes dynamically as subjects process different narrative segments. In this study, we used fMRI to examine the impact of context, comparing responses to a single, linguistically matched set of texts when these were differentially presented as random word lists, unconnected sentences and coherent narratives. We found emergent, context-dependent patterns of brain activity in each condition. Perisylvian language areas were always active, consistent with their supporting core linguistic computations. Sentence processing was associated with expanded activation of the frontal operculum and temporal poles. The same stimuli presented as narrative evoked robust responses in extrasylvian areas within both hemispheres, including precuneus, medial prefrontal, and dorsal temporo-parieto-occipital cortices. The right hemisphere was increasingly active as contextual complexity increased, maximal at the narrative level. Furthermore, brain activity was dynamically modulated as subjects processed different narrative segments: left hemisphere activity was more prominent at the onset, and right hemisphere more prominent at the resolution of a story, at which point, it may support a coherent representation of the narrative as a whole. These results underscore the importance of studying language in an ecologically valid context, suggesting a neural model for the processing of discourse.", "author" : [ { "dropping-particle" : "", "family" : "Xu", "given" : "Jiang", "non-dropping-particle" : "", "parse-names" : false, "suffix" : "" }, { "dropping-particle" : "", "family" : "Kemeny", "given" : "Stefan", "non-dropping-particle" : "", "parse-names" : false, "suffix" : "" }, { "dropping-particle" : "", "family" : "Park", "given" : "Grace", "non-dropping-particle" : "", "parse-names" : false, "suffix" : "" }, { "dropping-particle" : "", "family" : "Frattali", "given" : "Carol", "non-dropping-particle" : "", "parse-names" : false, "suffix" : "" }, { "dropping-particle" : "", "family" : "Braun", "given" : "Allen", "non-dropping-particle" : "", "parse-names" : false, "suffix" : "" } ], "container-title" : "NeuroImage", "id" : "ITEM-1", "issue" : "3", "issued" : { "date-parts" : [ [ "2005", "4" ] ] }, "page" : "1002-1015", "title" : "Language in context: Emergent features of word, sentence, and narrative comprehension", "type" : "article-journal", "volume" : "25" }, "uris" : [ "http://www.mendeley.com/documents/?uuid=f130a656-d835-499f-a0b5-bc3783226d75" ] } ], "mendeley" : { "formattedCitation" : "[Xu et al., 2005]", "plainTextFormattedCitation" : "[Xu et al., 2005]", "previouslyFormattedCitation" : "[Xu et al., 2005]" }, "properties" : { "noteIndex" : 0 }, "schema" : "https://github.com/citation-style-language/schema/raw/master/csl-citation.json" }</w:instrText>
      </w:r>
      <w:r w:rsidR="00E7204A">
        <w:rPr>
          <w:rFonts w:ascii="Times New Roman" w:hAnsi="Times New Roman" w:cs="Times New Roman"/>
        </w:rPr>
        <w:fldChar w:fldCharType="separate"/>
      </w:r>
      <w:r w:rsidR="00E7204A" w:rsidRPr="00E7204A">
        <w:rPr>
          <w:rFonts w:ascii="Times New Roman" w:hAnsi="Times New Roman" w:cs="Times New Roman"/>
          <w:noProof/>
        </w:rPr>
        <w:t>[Xu et al., 2005]</w:t>
      </w:r>
      <w:ins w:id="58" w:author="Kayleigh" w:date="2016-10-19T14:14:00Z">
        <w:r w:rsidR="00E7204A">
          <w:rPr>
            <w:rFonts w:ascii="Times New Roman" w:hAnsi="Times New Roman" w:cs="Times New Roman"/>
          </w:rPr>
          <w:fldChar w:fldCharType="end"/>
        </w:r>
        <w:r w:rsidR="00E7204A">
          <w:rPr>
            <w:rFonts w:ascii="Times New Roman" w:hAnsi="Times New Roman" w:cs="Times New Roman"/>
          </w:rPr>
          <w:t>.</w:t>
        </w:r>
      </w:ins>
      <w:del w:id="59" w:author="Kayleigh" w:date="2016-10-19T14:14:00Z">
        <w:r w:rsidRPr="003D018C" w:rsidDel="00E7204A">
          <w:rPr>
            <w:rFonts w:ascii="Times New Roman" w:hAnsi="Times New Roman" w:cs="Times New Roman"/>
          </w:rPr>
          <w:delText>(Xu</w:delText>
        </w:r>
        <w:r w:rsidR="00A16323" w:rsidRPr="003D018C" w:rsidDel="00E7204A">
          <w:rPr>
            <w:rFonts w:ascii="Times New Roman" w:hAnsi="Times New Roman" w:cs="Times New Roman"/>
          </w:rPr>
          <w:delText>, Kemeny, Park, Frattali, &amp; Braun</w:delText>
        </w:r>
        <w:r w:rsidRPr="003D018C" w:rsidDel="00E7204A">
          <w:rPr>
            <w:rFonts w:ascii="Times New Roman" w:hAnsi="Times New Roman" w:cs="Times New Roman"/>
          </w:rPr>
          <w:delText>, 2005).</w:delText>
        </w:r>
      </w:del>
      <w:r w:rsidRPr="003D018C">
        <w:rPr>
          <w:rFonts w:ascii="Times New Roman" w:hAnsi="Times New Roman" w:cs="Times New Roman"/>
        </w:rPr>
        <w:t xml:space="preserve"> In addition, the left IFG and the posterior, superior, and middle temporal </w:t>
      </w:r>
      <w:proofErr w:type="spellStart"/>
      <w:r w:rsidRPr="003D018C">
        <w:rPr>
          <w:rFonts w:ascii="Times New Roman" w:hAnsi="Times New Roman" w:cs="Times New Roman"/>
        </w:rPr>
        <w:t>gyri</w:t>
      </w:r>
      <w:proofErr w:type="spellEnd"/>
      <w:r w:rsidRPr="003D018C">
        <w:rPr>
          <w:rFonts w:ascii="Times New Roman" w:hAnsi="Times New Roman" w:cs="Times New Roman"/>
        </w:rPr>
        <w:t xml:space="preserve"> are involved in sentence processing </w:t>
      </w:r>
      <w:ins w:id="60" w:author="Kayleigh" w:date="2016-10-19T14:14:00Z">
        <w:r w:rsidR="00E7204A">
          <w:rPr>
            <w:rFonts w:ascii="Times New Roman" w:hAnsi="Times New Roman" w:cs="Times New Roman"/>
          </w:rPr>
          <w:fldChar w:fldCharType="begin" w:fldLock="1"/>
        </w:r>
      </w:ins>
      <w:r w:rsidR="00E7204A">
        <w:rPr>
          <w:rFonts w:ascii="Times New Roman" w:hAnsi="Times New Roman" w:cs="Times New Roman"/>
        </w:rPr>
        <w:instrText>ADDIN CSL_CITATION { "citationItems" : [ { "id" : "ITEM-1", "itemData" : { "DOI" : "10.1016/j.conb.2006.03.007", "ISBN" : "0959-4388 (Print)\\r0959-4388 (Linking)", "ISSN" : "09594388", "PMID" : "16563739", "abstract" : "Recent results challenge and refine the prevailing view of the way language is represented in the human brain. Syntactic knowledge and processing mechanisms that implement syntax in use are mapped onto neural tissue in experiments that harness both syntactic concepts and imaging technologies to the study of brain mechanisms in healthy and impaired populations. In the emerging picture, syntax is neurologically segregated, and its component parts are housed in several distinct cerebral loci that extend beyond the traditional ones - Broca's and Wernicke's regions in the left hemisphere. In particular, the new brain map for syntax implicates portions of the right cerebral hemisphere. ?? 2005 Elsevier Ltd. All rights reserved.", "author" : [ { "dropping-particle" : "", "family" : "Grodzinsky", "given" : "Yosef", "non-dropping-particle" : "", "parse-names" : false, "suffix" : "" }, { "dropping-particle" : "", "family" : "Friederici", "given" : "Angela D.", "non-dropping-particle" : "", "parse-names" : false, "suffix" : "" } ], "container-title" : "Current Opinion in Neurobiology", "id" : "ITEM-1", "issue" : "2", "issued" : { "date-parts" : [ [ "2006" ] ] }, "note" : "goal: syntax map of the brain\n-&amp;gt;components of the human syntactic knowledge reside in distinct brain loci\n\ngoal: language processing map\n-&amp;gt; mechanisms dealing with the different knowledge sources online during sentence analysis separate these neurological units", "page" : "240-246", "title" : "Neuroimaging of syntax and syntactic processing", "type" : "article-journal", "volume" : "16" }, "uris" : [ "http://www.mendeley.com/documents/?uuid=77c227ba-cc79-4631-b17c-f920dbfe2397" ] }, { "id" : "ITEM-2", "itemData" : { "DOI" : "10.1023/A:1010495018484", "ISBN" : "00906905 (ISSN)", "ISSN" : "0090-6905", "PMID" : "11523276", "abstract" : "This paper reviews studies of the functional neuroanatomy of syntactic processing using positron emission tomography (PET) and functional magnetic resonance imaging (fMRI), focusing on interpretability of studies and the model of functional neuroanatomy that emerges from existing work. It is argued that existing studies suggest a specialization for one aspect of syntactic processing in the left inferior frontal cortex in proficient language users, with variability in this localization across the entire population.", "author" : [ { "dropping-particle" : "", "family" : "Caplan", "given" : "D", "non-dropping-particle" : "", "parse-names" : false, "suffix" : "" } ], "container-title" : "Journal of psycholinguistic research", "id" : "ITEM-2", "issue" : "3", "issued" : { "date-parts" : [ [ "2001" ] ] }, "page" : "297-320", "title" : "Functional neuroimaging studies of syntactic processing.", "type" : "article-journal", "volume" : "30" }, "uris" : [ "http://www.mendeley.com/documents/?uuid=1590dc19-e077-44df-afbc-24956aaf2aed" ] } ], "mendeley" : { "formattedCitation" : "[Caplan, 2001; Grodzinsky and Friederici, 2006]", "plainTextFormattedCitation" : "[Caplan, 2001; Grodzinsky and Friederici, 2006]", "previouslyFormattedCitation" : "[Caplan, 2001; Grodzinsky and Friederici, 2006]" }, "properties" : { "noteIndex" : 0 }, "schema" : "https://github.com/citation-style-language/schema/raw/master/csl-citation.json" }</w:instrText>
      </w:r>
      <w:r w:rsidR="00E7204A">
        <w:rPr>
          <w:rFonts w:ascii="Times New Roman" w:hAnsi="Times New Roman" w:cs="Times New Roman"/>
        </w:rPr>
        <w:fldChar w:fldCharType="separate"/>
      </w:r>
      <w:r w:rsidR="00E7204A" w:rsidRPr="00E7204A">
        <w:rPr>
          <w:rFonts w:ascii="Times New Roman" w:hAnsi="Times New Roman" w:cs="Times New Roman"/>
          <w:noProof/>
        </w:rPr>
        <w:t>[Caplan, 2001; Grodzinsky and Friederici, 2006]</w:t>
      </w:r>
      <w:ins w:id="61" w:author="Kayleigh" w:date="2016-10-19T14:14:00Z">
        <w:r w:rsidR="00E7204A">
          <w:rPr>
            <w:rFonts w:ascii="Times New Roman" w:hAnsi="Times New Roman" w:cs="Times New Roman"/>
          </w:rPr>
          <w:fldChar w:fldCharType="end"/>
        </w:r>
        <w:r w:rsidR="00E7204A">
          <w:rPr>
            <w:rFonts w:ascii="Times New Roman" w:hAnsi="Times New Roman" w:cs="Times New Roman"/>
          </w:rPr>
          <w:t>,</w:t>
        </w:r>
      </w:ins>
      <w:del w:id="62" w:author="Kayleigh" w:date="2016-10-19T14:14:00Z">
        <w:r w:rsidRPr="003D018C" w:rsidDel="00E7204A">
          <w:rPr>
            <w:rFonts w:ascii="Times New Roman" w:hAnsi="Times New Roman" w:cs="Times New Roman"/>
          </w:rPr>
          <w:delText>(Grodzinsky &amp; Friederici, 2006; Caplan, 2001),</w:delText>
        </w:r>
      </w:del>
      <w:r w:rsidRPr="003D018C">
        <w:rPr>
          <w:rFonts w:ascii="Times New Roman" w:hAnsi="Times New Roman" w:cs="Times New Roman"/>
        </w:rPr>
        <w:t xml:space="preserve"> while the left middle temporal </w:t>
      </w:r>
      <w:proofErr w:type="spellStart"/>
      <w:r w:rsidRPr="003D018C">
        <w:rPr>
          <w:rFonts w:ascii="Times New Roman" w:hAnsi="Times New Roman" w:cs="Times New Roman"/>
        </w:rPr>
        <w:t>gyrus</w:t>
      </w:r>
      <w:proofErr w:type="spellEnd"/>
      <w:r w:rsidRPr="003D018C">
        <w:rPr>
          <w:rFonts w:ascii="Times New Roman" w:hAnsi="Times New Roman" w:cs="Times New Roman"/>
        </w:rPr>
        <w:t xml:space="preserve">, right </w:t>
      </w:r>
      <w:proofErr w:type="spellStart"/>
      <w:r w:rsidRPr="003D018C">
        <w:rPr>
          <w:rFonts w:ascii="Times New Roman" w:hAnsi="Times New Roman" w:cs="Times New Roman"/>
        </w:rPr>
        <w:t>precentral</w:t>
      </w:r>
      <w:proofErr w:type="spellEnd"/>
      <w:r w:rsidRPr="003D018C">
        <w:rPr>
          <w:rFonts w:ascii="Times New Roman" w:hAnsi="Times New Roman" w:cs="Times New Roman"/>
        </w:rPr>
        <w:t xml:space="preserve"> sulcus, right superior </w:t>
      </w:r>
      <w:r w:rsidR="008919C3" w:rsidRPr="003D018C">
        <w:rPr>
          <w:rFonts w:ascii="Times New Roman" w:hAnsi="Times New Roman" w:cs="Times New Roman"/>
        </w:rPr>
        <w:t xml:space="preserve">frontal </w:t>
      </w:r>
      <w:proofErr w:type="spellStart"/>
      <w:r w:rsidRPr="003D018C">
        <w:rPr>
          <w:rFonts w:ascii="Times New Roman" w:hAnsi="Times New Roman" w:cs="Times New Roman"/>
        </w:rPr>
        <w:t>gyrus</w:t>
      </w:r>
      <w:proofErr w:type="spellEnd"/>
      <w:r w:rsidRPr="003D018C">
        <w:rPr>
          <w:rFonts w:ascii="Times New Roman" w:hAnsi="Times New Roman" w:cs="Times New Roman"/>
        </w:rPr>
        <w:t xml:space="preserve">, and medial frontal </w:t>
      </w:r>
      <w:proofErr w:type="spellStart"/>
      <w:r w:rsidRPr="003D018C">
        <w:rPr>
          <w:rFonts w:ascii="Times New Roman" w:hAnsi="Times New Roman" w:cs="Times New Roman"/>
        </w:rPr>
        <w:t>gyrus</w:t>
      </w:r>
      <w:proofErr w:type="spellEnd"/>
      <w:r w:rsidRPr="003D018C">
        <w:rPr>
          <w:rFonts w:ascii="Times New Roman" w:hAnsi="Times New Roman" w:cs="Times New Roman"/>
        </w:rPr>
        <w:t xml:space="preserve"> have been shown to have more activation to narratives than to sentences, suggesting that they are involved in the integrative processes necessary for longer text comprehension above and beyond single sentences </w:t>
      </w:r>
      <w:ins w:id="63" w:author="Kayleigh" w:date="2016-10-19T14:15:00Z">
        <w:r w:rsidR="00E7204A">
          <w:rPr>
            <w:rFonts w:ascii="Times New Roman" w:hAnsi="Times New Roman" w:cs="Times New Roman"/>
          </w:rPr>
          <w:fldChar w:fldCharType="begin" w:fldLock="1"/>
        </w:r>
      </w:ins>
      <w:r w:rsidR="00E7204A">
        <w:rPr>
          <w:rFonts w:ascii="Times New Roman" w:hAnsi="Times New Roman" w:cs="Times New Roman"/>
        </w:rPr>
        <w:instrText>ADDIN CSL_CITATION { "citationItems" : [ { "id" : "ITEM-1", "itemData" : { "DOI" : "10.1111/j.1540-5826.2006.00207.x", "ISSN" : "0938-8982", "author" : [ { "dropping-particle" : "", "family" : "Plante", "given" : "Elena", "non-dropping-particle" : "", "parse-names" : false, "suffix" : "" }, { "dropping-particle" : "", "family" : "Ramage", "given" : "Amy E.", "non-dropping-particle" : "", "parse-names" : false, "suffix" : "" }, { "dropping-particle" : "", "family" : "Magloire", "given" : "Joel", "non-dropping-particle" : "", "parse-names" : false, "suffix" : "" } ], "container-title" : "Learning Disabilities Research and Practice", "id" : "ITEM-1", "issue" : "1", "issued" : { "date-parts" : [ [ "2006" ] ] }, "page" : "61-76", "title" : "Processing Narratives for Verbatim and Gist Information by Adults with Language Learning Disabilities: A Functional Neuroimaging Study", "type" : "article-journal", "volume" : "21" }, "uris" : [ "http://www.mendeley.com/documents/?uuid=38c95f54-db8d-476d-82ec-c718903e5d15" ] }, { "id" : "ITEM-2", "itemData" : { "DOI" : "10.1111/1467-9280.00251", "ISBN" : "0956-7976", "ISSN" : "0956-7976", "PMID" : "11273413", "abstract" : "We used functional magnetic resonance imaging (fMRI) to identify brain regions involved in the process of mapping coherent discourse onto a developing mental representation. We manipulated discourse coherence by presenting sentences with definite articles (which lead to more coherent discourse) or indefinite articles (which lead to less coherent discourse). Comprehending connected discourse, compared with reading unrelated sentences, produced more neural activity in the right than left hemisphere of the frontal lobe. Thus, the right hemisphere of the frontal lobe is involved in some of the processes underlying mapping. In contrast, left-hemisphere structures were associated with lower-level processes in reading (such as word recognition and syntactic processing). Our results demonstrate the utility of using fMRI to investigate the neural substrates of higher-level cognitive processes such as discourse comprehension.", "author" : [ { "dropping-particle" : "", "family" : "Robertson", "given" : "D a", "non-dropping-particle" : "", "parse-names" : false, "suffix" : "" }, { "dropping-particle" : "", "family" : "Gernsbacher", "given" : "M a", "non-dropping-particle" : "", "parse-names" : false, "suffix" : "" }, { "dropping-particle" : "", "family" : "Guidotti", "given" : "S J", "non-dropping-particle" : "", "parse-names" : false, "suffix" : "" }, { "dropping-particle" : "", "family" : "Robertson", "given" : "R R", "non-dropping-particle" : "", "parse-names" : false, "suffix" : "" }, { "dropping-particle" : "", "family" : "Irwin", "given" : "W", "non-dropping-particle" : "", "parse-names" : false, "suffix" : "" }, { "dropping-particle" : "", "family" : "Mock", "given" : "B J", "non-dropping-particle" : "", "parse-names" : false, "suffix" : "" }, { "dropping-particle" : "", "family" : "Campana", "given" : "M E", "non-dropping-particle" : "", "parse-names" : false, "suffix" : "" } ], "container-title" : "Psychological science : a journal of the American Psychological Society / APS", "id" : "ITEM-2", "issue" : "3", "issued" : { "date-parts" : [ [ "2000" ] ] }, "page" : "255-260", "title" : "Functional neuroanatomy of the cognitive process of mapping during discourse comprehension.", "type" : "article-journal", "volume" : "11" }, "uris" : [ "http://www.mendeley.com/documents/?uuid=5808e935-51e5-4e1e-b689-689b6ae8fa85" ] }, { "id" : "ITEM-3", "itemData" : { "DOI" : "10.1080/10573569.2013.758566", "ISSN" : "1057-3569", "author" : [ { "dropping-particle" : "", "family" : "Landi", "given" : "Nicole", "non-dropping-particle" : "", "parse-names" : false, "suffix" : "" }, { "dropping-particle" : "", "family" : "Frost", "given" : "Stephen J", "non-dropping-particle" : "", "parse-names" : false, "suffix" : "" }, { "dropping-particle" : "", "family" : "Mencl", "given" : "W. Einar", "non-dropping-particle" : "", "parse-names" : false, "suffix" : "" }, { "dropping-particle" : "", "family" : "Sandak", "given" : "Rebecca", "non-dropping-particle" : "", "parse-names" : false, "suffix" : "" }, { "dropping-particle" : "", "family" : "Pugh", "given" : "Kenneth R", "non-dropping-particle" : "", "parse-names" : false, "suffix" : "" } ], "container-title" : "Reading &amp; Writing Quarterly", "id" : "ITEM-3", "issue" : "2", "issued" : { "date-parts" : [ [ "2013", "4" ] ] }, "page" : "145-167", "title" : "Neurobiological Bases of Reading Comprehension: Insights From Neuroimaging Studies of Word-Level and Text-Level Processing in Skilled and Impaired Readers", "type" : "article-journal", "volume" : "29" }, "uris" : [ "http://www.mendeley.com/documents/?uuid=2d3de0b1-f3ee-4ae6-bca5-8f30b785efcb" ] } ], "mendeley" : { "formattedCitation" : "[Landi et al., 2013; Plante et al., 2006; Robertson et al., 2000]", "plainTextFormattedCitation" : "[Landi et al., 2013; Plante et al., 2006; Robertson et al., 2000]", "previouslyFormattedCitation" : "[Landi et al., 2013; Plante et al., 2006; Robertson et al., 2000]" }, "properties" : { "noteIndex" : 0 }, "schema" : "https://github.com/citation-style-language/schema/raw/master/csl-citation.json" }</w:instrText>
      </w:r>
      <w:r w:rsidR="00E7204A">
        <w:rPr>
          <w:rFonts w:ascii="Times New Roman" w:hAnsi="Times New Roman" w:cs="Times New Roman"/>
        </w:rPr>
        <w:fldChar w:fldCharType="separate"/>
      </w:r>
      <w:r w:rsidR="00E7204A" w:rsidRPr="00E7204A">
        <w:rPr>
          <w:rFonts w:ascii="Times New Roman" w:hAnsi="Times New Roman" w:cs="Times New Roman"/>
          <w:noProof/>
        </w:rPr>
        <w:t>[Landi et al., 2013; Plante et al., 2006; Robertson et al., 2000]</w:t>
      </w:r>
      <w:ins w:id="64" w:author="Kayleigh" w:date="2016-10-19T14:15:00Z">
        <w:r w:rsidR="00E7204A">
          <w:rPr>
            <w:rFonts w:ascii="Times New Roman" w:hAnsi="Times New Roman" w:cs="Times New Roman"/>
          </w:rPr>
          <w:fldChar w:fldCharType="end"/>
        </w:r>
      </w:ins>
      <w:del w:id="65" w:author="Kayleigh" w:date="2016-10-19T14:15:00Z">
        <w:r w:rsidRPr="003D018C" w:rsidDel="00E7204A">
          <w:rPr>
            <w:rFonts w:ascii="Times New Roman" w:hAnsi="Times New Roman" w:cs="Times New Roman"/>
          </w:rPr>
          <w:delText>(Plante</w:delText>
        </w:r>
        <w:r w:rsidR="00A16323" w:rsidRPr="003D018C" w:rsidDel="00E7204A">
          <w:rPr>
            <w:rFonts w:ascii="Times New Roman" w:hAnsi="Times New Roman" w:cs="Times New Roman"/>
          </w:rPr>
          <w:delText>, Ramage, &amp; Magloire</w:delText>
        </w:r>
        <w:r w:rsidRPr="003D018C" w:rsidDel="00E7204A">
          <w:rPr>
            <w:rFonts w:ascii="Times New Roman" w:hAnsi="Times New Roman" w:cs="Times New Roman"/>
          </w:rPr>
          <w:delText>, 2006; Robertson et al., 2000; Landi</w:delText>
        </w:r>
        <w:r w:rsidR="00A16323" w:rsidRPr="003D018C" w:rsidDel="00E7204A">
          <w:rPr>
            <w:rFonts w:ascii="Times New Roman" w:hAnsi="Times New Roman" w:cs="Times New Roman"/>
          </w:rPr>
          <w:delText>, Frost, Mencl, Sandak</w:delText>
        </w:r>
        <w:r w:rsidRPr="003D018C" w:rsidDel="00E7204A">
          <w:rPr>
            <w:rFonts w:ascii="Times New Roman" w:hAnsi="Times New Roman" w:cs="Times New Roman"/>
          </w:rPr>
          <w:delText>,</w:delText>
        </w:r>
        <w:r w:rsidR="00A16323" w:rsidRPr="003D018C" w:rsidDel="00E7204A">
          <w:rPr>
            <w:rFonts w:ascii="Times New Roman" w:hAnsi="Times New Roman" w:cs="Times New Roman"/>
          </w:rPr>
          <w:delText xml:space="preserve"> &amp; Pugh,</w:delText>
        </w:r>
        <w:r w:rsidRPr="003D018C" w:rsidDel="00E7204A">
          <w:rPr>
            <w:rFonts w:ascii="Times New Roman" w:hAnsi="Times New Roman" w:cs="Times New Roman"/>
          </w:rPr>
          <w:delText xml:space="preserve"> 2013).</w:delText>
        </w:r>
      </w:del>
      <w:ins w:id="66" w:author="Kayleigh" w:date="2016-10-19T14:15:00Z">
        <w:r w:rsidR="00E7204A">
          <w:rPr>
            <w:rFonts w:ascii="Times New Roman" w:hAnsi="Times New Roman" w:cs="Times New Roman"/>
          </w:rPr>
          <w:t xml:space="preserve">. </w:t>
        </w:r>
      </w:ins>
      <w:del w:id="67" w:author="Kayleigh" w:date="2016-10-19T14:15:00Z">
        <w:r w:rsidRPr="003D018C" w:rsidDel="00E7204A">
          <w:rPr>
            <w:rFonts w:ascii="Times New Roman" w:hAnsi="Times New Roman" w:cs="Times New Roman"/>
          </w:rPr>
          <w:delText xml:space="preserve"> </w:delText>
        </w:r>
      </w:del>
      <w:commentRangeStart w:id="68"/>
      <w:r w:rsidR="00B85930" w:rsidRPr="001F495D">
        <w:rPr>
          <w:rFonts w:ascii="Times New Roman" w:hAnsi="Times New Roman" w:cs="Times New Roman"/>
        </w:rPr>
        <w:t xml:space="preserve">Cross-correlation </w:t>
      </w:r>
      <w:r w:rsidR="000464FE" w:rsidRPr="001F495D">
        <w:rPr>
          <w:rFonts w:ascii="Times New Roman" w:hAnsi="Times New Roman" w:cs="Times New Roman"/>
        </w:rPr>
        <w:t xml:space="preserve">analyses </w:t>
      </w:r>
      <w:del w:id="69" w:author="Kayleigh" w:date="2016-10-19T11:05:00Z">
        <w:r w:rsidR="00B85930" w:rsidRPr="00012D00" w:rsidDel="00FB213B">
          <w:rPr>
            <w:rFonts w:ascii="Times New Roman" w:hAnsi="Times New Roman" w:cs="Times New Roman"/>
          </w:rPr>
          <w:delText>among listeners has</w:delText>
        </w:r>
      </w:del>
      <w:ins w:id="70" w:author="Kayleigh" w:date="2016-10-19T11:05:00Z">
        <w:r w:rsidR="00FB213B">
          <w:rPr>
            <w:rFonts w:ascii="Times New Roman" w:hAnsi="Times New Roman" w:cs="Times New Roman"/>
          </w:rPr>
          <w:t>have</w:t>
        </w:r>
      </w:ins>
      <w:r w:rsidR="00B85930" w:rsidRPr="00012D00">
        <w:rPr>
          <w:rFonts w:ascii="Times New Roman" w:hAnsi="Times New Roman" w:cs="Times New Roman"/>
        </w:rPr>
        <w:t xml:space="preserve"> </w:t>
      </w:r>
      <w:r w:rsidR="000464FE" w:rsidRPr="00012D00">
        <w:rPr>
          <w:rFonts w:ascii="Times New Roman" w:hAnsi="Times New Roman" w:cs="Times New Roman"/>
        </w:rPr>
        <w:t>also</w:t>
      </w:r>
      <w:r w:rsidR="00521F52" w:rsidRPr="00012D00">
        <w:rPr>
          <w:rFonts w:ascii="Times New Roman" w:hAnsi="Times New Roman" w:cs="Times New Roman"/>
        </w:rPr>
        <w:t xml:space="preserve"> revealed</w:t>
      </w:r>
      <w:r w:rsidR="00B85930" w:rsidRPr="00012D00">
        <w:rPr>
          <w:rFonts w:ascii="Times New Roman" w:hAnsi="Times New Roman" w:cs="Times New Roman"/>
        </w:rPr>
        <w:t xml:space="preserve"> </w:t>
      </w:r>
      <w:r w:rsidR="00521F52" w:rsidRPr="00012D00">
        <w:rPr>
          <w:rFonts w:ascii="Times New Roman" w:hAnsi="Times New Roman" w:cs="Times New Roman"/>
        </w:rPr>
        <w:t>tha</w:t>
      </w:r>
      <w:ins w:id="71" w:author="Kayleigh" w:date="2016-10-19T11:10:00Z">
        <w:r w:rsidR="00FB213B">
          <w:rPr>
            <w:rFonts w:ascii="Times New Roman" w:hAnsi="Times New Roman" w:cs="Times New Roman"/>
          </w:rPr>
          <w:t>t</w:t>
        </w:r>
      </w:ins>
      <w:del w:id="72" w:author="Kayleigh" w:date="2016-10-19T11:09:00Z">
        <w:r w:rsidR="00521F52" w:rsidRPr="00012D00" w:rsidDel="00FB213B">
          <w:rPr>
            <w:rFonts w:ascii="Times New Roman" w:hAnsi="Times New Roman" w:cs="Times New Roman"/>
          </w:rPr>
          <w:delText>t</w:delText>
        </w:r>
      </w:del>
      <w:del w:id="73" w:author="Kayleigh" w:date="2016-10-19T11:10:00Z">
        <w:r w:rsidR="00521F52" w:rsidRPr="00012D00" w:rsidDel="00FB213B">
          <w:rPr>
            <w:rFonts w:ascii="Times New Roman" w:hAnsi="Times New Roman" w:cs="Times New Roman"/>
          </w:rPr>
          <w:delText xml:space="preserve"> </w:delText>
        </w:r>
      </w:del>
      <w:ins w:id="74" w:author="Kayleigh" w:date="2016-10-19T11:07:00Z">
        <w:r w:rsidR="00FB213B">
          <w:rPr>
            <w:rFonts w:ascii="Times New Roman" w:hAnsi="Times New Roman" w:cs="Times New Roman"/>
          </w:rPr>
          <w:t xml:space="preserve"> </w:t>
        </w:r>
      </w:ins>
      <w:del w:id="75" w:author="Kayleigh" w:date="2016-10-19T11:09:00Z">
        <w:r w:rsidR="00521F52" w:rsidRPr="00012D00" w:rsidDel="00FB213B">
          <w:rPr>
            <w:rFonts w:ascii="Times New Roman" w:hAnsi="Times New Roman" w:cs="Times New Roman"/>
          </w:rPr>
          <w:delText xml:space="preserve">cross-correlated activation has a greater extent </w:delText>
        </w:r>
        <w:r w:rsidR="00B85930" w:rsidRPr="00012D00" w:rsidDel="00FB213B">
          <w:rPr>
            <w:rFonts w:ascii="Times New Roman" w:hAnsi="Times New Roman" w:cs="Times New Roman"/>
          </w:rPr>
          <w:delText xml:space="preserve">for </w:delText>
        </w:r>
      </w:del>
      <w:del w:id="76" w:author="Kayleigh" w:date="2016-10-19T11:12:00Z">
        <w:r w:rsidR="000464FE" w:rsidRPr="00012D00" w:rsidDel="001872CE">
          <w:rPr>
            <w:rFonts w:ascii="Times New Roman" w:hAnsi="Times New Roman" w:cs="Times New Roman"/>
          </w:rPr>
          <w:delText xml:space="preserve">longer relative </w:delText>
        </w:r>
        <w:commentRangeEnd w:id="68"/>
        <w:r w:rsidR="001F495D" w:rsidRPr="001F495D" w:rsidDel="001872CE">
          <w:rPr>
            <w:rStyle w:val="CommentReference"/>
          </w:rPr>
          <w:commentReference w:id="68"/>
        </w:r>
        <w:r w:rsidR="000464FE" w:rsidRPr="001F495D" w:rsidDel="001872CE">
          <w:rPr>
            <w:rFonts w:ascii="Times New Roman" w:hAnsi="Times New Roman" w:cs="Times New Roman"/>
          </w:rPr>
          <w:delText>to shorter utterance</w:delText>
        </w:r>
      </w:del>
      <w:ins w:id="77" w:author="Kayleigh" w:date="2016-10-19T11:12:00Z">
        <w:r w:rsidR="001872CE">
          <w:rPr>
            <w:rFonts w:ascii="Times New Roman" w:hAnsi="Times New Roman" w:cs="Times New Roman"/>
          </w:rPr>
          <w:t xml:space="preserve"> longer utterances produce more reliable responses in multiple regions.</w:t>
        </w:r>
      </w:ins>
      <w:del w:id="78" w:author="Kayleigh" w:date="2016-10-19T11:12:00Z">
        <w:r w:rsidR="000464FE" w:rsidRPr="001F495D" w:rsidDel="001872CE">
          <w:rPr>
            <w:rFonts w:ascii="Times New Roman" w:hAnsi="Times New Roman" w:cs="Times New Roman"/>
          </w:rPr>
          <w:delText>s</w:delText>
        </w:r>
      </w:del>
      <w:r w:rsidR="000464FE" w:rsidRPr="001F495D">
        <w:rPr>
          <w:rFonts w:ascii="Times New Roman" w:hAnsi="Times New Roman" w:cs="Times New Roman"/>
        </w:rPr>
        <w:t xml:space="preserve"> </w:t>
      </w:r>
      <w:ins w:id="79" w:author="Kayleigh" w:date="2016-10-19T11:11:00Z">
        <w:r w:rsidR="001872CE">
          <w:rPr>
            <w:rFonts w:ascii="Times New Roman" w:hAnsi="Times New Roman" w:cs="Times New Roman"/>
          </w:rPr>
          <w:t xml:space="preserve">Specifically, the extent </w:t>
        </w:r>
      </w:ins>
      <w:ins w:id="80" w:author="Kayleigh" w:date="2016-10-19T11:12:00Z">
        <w:r w:rsidR="001872CE">
          <w:rPr>
            <w:rFonts w:ascii="Times New Roman" w:hAnsi="Times New Roman" w:cs="Times New Roman"/>
          </w:rPr>
          <w:t xml:space="preserve">of inter-subject correlation </w:t>
        </w:r>
      </w:ins>
      <w:ins w:id="81" w:author="Kayleigh" w:date="2016-10-19T11:11:00Z">
        <w:r w:rsidR="001872CE">
          <w:rPr>
            <w:rFonts w:ascii="Times New Roman" w:hAnsi="Times New Roman" w:cs="Times New Roman"/>
          </w:rPr>
          <w:t xml:space="preserve">is greater for longer utterances </w:t>
        </w:r>
      </w:ins>
      <w:r w:rsidR="00521F52" w:rsidRPr="001F495D">
        <w:rPr>
          <w:rFonts w:ascii="Times New Roman" w:hAnsi="Times New Roman" w:cs="Times New Roman"/>
        </w:rPr>
        <w:t>in</w:t>
      </w:r>
      <w:r w:rsidR="00521F52" w:rsidRPr="00012D00">
        <w:rPr>
          <w:rFonts w:ascii="Times New Roman" w:hAnsi="Times New Roman" w:cs="Times New Roman"/>
        </w:rPr>
        <w:t xml:space="preserve"> </w:t>
      </w:r>
      <w:r w:rsidR="008919C3" w:rsidRPr="00012D00">
        <w:rPr>
          <w:rFonts w:ascii="Times New Roman" w:hAnsi="Times New Roman" w:cs="Times New Roman"/>
        </w:rPr>
        <w:t xml:space="preserve">language-related </w:t>
      </w:r>
      <w:r w:rsidR="00B85930" w:rsidRPr="00012D00">
        <w:rPr>
          <w:rFonts w:ascii="Times New Roman" w:hAnsi="Times New Roman" w:cs="Times New Roman"/>
        </w:rPr>
        <w:t>areas</w:t>
      </w:r>
      <w:r w:rsidR="00E45E31" w:rsidRPr="00012D00">
        <w:rPr>
          <w:rFonts w:ascii="Times New Roman" w:hAnsi="Times New Roman" w:cs="Times New Roman"/>
        </w:rPr>
        <w:t>,</w:t>
      </w:r>
      <w:r w:rsidR="00B85930" w:rsidRPr="00012D00">
        <w:rPr>
          <w:rFonts w:ascii="Times New Roman" w:hAnsi="Times New Roman" w:cs="Times New Roman"/>
        </w:rPr>
        <w:t xml:space="preserve"> such as </w:t>
      </w:r>
      <w:r w:rsidR="008919C3" w:rsidRPr="00012D00">
        <w:rPr>
          <w:rFonts w:ascii="Times New Roman" w:hAnsi="Times New Roman" w:cs="Times New Roman"/>
        </w:rPr>
        <w:t xml:space="preserve">posterior superior temporal </w:t>
      </w:r>
      <w:proofErr w:type="spellStart"/>
      <w:r w:rsidR="008919C3" w:rsidRPr="00012D00">
        <w:rPr>
          <w:rFonts w:ascii="Times New Roman" w:hAnsi="Times New Roman" w:cs="Times New Roman"/>
        </w:rPr>
        <w:t>gyrus</w:t>
      </w:r>
      <w:proofErr w:type="spellEnd"/>
      <w:r w:rsidR="00E45E31" w:rsidRPr="00012D00">
        <w:rPr>
          <w:rFonts w:ascii="Times New Roman" w:hAnsi="Times New Roman" w:cs="Times New Roman"/>
        </w:rPr>
        <w:t xml:space="preserve"> and temporal-parietal junction,</w:t>
      </w:r>
      <w:r w:rsidR="008919C3" w:rsidRPr="00012D00">
        <w:rPr>
          <w:rFonts w:ascii="Times New Roman" w:hAnsi="Times New Roman" w:cs="Times New Roman"/>
        </w:rPr>
        <w:t xml:space="preserve"> as well as </w:t>
      </w:r>
      <w:r w:rsidR="00E45E31" w:rsidRPr="00012D00">
        <w:rPr>
          <w:rFonts w:ascii="Times New Roman" w:hAnsi="Times New Roman" w:cs="Times New Roman"/>
        </w:rPr>
        <w:t xml:space="preserve">other regions involved in processing social </w:t>
      </w:r>
      <w:r w:rsidR="000464FE" w:rsidRPr="00012D00">
        <w:rPr>
          <w:rFonts w:ascii="Times New Roman" w:hAnsi="Times New Roman" w:cs="Times New Roman"/>
        </w:rPr>
        <w:t>context</w:t>
      </w:r>
      <w:r w:rsidR="00E45E31" w:rsidRPr="00012D00">
        <w:rPr>
          <w:rFonts w:ascii="Times New Roman" w:hAnsi="Times New Roman" w:cs="Times New Roman"/>
        </w:rPr>
        <w:t>,</w:t>
      </w:r>
      <w:r w:rsidR="008919C3" w:rsidRPr="00012D00">
        <w:rPr>
          <w:rFonts w:ascii="Times New Roman" w:hAnsi="Times New Roman" w:cs="Times New Roman"/>
        </w:rPr>
        <w:t xml:space="preserve"> such as the </w:t>
      </w:r>
      <w:proofErr w:type="spellStart"/>
      <w:r w:rsidR="008919C3" w:rsidRPr="00012D00">
        <w:rPr>
          <w:rFonts w:ascii="Times New Roman" w:hAnsi="Times New Roman" w:cs="Times New Roman"/>
        </w:rPr>
        <w:t>precuneus</w:t>
      </w:r>
      <w:proofErr w:type="spellEnd"/>
      <w:r w:rsidR="008919C3" w:rsidRPr="00012D00">
        <w:rPr>
          <w:rFonts w:ascii="Times New Roman" w:hAnsi="Times New Roman" w:cs="Times New Roman"/>
        </w:rPr>
        <w:t xml:space="preserve"> and frontal areas </w:t>
      </w:r>
      <w:ins w:id="82" w:author="Kayleigh" w:date="2016-10-19T14:15:00Z">
        <w:r w:rsidR="00E7204A">
          <w:rPr>
            <w:rFonts w:ascii="Times New Roman" w:hAnsi="Times New Roman" w:cs="Times New Roman"/>
          </w:rPr>
          <w:fldChar w:fldCharType="begin" w:fldLock="1"/>
        </w:r>
      </w:ins>
      <w:r w:rsidR="00E7204A">
        <w:rPr>
          <w:rFonts w:ascii="Times New Roman" w:hAnsi="Times New Roman" w:cs="Times New Roman"/>
        </w:rPr>
        <w:instrText>ADDIN CSL_CITATION { "citationItems" : [ { "id" : "ITEM-1", "itemData" : { "DOI" : "10.1523/JNEUROSCI.3684-10.2011", "ISBN" : "1529-2401", "ISSN" : "0270-6474", "PMID" : "21414912", "abstract" : "Real-life activities, such as watching a movie or engaging in conversation, unfold over many minutes. In the course of such activities, the brain has to integrate information over multiple time scales. We recently proposed that the brain uses similar strategies for integrating information across space and over time. Drawing a parallel with spatial receptive fields, we defined the temporal receptive window (TRW) of a cortical microcircuit as the length of time before a response during which sensory information may affect that response. Our previous findings in the visual system are consistent with the hypothesis that TRWs become larger when moving from low-level sensory to high-level perceptual and cognitive areas. In this study, we mapped TRWs in auditory and language areas by measuring fMRI activity in subjects listening to a real-life story scrambled at the time scales of words, sentences, and paragraphs. Our results revealed a hierarchical topography of TRWs. In early auditory cortices (A1+), brain responses were driven mainly by the momentary incoming input and were similarly reliable across all scrambling conditions. In areas with an intermediate TRW, coherent information at the sentence time scale or longer was necessary to evoke reliable responses. At the apex of the TRW hierarchy, we found parietal and frontal areas that responded reliably only when intact paragraphs were heard in a meaningful sequence. These results suggest that the time scale of processing is a functional property that may provide a general organizing principle for the human cerebral cortex.", "author" : [ { "dropping-particle" : "", "family" : "Lerner", "given" : "Yulia", "non-dropping-particle" : "", "parse-names" : false, "suffix" : "" }, { "dropping-particle" : "", "family" : "Honey", "given" : "Christopher J", "non-dropping-particle" : "", "parse-names" : false, "suffix" : "" }, { "dropping-particle" : "", "family" : "Silbert", "given" : "Lauren J", "non-dropping-particle" : "", "parse-names" : false, "suffix" : "" }, { "dropping-particle" : "", "family" : "Hasson", "given" : "Uri", "non-dropping-particle" : "", "parse-names" : false, "suffix" : "" } ], "container-title" : "The Journal of neuroscience : the official journal of the Society for Neuroscience", "id" : "ITEM-1", "issue" : "8", "issued" : { "date-parts" : [ [ "2011" ] ] }, "page" : "2906-2915", "title" : "Topographic mapping of a hierarchy of temporal receptive windows using a narrated story.", "type" : "article-journal", "volume" : "31" }, "uris" : [ "http://www.mendeley.com/documents/?uuid=618528ba-684e-43bd-85b3-75462772612d" ] }, { "id" : "ITEM-2", "itemData" : { "DOI" : "10.1523/JNEUROSCI.1580-13.2013", "ISBN" : "1529-2401 (Electronic)\\r0270-6474 (Linking)", "ISSN" : "1529-2401", "PMID" : "24089502", "abstract" : "Linguistic content can be conveyed both in speech and in writing. But how similar is the neural processing when the same real-life information is presented in spoken and written form? Using functional magnetic resonance imaging, we recorded neural responses from human subjects who either listened to a 7 min spoken narrative or read a time-locked presentation of its transcript. Next, within each brain area, we directly compared the response time courses elicited by the written and spoken narrative. Early visual areas responded selectively to the written version, and early auditory areas to the spoken version of the narrative. In addition, many higher-order parietal and frontal areas demonstrated strong selectivity, responding far more reliably to either the spoken or written form of the narrative. By contrast, the response time courses along the superior temporal gyrus and inferior frontal gyrus were remarkably similar for spoken and written narratives, indicating strong modality-invariance of linguistic processing in these circuits. These results suggest that our ability to extract the same information from spoken and written forms arises from a mixture of selective neural processes in early (perceptual) and high-order (control) areas, and modality-invariant responses in linguistic and extra-linguistic areas.", "author" : [ { "dropping-particle" : "", "family" : "Regev", "given" : "Mor", "non-dropping-particle" : "", "parse-names" : false, "suffix" : "" }, { "dropping-particle" : "", "family" : "Honey", "given" : "Christopher J", "non-dropping-particle" : "", "parse-names" : false, "suffix" : "" }, { "dropping-particle" : "", "family" : "Simony", "given" : "Erez", "non-dropping-particle" : "", "parse-names" : false, "suffix" : "" }, { "dropping-particle" : "", "family" : "Hasson", "given" : "Uri", "non-dropping-particle" : "", "parse-names" : false, "suffix" : "" } ], "container-title" : "The Journal of neuroscience : the official journal of the Society for Neuroscience", "id" : "ITEM-2", "issue" : "40", "issued" : { "date-parts" : [ [ "2013" ] ] }, "page" : "15978-88", "title" : "Selective and invariant neural responses to spoken and written narratives.", "type" : "article-journal", "volume" : "33" }, "uris" : [ "http://www.mendeley.com/documents/?uuid=6461cb01-ef65-4ee5-a7b7-4f08ab7dce82" ] } ], "mendeley" : { "formattedCitation" : "[Lerner et al., 2011; Regev et al., 2013]", "plainTextFormattedCitation" : "[Lerner et al., 2011; Regev et al., 2013]", "previouslyFormattedCitation" : "[Lerner et al., 2011; Regev et al., 2013]" }, "properties" : { "noteIndex" : 0 }, "schema" : "https://github.com/citation-style-language/schema/raw/master/csl-citation.json" }</w:instrText>
      </w:r>
      <w:r w:rsidR="00E7204A">
        <w:rPr>
          <w:rFonts w:ascii="Times New Roman" w:hAnsi="Times New Roman" w:cs="Times New Roman"/>
        </w:rPr>
        <w:fldChar w:fldCharType="separate"/>
      </w:r>
      <w:r w:rsidR="00E7204A" w:rsidRPr="00E7204A">
        <w:rPr>
          <w:rFonts w:ascii="Times New Roman" w:hAnsi="Times New Roman" w:cs="Times New Roman"/>
          <w:noProof/>
        </w:rPr>
        <w:t>[Lerner et al., 2011; Regev et al., 2013]</w:t>
      </w:r>
      <w:ins w:id="83" w:author="Kayleigh" w:date="2016-10-19T14:15:00Z">
        <w:r w:rsidR="00E7204A">
          <w:rPr>
            <w:rFonts w:ascii="Times New Roman" w:hAnsi="Times New Roman" w:cs="Times New Roman"/>
          </w:rPr>
          <w:fldChar w:fldCharType="end"/>
        </w:r>
        <w:r w:rsidR="00E7204A">
          <w:rPr>
            <w:rFonts w:ascii="Times New Roman" w:hAnsi="Times New Roman" w:cs="Times New Roman"/>
          </w:rPr>
          <w:t>.</w:t>
        </w:r>
      </w:ins>
      <w:del w:id="84" w:author="Kayleigh" w:date="2016-10-19T14:15:00Z">
        <w:r w:rsidR="008919C3" w:rsidRPr="00012D00" w:rsidDel="00E7204A">
          <w:rPr>
            <w:rFonts w:ascii="Times New Roman" w:hAnsi="Times New Roman" w:cs="Times New Roman"/>
          </w:rPr>
          <w:delText>(Lerner, Honey, Silbert, &amp; Hasson, 2011</w:delText>
        </w:r>
        <w:r w:rsidR="00E45E31" w:rsidRPr="00012D00" w:rsidDel="00E7204A">
          <w:rPr>
            <w:rFonts w:ascii="Times New Roman" w:hAnsi="Times New Roman" w:cs="Times New Roman"/>
          </w:rPr>
          <w:delText>; Regev, Honey, Simony, &amp; Hasson, 2013</w:delText>
        </w:r>
        <w:r w:rsidR="008919C3" w:rsidRPr="00012D00" w:rsidDel="00E7204A">
          <w:rPr>
            <w:rFonts w:ascii="Times New Roman" w:hAnsi="Times New Roman" w:cs="Times New Roman"/>
          </w:rPr>
          <w:delText>)</w:delText>
        </w:r>
        <w:r w:rsidR="00E45E31" w:rsidRPr="00012D00" w:rsidDel="00E7204A">
          <w:rPr>
            <w:rFonts w:ascii="Times New Roman" w:hAnsi="Times New Roman" w:cs="Times New Roman"/>
          </w:rPr>
          <w:delText>.</w:delText>
        </w:r>
      </w:del>
    </w:p>
    <w:p w14:paraId="26AA4A5D" w14:textId="61CE4E8A" w:rsidR="00364F87" w:rsidRDefault="0041138E" w:rsidP="002E3E1B">
      <w:pPr>
        <w:spacing w:line="480" w:lineRule="auto"/>
        <w:ind w:firstLine="720"/>
        <w:jc w:val="both"/>
        <w:rPr>
          <w:rFonts w:ascii="Times New Roman" w:hAnsi="Times New Roman" w:cs="Times New Roman"/>
        </w:rPr>
      </w:pPr>
      <w:r>
        <w:rPr>
          <w:rFonts w:ascii="Times New Roman" w:hAnsi="Times New Roman" w:cs="Times New Roman"/>
        </w:rPr>
        <w:t>Individual differences in r</w:t>
      </w:r>
      <w:r w:rsidR="001356E1" w:rsidRPr="003D018C">
        <w:rPr>
          <w:rFonts w:ascii="Times New Roman" w:hAnsi="Times New Roman" w:cs="Times New Roman"/>
        </w:rPr>
        <w:t>eading comp</w:t>
      </w:r>
      <w:r w:rsidR="001356E1" w:rsidRPr="00521F52">
        <w:rPr>
          <w:rFonts w:ascii="Times New Roman" w:hAnsi="Times New Roman" w:cs="Times New Roman"/>
        </w:rPr>
        <w:t xml:space="preserve">rehension </w:t>
      </w:r>
      <w:r w:rsidR="00FE283B" w:rsidRPr="00521F52">
        <w:rPr>
          <w:rFonts w:ascii="Times New Roman" w:hAnsi="Times New Roman" w:cs="Times New Roman"/>
        </w:rPr>
        <w:t>skill</w:t>
      </w:r>
      <w:r w:rsidR="00C80298">
        <w:rPr>
          <w:rFonts w:ascii="Times New Roman" w:hAnsi="Times New Roman" w:cs="Times New Roman"/>
        </w:rPr>
        <w:t xml:space="preserve"> in population samples of children and adults</w:t>
      </w:r>
      <w:r w:rsidR="00FE283B" w:rsidRPr="00521F52">
        <w:rPr>
          <w:rFonts w:ascii="Times New Roman" w:hAnsi="Times New Roman" w:cs="Times New Roman"/>
        </w:rPr>
        <w:t xml:space="preserve"> </w:t>
      </w:r>
      <w:proofErr w:type="gramStart"/>
      <w:r>
        <w:rPr>
          <w:rFonts w:ascii="Times New Roman" w:hAnsi="Times New Roman" w:cs="Times New Roman"/>
        </w:rPr>
        <w:t>have</w:t>
      </w:r>
      <w:r w:rsidRPr="003D018C">
        <w:rPr>
          <w:rFonts w:ascii="Times New Roman" w:hAnsi="Times New Roman" w:cs="Times New Roman"/>
        </w:rPr>
        <w:t xml:space="preserve"> </w:t>
      </w:r>
      <w:r w:rsidR="001356E1" w:rsidRPr="003D018C">
        <w:rPr>
          <w:rFonts w:ascii="Times New Roman" w:hAnsi="Times New Roman" w:cs="Times New Roman"/>
        </w:rPr>
        <w:t>been shown to be related</w:t>
      </w:r>
      <w:proofErr w:type="gramEnd"/>
      <w:r w:rsidR="001356E1" w:rsidRPr="003D018C">
        <w:rPr>
          <w:rFonts w:ascii="Times New Roman" w:hAnsi="Times New Roman" w:cs="Times New Roman"/>
        </w:rPr>
        <w:t xml:space="preserve"> to</w:t>
      </w:r>
      <w:r w:rsidR="00FE283B" w:rsidRPr="00521F52">
        <w:rPr>
          <w:rFonts w:ascii="Times New Roman" w:hAnsi="Times New Roman" w:cs="Times New Roman"/>
        </w:rPr>
        <w:t xml:space="preserve"> measures of brain structure and function</w:t>
      </w:r>
      <w:r w:rsidR="001356E1" w:rsidRPr="00265462">
        <w:rPr>
          <w:rFonts w:ascii="Times New Roman" w:hAnsi="Times New Roman" w:cs="Times New Roman"/>
        </w:rPr>
        <w:t xml:space="preserve"> in </w:t>
      </w:r>
      <w:r w:rsidR="007A1B49" w:rsidRPr="00C9316F">
        <w:rPr>
          <w:rFonts w:ascii="Times New Roman" w:hAnsi="Times New Roman" w:cs="Times New Roman"/>
        </w:rPr>
        <w:t>several</w:t>
      </w:r>
      <w:r w:rsidR="001356E1" w:rsidRPr="00C9316F">
        <w:rPr>
          <w:rFonts w:ascii="Times New Roman" w:hAnsi="Times New Roman" w:cs="Times New Roman"/>
        </w:rPr>
        <w:t xml:space="preserve"> classic language- and meaning</w:t>
      </w:r>
      <w:r w:rsidR="007A1B49" w:rsidRPr="003D018C">
        <w:rPr>
          <w:rFonts w:ascii="Times New Roman" w:hAnsi="Times New Roman" w:cs="Times New Roman"/>
        </w:rPr>
        <w:t>-access</w:t>
      </w:r>
      <w:r w:rsidR="001356E1" w:rsidRPr="003D018C">
        <w:rPr>
          <w:rFonts w:ascii="Times New Roman" w:hAnsi="Times New Roman" w:cs="Times New Roman"/>
        </w:rPr>
        <w:t xml:space="preserve">-related areas. </w:t>
      </w:r>
      <w:r w:rsidR="007A1B49" w:rsidRPr="003D018C">
        <w:rPr>
          <w:rFonts w:ascii="Times New Roman" w:hAnsi="Times New Roman" w:cs="Times New Roman"/>
        </w:rPr>
        <w:t>For example,</w:t>
      </w:r>
      <w:ins w:id="85" w:author="Kayleigh" w:date="2016-10-19T11:23:00Z">
        <w:r w:rsidR="00C2415A">
          <w:rPr>
            <w:rFonts w:ascii="Times New Roman" w:hAnsi="Times New Roman" w:cs="Times New Roman"/>
          </w:rPr>
          <w:t xml:space="preserve"> activation during spoken</w:t>
        </w:r>
      </w:ins>
      <w:ins w:id="86" w:author="Kayleigh" w:date="2016-10-19T11:25:00Z">
        <w:r w:rsidR="00C2415A">
          <w:rPr>
            <w:rFonts w:ascii="Times New Roman" w:hAnsi="Times New Roman" w:cs="Times New Roman"/>
          </w:rPr>
          <w:t xml:space="preserve"> narrative comprehension</w:t>
        </w:r>
      </w:ins>
      <w:ins w:id="87" w:author="Kayleigh" w:date="2016-10-19T11:23:00Z">
        <w:r w:rsidR="00C2415A">
          <w:rPr>
            <w:rFonts w:ascii="Times New Roman" w:hAnsi="Times New Roman" w:cs="Times New Roman"/>
          </w:rPr>
          <w:t xml:space="preserve"> sentence-level tasks</w:t>
        </w:r>
      </w:ins>
      <w:ins w:id="88" w:author="Kayleigh" w:date="2016-10-19T11:25:00Z">
        <w:r w:rsidR="00C2415A">
          <w:rPr>
            <w:rFonts w:ascii="Times New Roman" w:hAnsi="Times New Roman" w:cs="Times New Roman"/>
          </w:rPr>
          <w:t xml:space="preserve"> </w:t>
        </w:r>
        <w:r w:rsidR="00C2415A" w:rsidRPr="003D018C">
          <w:rPr>
            <w:rFonts w:ascii="Times New Roman" w:hAnsi="Times New Roman" w:cs="Times New Roman"/>
          </w:rPr>
          <w:t xml:space="preserve">found to be positively related to activation in </w:t>
        </w:r>
        <w:r w:rsidR="00C2415A">
          <w:rPr>
            <w:rFonts w:ascii="Times New Roman" w:hAnsi="Times New Roman" w:cs="Times New Roman"/>
          </w:rPr>
          <w:t xml:space="preserve">regions involved in higher-level language comprehension, such as </w:t>
        </w:r>
        <w:r w:rsidR="00C2415A" w:rsidRPr="003D018C">
          <w:rPr>
            <w:rFonts w:ascii="Times New Roman" w:hAnsi="Times New Roman" w:cs="Times New Roman"/>
          </w:rPr>
          <w:t>bilateral IFG</w:t>
        </w:r>
        <w:r w:rsidR="00C2415A">
          <w:rPr>
            <w:rFonts w:ascii="Times New Roman" w:hAnsi="Times New Roman" w:cs="Times New Roman"/>
          </w:rPr>
          <w:t xml:space="preserve"> </w:t>
        </w:r>
      </w:ins>
      <w:ins w:id="89" w:author="Kayleigh" w:date="2016-10-19T14:15:00Z">
        <w:r w:rsidR="00E7204A">
          <w:rPr>
            <w:rFonts w:ascii="Times New Roman" w:hAnsi="Times New Roman" w:cs="Times New Roman"/>
          </w:rPr>
          <w:fldChar w:fldCharType="begin" w:fldLock="1"/>
        </w:r>
      </w:ins>
      <w:r w:rsidR="00E7204A">
        <w:rPr>
          <w:rFonts w:ascii="Times New Roman" w:hAnsi="Times New Roman" w:cs="Times New Roman"/>
        </w:rPr>
        <w:instrText>ADDIN CSL_CITATION { "citationItems" : [ { "id" : "ITEM-1", "itemData" : { "DOI" : "10.1016/j.neuropsychologia.2013.09.002", "ISBN" : "0028-3932", "ISSN" : "00283932", "PMID" : "24029377", "abstract" : "Narrative comprehension is a perinatal linguistic ability which is more intuitive than reading activity. Whether there are specific shared brain regions for narrative comprehension and reading that are tuned to reading proficiency, even before reading is acquired, is the question of the current study. We acquired fMRI data during a narrative comprehension task at two age points, when children are age 5-7 (K-2nd grade) and later when the same children were age 11 (5th-7th grade). We then examined correlations between this fMRI data and reading and reading comprehension scores from the same children at age 11. We found that greater frontal and supramarginal gyrus (BA 40) activation in narrative comprehension at the age of 5-7 years old was associated with better word reading and reading comprehension scores at the age of 11. A shift towards temporal and occipital activation was found when correlating their narrative comprehension functional data at age 11, with reading scores at the same age point. We suggest that increased reliance on executive functions and auditory-visual networks when listening to stories before reading is acquired, facilitates reading proficiency in older age and may be a biomarker for future reading ability. Children, who rely on use of imagination/visualization as well as auditory processing for narrative comprehension when they reach age 11, also show greater reading abilities. Understanding concordant neural pathways supporting auditory narrative and reading comprehension might be guide for development of effective tools for reading intervention programs. \u00a9 2013.", "author" : [ { "dropping-particle" : "", "family" : "Horowitz-Kraus", "given" : "Tzipi", "non-dropping-particle" : "", "parse-names" : false, "suffix" : "" }, { "dropping-particle" : "", "family" : "Vannest", "given" : "Jennifer J.", "non-dropping-particle" : "", "parse-names" : false, "suffix" : "" }, { "dropping-particle" : "", "family" : "Holland", "given" : "Scott K.", "non-dropping-particle" : "", "parse-names" : false, "suffix" : "" } ], "container-title" : "Neuropsychologia", "id" : "ITEM-1", "issue" : "13", "issued" : { "date-parts" : [ [ "2013" ] ] }, "page" : "2651-2662", "publisher" : "Elsevier", "title" : "Overlapping neural circuitry for narrative comprehension and proficient reading in children and adolescents", "type" : "article-journal", "volume" : "51" }, "uris" : [ "http://www.mendeley.com/documents/?uuid=9ac36157-122f-451f-bc5c-730e1850386f" ] } ], "mendeley" : { "formattedCitation" : "[Horowitz-Kraus et al., 2013]", "plainTextFormattedCitation" : "[Horowitz-Kraus et al., 2013]", "previouslyFormattedCitation" : "[Horowitz-Kraus et al., 2013]" }, "properties" : { "noteIndex" : 0 }, "schema" : "https://github.com/citation-style-language/schema/raw/master/csl-citation.json" }</w:instrText>
      </w:r>
      <w:r w:rsidR="00E7204A">
        <w:rPr>
          <w:rFonts w:ascii="Times New Roman" w:hAnsi="Times New Roman" w:cs="Times New Roman"/>
        </w:rPr>
        <w:fldChar w:fldCharType="separate"/>
      </w:r>
      <w:r w:rsidR="00E7204A" w:rsidRPr="00E7204A">
        <w:rPr>
          <w:rFonts w:ascii="Times New Roman" w:hAnsi="Times New Roman" w:cs="Times New Roman"/>
          <w:noProof/>
        </w:rPr>
        <w:t>[Horowitz-Kraus et al., 2013]</w:t>
      </w:r>
      <w:ins w:id="90" w:author="Kayleigh" w:date="2016-10-19T14:15:00Z">
        <w:r w:rsidR="00E7204A">
          <w:rPr>
            <w:rFonts w:ascii="Times New Roman" w:hAnsi="Times New Roman" w:cs="Times New Roman"/>
          </w:rPr>
          <w:fldChar w:fldCharType="end"/>
        </w:r>
      </w:ins>
      <w:ins w:id="91" w:author="Kayleigh" w:date="2016-10-19T11:25:00Z">
        <w:r w:rsidR="00E7204A">
          <w:rPr>
            <w:rFonts w:ascii="Times New Roman" w:hAnsi="Times New Roman" w:cs="Times New Roman"/>
          </w:rPr>
          <w:t>.</w:t>
        </w:r>
      </w:ins>
      <w:ins w:id="92" w:author="Kayleigh" w:date="2016-10-19T11:26:00Z">
        <w:r w:rsidR="00C2415A">
          <w:rPr>
            <w:rFonts w:ascii="Times New Roman" w:hAnsi="Times New Roman" w:cs="Times New Roman"/>
          </w:rPr>
          <w:t xml:space="preserve"> </w:t>
        </w:r>
      </w:ins>
      <w:ins w:id="93" w:author="Kayleigh" w:date="2016-10-19T11:27:00Z">
        <w:r w:rsidR="00C2415A">
          <w:rPr>
            <w:rFonts w:ascii="Times New Roman" w:hAnsi="Times New Roman" w:cs="Times New Roman"/>
          </w:rPr>
          <w:t>Furthermore, reading</w:t>
        </w:r>
      </w:ins>
      <w:del w:id="94" w:author="Kayleigh" w:date="2016-10-19T11:23:00Z">
        <w:r w:rsidR="00404063" w:rsidRPr="003D018C" w:rsidDel="00C2415A">
          <w:rPr>
            <w:rFonts w:ascii="Times New Roman" w:hAnsi="Times New Roman" w:cs="Times New Roman"/>
          </w:rPr>
          <w:delText xml:space="preserve"> </w:delText>
        </w:r>
        <w:r w:rsidR="007A1B49" w:rsidRPr="003D018C" w:rsidDel="00C2415A">
          <w:rPr>
            <w:rFonts w:ascii="Times New Roman" w:hAnsi="Times New Roman" w:cs="Times New Roman"/>
          </w:rPr>
          <w:delText>during</w:delText>
        </w:r>
        <w:r w:rsidR="00FE283B" w:rsidRPr="003D018C" w:rsidDel="00C2415A">
          <w:rPr>
            <w:rFonts w:ascii="Times New Roman" w:hAnsi="Times New Roman" w:cs="Times New Roman"/>
          </w:rPr>
          <w:delText xml:space="preserve"> a </w:delText>
        </w:r>
        <w:commentRangeStart w:id="95"/>
        <w:r w:rsidR="007A1B49" w:rsidRPr="003D018C" w:rsidDel="00C2415A">
          <w:rPr>
            <w:rFonts w:ascii="Times New Roman" w:hAnsi="Times New Roman" w:cs="Times New Roman"/>
          </w:rPr>
          <w:delText>sentence comprehension</w:delText>
        </w:r>
        <w:r w:rsidR="00FE283B" w:rsidRPr="003D018C" w:rsidDel="00C2415A">
          <w:rPr>
            <w:rFonts w:ascii="Times New Roman" w:hAnsi="Times New Roman" w:cs="Times New Roman"/>
          </w:rPr>
          <w:delText xml:space="preserve"> task</w:delText>
        </w:r>
        <w:r w:rsidR="007A1B49" w:rsidRPr="003D018C" w:rsidDel="00C2415A">
          <w:rPr>
            <w:rFonts w:ascii="Times New Roman" w:hAnsi="Times New Roman" w:cs="Times New Roman"/>
          </w:rPr>
          <w:delText>,</w:delText>
        </w:r>
      </w:del>
      <w:del w:id="96" w:author="Kayleigh" w:date="2016-10-19T11:27:00Z">
        <w:r w:rsidR="007A1B49" w:rsidRPr="003D018C" w:rsidDel="00C2415A">
          <w:rPr>
            <w:rFonts w:ascii="Times New Roman" w:hAnsi="Times New Roman" w:cs="Times New Roman"/>
          </w:rPr>
          <w:delText xml:space="preserve"> r</w:delText>
        </w:r>
        <w:commentRangeEnd w:id="95"/>
        <w:r w:rsidR="002617C0" w:rsidDel="00C2415A">
          <w:rPr>
            <w:rStyle w:val="CommentReference"/>
          </w:rPr>
          <w:commentReference w:id="95"/>
        </w:r>
        <w:r w:rsidR="001356E1" w:rsidRPr="003D018C" w:rsidDel="00C2415A">
          <w:rPr>
            <w:rFonts w:ascii="Times New Roman" w:hAnsi="Times New Roman" w:cs="Times New Roman"/>
          </w:rPr>
          <w:delText>eading</w:delText>
        </w:r>
      </w:del>
      <w:r w:rsidR="001356E1" w:rsidRPr="003D018C">
        <w:rPr>
          <w:rFonts w:ascii="Times New Roman" w:hAnsi="Times New Roman" w:cs="Times New Roman"/>
        </w:rPr>
        <w:t xml:space="preserve"> comprehension skill </w:t>
      </w:r>
      <w:r w:rsidR="007A1B49" w:rsidRPr="003D018C">
        <w:rPr>
          <w:rFonts w:ascii="Times New Roman" w:hAnsi="Times New Roman" w:cs="Times New Roman"/>
        </w:rPr>
        <w:t>has been</w:t>
      </w:r>
      <w:ins w:id="97" w:author="Kayleigh" w:date="2016-10-19T11:26:00Z">
        <w:r w:rsidR="00C2415A">
          <w:rPr>
            <w:rFonts w:ascii="Times New Roman" w:hAnsi="Times New Roman" w:cs="Times New Roman"/>
          </w:rPr>
          <w:t xml:space="preserve"> related to activation</w:t>
        </w:r>
      </w:ins>
      <w:ins w:id="98" w:author="Kayleigh" w:date="2016-10-19T11:27:00Z">
        <w:r w:rsidR="00C2415A">
          <w:rPr>
            <w:rFonts w:ascii="Times New Roman" w:hAnsi="Times New Roman" w:cs="Times New Roman"/>
          </w:rPr>
          <w:t xml:space="preserve"> during printed sentence- and passage-level tasks</w:t>
        </w:r>
      </w:ins>
      <w:ins w:id="99" w:author="Kayleigh" w:date="2016-10-19T11:26:00Z">
        <w:r w:rsidR="00C2415A">
          <w:rPr>
            <w:rFonts w:ascii="Times New Roman" w:hAnsi="Times New Roman" w:cs="Times New Roman"/>
          </w:rPr>
          <w:t xml:space="preserve"> in</w:t>
        </w:r>
      </w:ins>
      <w:r w:rsidR="007A1B49" w:rsidRPr="003D018C">
        <w:rPr>
          <w:rFonts w:ascii="Times New Roman" w:hAnsi="Times New Roman" w:cs="Times New Roman"/>
        </w:rPr>
        <w:t xml:space="preserve"> </w:t>
      </w:r>
      <w:del w:id="100" w:author="Kayleigh" w:date="2016-10-19T11:25:00Z">
        <w:r w:rsidR="007A1B49" w:rsidRPr="003D018C" w:rsidDel="00C2415A">
          <w:rPr>
            <w:rFonts w:ascii="Times New Roman" w:hAnsi="Times New Roman" w:cs="Times New Roman"/>
          </w:rPr>
          <w:delText xml:space="preserve">found to be </w:delText>
        </w:r>
        <w:r w:rsidR="001356E1" w:rsidRPr="003D018C" w:rsidDel="00C2415A">
          <w:rPr>
            <w:rFonts w:ascii="Times New Roman" w:hAnsi="Times New Roman" w:cs="Times New Roman"/>
          </w:rPr>
          <w:delText xml:space="preserve">positively related to activation in </w:delText>
        </w:r>
        <w:r w:rsidDel="00C2415A">
          <w:rPr>
            <w:rFonts w:ascii="Times New Roman" w:hAnsi="Times New Roman" w:cs="Times New Roman"/>
          </w:rPr>
          <w:delText>regions involved in higher-level language comprehension</w:delText>
        </w:r>
        <w:r w:rsidR="00897252" w:rsidDel="00C2415A">
          <w:rPr>
            <w:rFonts w:ascii="Times New Roman" w:hAnsi="Times New Roman" w:cs="Times New Roman"/>
          </w:rPr>
          <w:delText>,</w:delText>
        </w:r>
        <w:r w:rsidDel="00C2415A">
          <w:rPr>
            <w:rFonts w:ascii="Times New Roman" w:hAnsi="Times New Roman" w:cs="Times New Roman"/>
          </w:rPr>
          <w:delText xml:space="preserve"> such as </w:delText>
        </w:r>
      </w:del>
      <w:del w:id="101" w:author="Kayleigh" w:date="2016-10-19T11:26:00Z">
        <w:r w:rsidR="002617C0" w:rsidDel="00C2415A">
          <w:rPr>
            <w:rFonts w:ascii="Times New Roman" w:hAnsi="Times New Roman" w:cs="Times New Roman"/>
          </w:rPr>
          <w:delText xml:space="preserve">the </w:delText>
        </w:r>
      </w:del>
      <w:r w:rsidR="007A1B49" w:rsidRPr="003D018C">
        <w:rPr>
          <w:rFonts w:ascii="Times New Roman" w:hAnsi="Times New Roman" w:cs="Times New Roman"/>
        </w:rPr>
        <w:t xml:space="preserve">left </w:t>
      </w:r>
      <w:del w:id="102" w:author="Kayleigh" w:date="2016-10-19T11:26:00Z">
        <w:r w:rsidR="00214D2B" w:rsidRPr="003D018C" w:rsidDel="00C2415A">
          <w:rPr>
            <w:rFonts w:ascii="Times New Roman" w:hAnsi="Times New Roman" w:cs="Times New Roman"/>
          </w:rPr>
          <w:delText>STG</w:delText>
        </w:r>
        <w:r w:rsidDel="00C2415A">
          <w:rPr>
            <w:rFonts w:ascii="Times New Roman" w:hAnsi="Times New Roman" w:cs="Times New Roman"/>
          </w:rPr>
          <w:delText xml:space="preserve"> and</w:delText>
        </w:r>
        <w:r w:rsidR="007A1B49" w:rsidRPr="003D018C" w:rsidDel="00C2415A">
          <w:rPr>
            <w:rFonts w:ascii="Times New Roman" w:hAnsi="Times New Roman" w:cs="Times New Roman"/>
          </w:rPr>
          <w:delText xml:space="preserve"> </w:delText>
        </w:r>
      </w:del>
      <w:del w:id="103" w:author="Kayleigh" w:date="2016-10-19T11:25:00Z">
        <w:r w:rsidR="00214D2B" w:rsidRPr="003D018C" w:rsidDel="00C2415A">
          <w:rPr>
            <w:rFonts w:ascii="Times New Roman" w:hAnsi="Times New Roman" w:cs="Times New Roman"/>
          </w:rPr>
          <w:delText>bilateral IFG</w:delText>
        </w:r>
      </w:del>
      <w:ins w:id="104" w:author="Kayleigh" w:date="2016-10-19T11:26:00Z">
        <w:r w:rsidR="00C2415A">
          <w:rPr>
            <w:rFonts w:ascii="Times New Roman" w:hAnsi="Times New Roman" w:cs="Times New Roman"/>
          </w:rPr>
          <w:t>STG</w:t>
        </w:r>
      </w:ins>
      <w:del w:id="105" w:author="Kayleigh" w:date="2016-10-19T11:27:00Z">
        <w:r w:rsidR="00897252" w:rsidDel="00C2415A">
          <w:rPr>
            <w:rFonts w:ascii="Times New Roman" w:hAnsi="Times New Roman" w:cs="Times New Roman"/>
          </w:rPr>
          <w:delText>,</w:delText>
        </w:r>
      </w:del>
      <w:r>
        <w:rPr>
          <w:rFonts w:ascii="Times New Roman" w:hAnsi="Times New Roman" w:cs="Times New Roman"/>
        </w:rPr>
        <w:t xml:space="preserve"> as well as</w:t>
      </w:r>
      <w:r w:rsidR="00214D2B" w:rsidRPr="003D018C">
        <w:rPr>
          <w:rFonts w:ascii="Times New Roman" w:hAnsi="Times New Roman" w:cs="Times New Roman"/>
        </w:rPr>
        <w:t xml:space="preserve"> </w:t>
      </w:r>
      <w:del w:id="106" w:author="Kayleigh" w:date="2016-10-19T11:26:00Z">
        <w:r w:rsidR="002617C0" w:rsidDel="00C2415A">
          <w:rPr>
            <w:rFonts w:ascii="Times New Roman" w:hAnsi="Times New Roman" w:cs="Times New Roman"/>
          </w:rPr>
          <w:delText xml:space="preserve">the </w:delText>
        </w:r>
      </w:del>
      <w:r w:rsidR="00214D2B" w:rsidRPr="003D018C">
        <w:rPr>
          <w:rFonts w:ascii="Times New Roman" w:hAnsi="Times New Roman" w:cs="Times New Roman"/>
        </w:rPr>
        <w:t xml:space="preserve">insula and </w:t>
      </w:r>
      <w:del w:id="107" w:author="Kayleigh" w:date="2016-10-19T11:26:00Z">
        <w:r w:rsidR="002617C0" w:rsidDel="00C2415A">
          <w:rPr>
            <w:rFonts w:ascii="Times New Roman" w:hAnsi="Times New Roman" w:cs="Times New Roman"/>
          </w:rPr>
          <w:delText xml:space="preserve">the </w:delText>
        </w:r>
      </w:del>
      <w:r w:rsidR="00214D2B" w:rsidRPr="003D018C">
        <w:rPr>
          <w:rFonts w:ascii="Times New Roman" w:hAnsi="Times New Roman" w:cs="Times New Roman"/>
        </w:rPr>
        <w:t>right posterior visual word</w:t>
      </w:r>
      <w:r w:rsidR="007A1B49" w:rsidRPr="003D018C">
        <w:rPr>
          <w:rFonts w:ascii="Times New Roman" w:hAnsi="Times New Roman" w:cs="Times New Roman"/>
        </w:rPr>
        <w:t xml:space="preserve"> </w:t>
      </w:r>
      <w:r w:rsidR="00214D2B" w:rsidRPr="003D018C">
        <w:rPr>
          <w:rFonts w:ascii="Times New Roman" w:hAnsi="Times New Roman" w:cs="Times New Roman"/>
        </w:rPr>
        <w:t>form area</w:t>
      </w:r>
      <w:r>
        <w:rPr>
          <w:rFonts w:ascii="Times New Roman" w:hAnsi="Times New Roman" w:cs="Times New Roman"/>
        </w:rPr>
        <w:t xml:space="preserve">, </w:t>
      </w:r>
      <w:r w:rsidR="00897252">
        <w:rPr>
          <w:rFonts w:ascii="Times New Roman" w:hAnsi="Times New Roman" w:cs="Times New Roman"/>
        </w:rPr>
        <w:t>which are areas</w:t>
      </w:r>
      <w:r>
        <w:rPr>
          <w:rFonts w:ascii="Times New Roman" w:hAnsi="Times New Roman" w:cs="Times New Roman"/>
        </w:rPr>
        <w:t xml:space="preserve"> implicated in </w:t>
      </w:r>
      <w:r w:rsidR="00C30384">
        <w:rPr>
          <w:rFonts w:ascii="Times New Roman" w:hAnsi="Times New Roman" w:cs="Times New Roman"/>
        </w:rPr>
        <w:t>connecting letter, sound, and meaning</w:t>
      </w:r>
      <w:ins w:id="108" w:author="Kayleigh" w:date="2016-10-19T11:23:00Z">
        <w:r w:rsidR="00C2415A">
          <w:rPr>
            <w:rFonts w:ascii="Times New Roman" w:hAnsi="Times New Roman" w:cs="Times New Roman"/>
          </w:rPr>
          <w:t xml:space="preserve"> </w:t>
        </w:r>
      </w:ins>
      <w:ins w:id="109" w:author="Kayleigh" w:date="2016-10-19T14:16:00Z">
        <w:r w:rsidR="00E7204A">
          <w:rPr>
            <w:rFonts w:ascii="Times New Roman" w:hAnsi="Times New Roman" w:cs="Times New Roman"/>
          </w:rPr>
          <w:fldChar w:fldCharType="begin" w:fldLock="1"/>
        </w:r>
      </w:ins>
      <w:r w:rsidR="00E7204A">
        <w:rPr>
          <w:rFonts w:ascii="Times New Roman" w:hAnsi="Times New Roman" w:cs="Times New Roman"/>
        </w:rPr>
        <w:instrText>ADDIN CSL_CITATION { "citationItems" : [ { "id" : "ITEM-1", "itemData" : { "DOI" : "10.3389/fnhum.2016.00110", "ISSN" : "1662-5161", "PMID" : "27014040", "abstract" : "This study investigates the relation between individual language ability and neural semantic processing abilities. Our aim was to explore whether high-level language ability would correlate to decreased activation in language-specific regions or rather increased activation in supporting language regions during processing of sentences. Moreover, we were interested if observed neural activation patterns are modulated by semantic incongruency similarly to previously observed changes upon syntactic congruency modulation. We investigated 27 healthy adults with a sentence reading task-which tapped language comprehension and inference, and modulated sentence congruency-employing functional magnetic resonance imaging (fMRI). We assessed the relation between neural activation, congruency modulation, and test performance on a high-level language ability assessment with multiple regression analysis. Our results showed increased activation in the left-hemispheric angular gyrus extending to the temporal lobe related to high language ability. This effect was independent of semantic congruency, and no significant relation between language ability and incongruency modulation was observed. Furthermore, there was a significant increase of activation in the inferior frontal gyrus (IFG) bilaterally when the sentences were incongruent, indicating that processing incongruent sentences was more demanding than processing congruent sentences and required increased activation in language regions. The correlation of high-level language ability with increased rather than decreased activation in the left angular gyrus, a region specific for language processing, is opposed to what the neural efficiency hypothesis would predict. We can conclude that no evidence is found for an interaction between semantic congruency related brain activation and high-level language performance, even though the semantic incongruent condition shows to be more demanding and evoking more neural activation.", "author" : [ { "dropping-particle" : "", "family" : "Ettinger-Veenstra", "given" : "Helene", "non-dropping-particle" : "Van", "parse-names" : false, "suffix" : "" }, { "dropping-particle" : "", "family" : "McAllister", "given" : "Anita", "non-dropping-particle" : "", "parse-names" : false, "suffix" : "" }, { "dropping-particle" : "", "family" : "Lundberg", "given" : "Peter", "non-dropping-particle" : "", "parse-names" : false, "suffix" : "" }, { "dropping-particle" : "", "family" : "Karlsson", "given" : "Thomas", "non-dropping-particle" : "", "parse-names" : false, "suffix" : "" }, { "dropping-particle" : "", "family" : "Engstr\u00f6m", "given" : "Maria", "non-dropping-particle" : "", "parse-names" : false, "suffix" : "" } ], "container-title" : "Frontiers in human neuroscience", "id" : "ITEM-1", "issue" : "March", "issued" : { "date-parts" : [ [ "2016" ] ] }, "page" : "110", "title" : "Higher Language Ability is Related to Angular Gyrus Activation Increase During Semantic Processing, Independent of Sentence Incongruency.", "type" : "article-journal", "volume" : "10" }, "uris" : [ "http://www.mendeley.com/documents/?uuid=b7be3580-8b7e-4652-a804-3b07a7b11d88" ] }, { "id" : "ITEM-2", "itemData" : { "DOI" : "10.1016/j.neuroimage.2008.03.062", "ISBN" : "1053-8119", "ISSN" : "10538119", "PMID" : "18499478", "abstract" : "When reading a narrative, comprehension and retention of information benefit considerably from the use of situation models - coherent representations of the characters, locations, and activities described in the text. Here we used functional magnetic resonance imaging (fMRI) to explore the neural mechanisms supporting situation model processing. Participants read blocks of sentences that were either unrelated to one another or formed coherent narratives. A timecourse-based approach was used to identify regions that differentiated narrative-level comprehension from sentence-level comprehension. Most brain regions that showed modulation of activation during narrative-level comprehension were also modulated to a lesser extent during sentence-level comprehension, suggesting a shared reliance on general coherence-building mechanisms. However, tentative evidence was found for narrative-specific activation in dorsomedial prefrontal cortex. Additional analyses identified spatiotemporally distinct neural contributions to situation model processing, with posterior parietal regions supporting situation model construction and frontotemporal regions supporting situation model maintenance. Finally, a set of subsequent memory analyses demonstrated that the boost in comprehension and memory performance observed for coherent materials was attributable to the use of integrative situation models rather than lower-level differences in sentence-level or word-level encoding. These results clarify the functional contributions of distinct brain systems to situation model processing and their mapping onto existing psychological models of narrative comprehension. ?? 2008.", "author" : [ { "dropping-particle" : "", "family" : "Yarkoni", "given" : "Tal", "non-dropping-particle" : "", "parse-names" : false, "suffix" : "" }, { "dropping-particle" : "", "family" : "Speer", "given" : "Nicole K.", "non-dropping-particle" : "", "parse-names" : false, "suffix" : "" }, { "dropping-particle" : "", "family" : "Zacks", "given" : "Jeffrey M.", "non-dropping-particle" : "", "parse-names" : false, "suffix" : "" } ], "container-title" : "NeuroImage", "id" : "ITEM-2", "issue" : "4", "issued" : { "date-parts" : [ [ "2008" ] ] }, "page" : "1408-1425", "title" : "Neural substrates of narrative comprehension and memory", "type" : "article-journal", "volume" : "41" }, "uris" : [ "http://www.mendeley.com/documents/?uuid=64777aad-eaeb-43da-a7f6-d4ad69f2e63d" ] }, { "id" : "ITEM-3", "itemData" : { "DOI" : "10.1007/s11881-016-0124-4", "ISBN" : "1934-7243", "ISSN" : "19347243", "PMID" : "26987654", "abstract" : "Narrative comprehension is a linguistic ability that is foundational for future reading ability. The aim of the current study was to examine the neural circuitry of children with reading difficulties (RD) compared to typical readers during a narrative-comprehension task. We hypothesized that due to deficient executive functions, which support narrative comprehension abilities, children with RD would display altered activation and functional connectivity, as well as lower performance on a narrative-comprehension task. Children with RD and typical readers were scanned during a narrative-comprehension task and administered reading behavioral tests. Children with RD scored significantly lower on the narrative-comprehension task than did typical readers. Composite activation maps showed more diffused activation during narrative comprehension in the RD group. Maps comparing the two reading groups showed more activation in the frontal lobes (regions responsible for executive functions), and functional connectivity showed higher global efficiency in children with RD than in typical readers. Global efficiency was negatively correlated with phonological awareness and reading and executive function scores in the entire study group. Children with RD may suffer from narrative-comprehension difficulties due to diffused activation of language areas, as was observed during a narrative-comprehension task. Greater effort in this task may be reflected by the engagement of brain regions related to executive functions and higher functional connectivity or attributed to difficulties in phonological processing and reading and executive functions. Therefore, the accommodation given to children with RD of reading aloud may need to be revised due to the observed difficulty in this domain.", "author" : [ { "dropping-particle" : "", "family" : "Horowitz-Kraus", "given" : "Tzipi", "non-dropping-particle" : "", "parse-names" : false, "suffix" : "" }, { "dropping-particle" : "", "family" : "Buck", "given" : "Catherine", "non-dropping-particle" : "", "parse-names" : false, "suffix" : "" }, { "dropping-particle" : "", "family" : "Dorrmann", "given" : "Dana", "non-dropping-particle" : "", "parse-names" : false, "suffix" : "" } ], "container-title" : "Annals of Dyslexia", "id" : "ITEM-3", "issued" : { "date-parts" : [ [ "2016" ] ] }, "page" : "1-18", "title" : "Altered neural circuits accompany lower performance during narrative comprehension in children with reading difficulties: an fMRI study", "type" : "article-journal" }, "uris" : [ "http://www.mendeley.com/documents/?uuid=e78ca59a-ca13-4a9e-864c-72d7e3170864" ] }, { "id" : "ITEM-4", "itemData" : { "DOI" : "10.1111/desc.12422", "ISSN" : "1363755X", "author" : [ { "dropping-particle" : "", "family" : "Aboud", "given" : "Katherine S.", "non-dropping-particle" : "", "parse-names" : false, "suffix" : "" }, { "dropping-particle" : "", "family" : "Bailey", "given" : "Stephen K", "non-dropping-particle" : "", "parse-names" : false, "suffix" : "" }, { "dropping-particle" : "", "family" : "Petrill", "given" : "Stephen A.", "non-dropping-particle" : "", "parse-names" : false, "suffix" : "" }, { "dropping-particle" : "", "family" : "Cutting", "given" : "Laurie E.", "non-dropping-particle" : "", "parse-names" : false, "suffix" : "" } ], "container-title" : "Developmental Science", "id" : "ITEM-4", "issued" : { "date-parts" : [ [ "2016" ] ] }, "page" : "1-25", "title" : "Comprehending text versus reading words in young readers with varying reading ability: Distinct patterns of functional connectivity from common processing hubs.", "type" : "article-journal" }, "uris" : [ "http://www.mendeley.com/documents/?uuid=c5f896ac-1c49-43c3-9f0f-ef2bb0cf0932" ] } ], "mendeley" : { "formattedCitation" : "[Aboud et al., 2016; Van Ettinger-Veenstra et al., 2016; Horowitz-Kraus et al., 2016; Yarkoni et al., 2008]", "plainTextFormattedCitation" : "[Aboud et al., 2016; Van Ettinger-Veenstra et al., 2016; Horowitz-Kraus et al., 2016; Yarkoni et al., 2008]", "previouslyFormattedCitation" : "[Aboud et al., 2016; Van Ettinger-Veenstra et al., 2016; Horowitz-Kraus et al., 2016; Yarkoni et al., 2008]" }, "properties" : { "noteIndex" : 0 }, "schema" : "https://github.com/citation-style-language/schema/raw/master/csl-citation.json" }</w:instrText>
      </w:r>
      <w:r w:rsidR="00E7204A">
        <w:rPr>
          <w:rFonts w:ascii="Times New Roman" w:hAnsi="Times New Roman" w:cs="Times New Roman"/>
        </w:rPr>
        <w:fldChar w:fldCharType="separate"/>
      </w:r>
      <w:r w:rsidR="00E7204A" w:rsidRPr="00E7204A">
        <w:rPr>
          <w:rFonts w:ascii="Times New Roman" w:hAnsi="Times New Roman" w:cs="Times New Roman"/>
          <w:noProof/>
        </w:rPr>
        <w:t>[Aboud et al., 2016; Van Ettinger-Veenstra et al., 2016; Horowitz-Kraus et al., 2016; Yarkoni et al., 2008]</w:t>
      </w:r>
      <w:ins w:id="110" w:author="Kayleigh" w:date="2016-10-19T14:16:00Z">
        <w:r w:rsidR="00E7204A">
          <w:rPr>
            <w:rFonts w:ascii="Times New Roman" w:hAnsi="Times New Roman" w:cs="Times New Roman"/>
          </w:rPr>
          <w:fldChar w:fldCharType="end"/>
        </w:r>
      </w:ins>
      <w:del w:id="111" w:author="Kayleigh" w:date="2016-10-19T11:27:00Z">
        <w:r w:rsidR="00404063" w:rsidRPr="003D018C" w:rsidDel="00C2415A">
          <w:rPr>
            <w:rFonts w:ascii="Times New Roman" w:hAnsi="Times New Roman" w:cs="Times New Roman"/>
          </w:rPr>
          <w:delText xml:space="preserve"> </w:delText>
        </w:r>
      </w:del>
      <w:ins w:id="112" w:author="Kayleigh" w:date="2016-10-19T14:16:00Z">
        <w:r w:rsidR="00E7204A">
          <w:rPr>
            <w:rFonts w:ascii="Times New Roman" w:hAnsi="Times New Roman" w:cs="Times New Roman"/>
          </w:rPr>
          <w:t>.</w:t>
        </w:r>
      </w:ins>
      <w:del w:id="113" w:author="Kayleigh" w:date="2016-10-19T14:16:00Z">
        <w:r w:rsidR="001356E1" w:rsidRPr="003D018C" w:rsidDel="00E7204A">
          <w:rPr>
            <w:rFonts w:ascii="Times New Roman" w:hAnsi="Times New Roman" w:cs="Times New Roman"/>
          </w:rPr>
          <w:delText>(Van Ettinger-Veenstra</w:delText>
        </w:r>
        <w:r w:rsidR="009579BA" w:rsidRPr="003D018C" w:rsidDel="00E7204A">
          <w:rPr>
            <w:rFonts w:ascii="Times New Roman" w:hAnsi="Times New Roman" w:cs="Times New Roman"/>
          </w:rPr>
          <w:delText xml:space="preserve">, McAlliter, Lundberg, Karlsson, &amp; </w:delText>
        </w:r>
        <w:r w:rsidR="009579BA" w:rsidRPr="002F4154" w:rsidDel="00E7204A">
          <w:rPr>
            <w:rFonts w:ascii="Times New Roman" w:hAnsi="Times New Roman" w:cs="Times New Roman"/>
          </w:rPr>
          <w:delText>Engström</w:delText>
        </w:r>
        <w:r w:rsidR="009579BA" w:rsidRPr="003D018C" w:rsidDel="00E7204A">
          <w:rPr>
            <w:rFonts w:ascii="Times New Roman" w:hAnsi="Times New Roman" w:cs="Times New Roman"/>
          </w:rPr>
          <w:delText xml:space="preserve">, </w:delText>
        </w:r>
        <w:r w:rsidR="001356E1" w:rsidRPr="00521F52" w:rsidDel="00E7204A">
          <w:rPr>
            <w:rFonts w:ascii="Times New Roman" w:hAnsi="Times New Roman" w:cs="Times New Roman"/>
          </w:rPr>
          <w:delText>2016;</w:delText>
        </w:r>
      </w:del>
      <w:del w:id="114" w:author="Kayleigh" w:date="2016-10-19T11:25:00Z">
        <w:r w:rsidR="001356E1" w:rsidRPr="00521F52" w:rsidDel="00C2415A">
          <w:rPr>
            <w:rFonts w:ascii="Times New Roman" w:hAnsi="Times New Roman" w:cs="Times New Roman"/>
          </w:rPr>
          <w:delText xml:space="preserve"> Horowitz-Kraus</w:delText>
        </w:r>
        <w:r w:rsidR="009579BA" w:rsidRPr="00521F52" w:rsidDel="00C2415A">
          <w:rPr>
            <w:rFonts w:ascii="Times New Roman" w:hAnsi="Times New Roman" w:cs="Times New Roman"/>
          </w:rPr>
          <w:delText xml:space="preserve">, Vannest, &amp; Holland, </w:delText>
        </w:r>
        <w:r w:rsidR="001356E1" w:rsidRPr="00521F52" w:rsidDel="00C2415A">
          <w:rPr>
            <w:rFonts w:ascii="Times New Roman" w:hAnsi="Times New Roman" w:cs="Times New Roman"/>
          </w:rPr>
          <w:delText>2013</w:delText>
        </w:r>
      </w:del>
      <w:del w:id="115" w:author="Kayleigh" w:date="2016-10-19T14:16:00Z">
        <w:r w:rsidR="001356E1" w:rsidRPr="00521F52" w:rsidDel="00E7204A">
          <w:rPr>
            <w:rFonts w:ascii="Times New Roman" w:hAnsi="Times New Roman" w:cs="Times New Roman"/>
          </w:rPr>
          <w:delText>; Yarkoni</w:delText>
        </w:r>
        <w:r w:rsidR="009579BA" w:rsidRPr="00265462" w:rsidDel="00E7204A">
          <w:rPr>
            <w:rFonts w:ascii="Times New Roman" w:hAnsi="Times New Roman" w:cs="Times New Roman"/>
          </w:rPr>
          <w:delText>, Speer, &amp; Zacks,</w:delText>
        </w:r>
        <w:r w:rsidR="001356E1" w:rsidRPr="00C9316F" w:rsidDel="00E7204A">
          <w:rPr>
            <w:rFonts w:ascii="Times New Roman" w:hAnsi="Times New Roman" w:cs="Times New Roman"/>
          </w:rPr>
          <w:delText xml:space="preserve"> 2008; Horowitz-Kraus</w:delText>
        </w:r>
        <w:r w:rsidR="009579BA" w:rsidRPr="003D018C" w:rsidDel="00E7204A">
          <w:rPr>
            <w:rFonts w:ascii="Times New Roman" w:hAnsi="Times New Roman" w:cs="Times New Roman"/>
          </w:rPr>
          <w:delText>, Buck, &amp; Dorrmann</w:delText>
        </w:r>
        <w:r w:rsidR="001356E1" w:rsidRPr="003D018C" w:rsidDel="00E7204A">
          <w:rPr>
            <w:rFonts w:ascii="Times New Roman" w:hAnsi="Times New Roman" w:cs="Times New Roman"/>
          </w:rPr>
          <w:delText>, 2016</w:delText>
        </w:r>
        <w:r w:rsidR="00214D2B" w:rsidRPr="003D018C" w:rsidDel="00E7204A">
          <w:rPr>
            <w:rFonts w:ascii="Times New Roman" w:hAnsi="Times New Roman" w:cs="Times New Roman"/>
          </w:rPr>
          <w:delText>).</w:delText>
        </w:r>
        <w:r w:rsidR="00C54A1E" w:rsidDel="00E7204A">
          <w:rPr>
            <w:rFonts w:ascii="Times New Roman" w:hAnsi="Times New Roman" w:cs="Times New Roman"/>
          </w:rPr>
          <w:delText xml:space="preserve"> </w:delText>
        </w:r>
      </w:del>
      <w:r w:rsidR="001356E1" w:rsidRPr="003D018C">
        <w:rPr>
          <w:rFonts w:ascii="Times New Roman" w:hAnsi="Times New Roman" w:cs="Times New Roman"/>
        </w:rPr>
        <w:t xml:space="preserve"> </w:t>
      </w:r>
      <w:ins w:id="116" w:author="Kayleigh" w:date="2016-10-19T15:11:00Z">
        <w:r w:rsidR="001E624D">
          <w:rPr>
            <w:rFonts w:ascii="Times New Roman" w:hAnsi="Times New Roman" w:cs="Times New Roman"/>
          </w:rPr>
          <w:t xml:space="preserve">Reading comprehension ability has been related to both structural and functional connectivity in multiple networks, suggesting that reading comprehension beyond decoding requires the coordination of many processes. </w:t>
        </w:r>
      </w:ins>
      <w:commentRangeStart w:id="117"/>
      <w:commentRangeStart w:id="118"/>
      <w:del w:id="119" w:author="Kayleigh" w:date="2016-10-19T11:29:00Z">
        <w:r w:rsidR="00364F87" w:rsidDel="00646E4E">
          <w:rPr>
            <w:rFonts w:ascii="Times New Roman" w:hAnsi="Times New Roman" w:cs="Times New Roman"/>
          </w:rPr>
          <w:delText xml:space="preserve">Other studies </w:delText>
        </w:r>
        <w:commentRangeEnd w:id="117"/>
        <w:r w:rsidR="002617C0" w:rsidDel="00646E4E">
          <w:rPr>
            <w:rStyle w:val="CommentReference"/>
          </w:rPr>
          <w:commentReference w:id="117"/>
        </w:r>
      </w:del>
      <w:ins w:id="120" w:author="Kayleigh" w:date="2016-10-19T11:29:00Z">
        <w:r w:rsidR="00646E4E">
          <w:rPr>
            <w:rFonts w:ascii="Times New Roman" w:hAnsi="Times New Roman" w:cs="Times New Roman"/>
          </w:rPr>
          <w:t xml:space="preserve">A recent study </w:t>
        </w:r>
      </w:ins>
      <w:r w:rsidR="00364F87">
        <w:rPr>
          <w:rFonts w:ascii="Times New Roman" w:hAnsi="Times New Roman" w:cs="Times New Roman"/>
        </w:rPr>
        <w:t>show</w:t>
      </w:r>
      <w:ins w:id="121" w:author="Kayleigh" w:date="2016-10-19T11:29:00Z">
        <w:r w:rsidR="00646E4E">
          <w:rPr>
            <w:rFonts w:ascii="Times New Roman" w:hAnsi="Times New Roman" w:cs="Times New Roman"/>
          </w:rPr>
          <w:t>ed</w:t>
        </w:r>
      </w:ins>
      <w:r w:rsidR="00364F87">
        <w:rPr>
          <w:rFonts w:ascii="Times New Roman" w:hAnsi="Times New Roman" w:cs="Times New Roman"/>
        </w:rPr>
        <w:t xml:space="preserve"> that </w:t>
      </w:r>
      <w:ins w:id="122" w:author="Kayleigh" w:date="2016-10-19T11:35:00Z">
        <w:r w:rsidR="002E3E1B">
          <w:rPr>
            <w:rFonts w:ascii="Times New Roman" w:hAnsi="Times New Roman" w:cs="Times New Roman"/>
          </w:rPr>
          <w:t xml:space="preserve">reading comprehension skill is positively correlated with </w:t>
        </w:r>
      </w:ins>
      <w:ins w:id="123" w:author="Kayleigh" w:date="2016-10-19T11:33:00Z">
        <w:r w:rsidR="002E3E1B">
          <w:rPr>
            <w:rFonts w:ascii="Times New Roman" w:hAnsi="Times New Roman" w:cs="Times New Roman"/>
          </w:rPr>
          <w:t xml:space="preserve">functional </w:t>
        </w:r>
        <w:r w:rsidR="002E3E1B">
          <w:rPr>
            <w:rFonts w:ascii="Times New Roman" w:hAnsi="Times New Roman" w:cs="Times New Roman"/>
          </w:rPr>
          <w:lastRenderedPageBreak/>
          <w:t xml:space="preserve">connectivity </w:t>
        </w:r>
      </w:ins>
      <w:ins w:id="124" w:author="Kayleigh" w:date="2016-10-19T11:34:00Z">
        <w:r w:rsidR="002E3E1B">
          <w:rPr>
            <w:rFonts w:ascii="Times New Roman" w:hAnsi="Times New Roman" w:cs="Times New Roman"/>
          </w:rPr>
          <w:t>for a passage</w:t>
        </w:r>
      </w:ins>
      <w:ins w:id="125" w:author="Kayleigh" w:date="2016-10-19T12:00:00Z">
        <w:r w:rsidR="001168E0">
          <w:rPr>
            <w:rFonts w:ascii="Times New Roman" w:hAnsi="Times New Roman" w:cs="Times New Roman"/>
          </w:rPr>
          <w:t>s</w:t>
        </w:r>
      </w:ins>
      <w:ins w:id="126" w:author="Kayleigh" w:date="2016-10-19T11:34:00Z">
        <w:r w:rsidR="002E3E1B">
          <w:rPr>
            <w:rFonts w:ascii="Times New Roman" w:hAnsi="Times New Roman" w:cs="Times New Roman"/>
          </w:rPr>
          <w:t xml:space="preserve"> relative to word</w:t>
        </w:r>
      </w:ins>
      <w:ins w:id="127" w:author="Kayleigh" w:date="2016-10-19T12:00:00Z">
        <w:r w:rsidR="001168E0">
          <w:rPr>
            <w:rFonts w:ascii="Times New Roman" w:hAnsi="Times New Roman" w:cs="Times New Roman"/>
          </w:rPr>
          <w:t>s</w:t>
        </w:r>
      </w:ins>
      <w:ins w:id="128" w:author="Kayleigh" w:date="2016-10-19T11:34:00Z">
        <w:r w:rsidR="002E3E1B">
          <w:rPr>
            <w:rFonts w:ascii="Times New Roman" w:hAnsi="Times New Roman" w:cs="Times New Roman"/>
          </w:rPr>
          <w:t xml:space="preserve"> contrast</w:t>
        </w:r>
      </w:ins>
      <w:del w:id="129" w:author="Kayleigh" w:date="2016-10-19T11:35:00Z">
        <w:r w:rsidR="00364F87" w:rsidDel="002E3E1B">
          <w:rPr>
            <w:rFonts w:ascii="Times New Roman" w:hAnsi="Times New Roman" w:cs="Times New Roman"/>
          </w:rPr>
          <w:delText xml:space="preserve">reading comprehension skill is positively correlated with functional </w:delText>
        </w:r>
        <w:commentRangeStart w:id="130"/>
        <w:r w:rsidR="00364F87" w:rsidDel="002E3E1B">
          <w:rPr>
            <w:rFonts w:ascii="Times New Roman" w:hAnsi="Times New Roman" w:cs="Times New Roman"/>
          </w:rPr>
          <w:delText xml:space="preserve">connectivity </w:delText>
        </w:r>
      </w:del>
      <w:del w:id="131" w:author="Kayleigh" w:date="2016-10-19T11:33:00Z">
        <w:r w:rsidR="00364F87" w:rsidDel="002E3E1B">
          <w:rPr>
            <w:rFonts w:ascii="Times New Roman" w:hAnsi="Times New Roman" w:cs="Times New Roman"/>
          </w:rPr>
          <w:delText>for passages relative to words</w:delText>
        </w:r>
      </w:del>
      <w:r w:rsidR="00364F87">
        <w:rPr>
          <w:rFonts w:ascii="Times New Roman" w:hAnsi="Times New Roman" w:cs="Times New Roman"/>
        </w:rPr>
        <w:t xml:space="preserve"> in a network hypothesized to be used for integrating </w:t>
      </w:r>
      <w:ins w:id="132" w:author="Kayleigh" w:date="2016-10-19T12:01:00Z">
        <w:r w:rsidR="00247A12">
          <w:rPr>
            <w:rFonts w:ascii="Times New Roman" w:hAnsi="Times New Roman" w:cs="Times New Roman"/>
          </w:rPr>
          <w:t xml:space="preserve">semantic </w:t>
        </w:r>
      </w:ins>
      <w:r w:rsidR="00364F87">
        <w:rPr>
          <w:rFonts w:ascii="Times New Roman" w:hAnsi="Times New Roman" w:cs="Times New Roman"/>
        </w:rPr>
        <w:t xml:space="preserve">information during comprehension, involving the dorsolateral prefrontal cortex and left ventral angular </w:t>
      </w:r>
      <w:commentRangeEnd w:id="130"/>
      <w:r w:rsidR="002617C0">
        <w:rPr>
          <w:rStyle w:val="CommentReference"/>
        </w:rPr>
        <w:commentReference w:id="130"/>
      </w:r>
      <w:proofErr w:type="spellStart"/>
      <w:r w:rsidR="00364F87">
        <w:rPr>
          <w:rFonts w:ascii="Times New Roman" w:hAnsi="Times New Roman" w:cs="Times New Roman"/>
        </w:rPr>
        <w:t>gyrus</w:t>
      </w:r>
      <w:proofErr w:type="spellEnd"/>
      <w:r w:rsidR="00364F87">
        <w:rPr>
          <w:rFonts w:ascii="Times New Roman" w:hAnsi="Times New Roman" w:cs="Times New Roman"/>
        </w:rPr>
        <w:t xml:space="preserve"> </w:t>
      </w:r>
      <w:ins w:id="133" w:author="Kayleigh" w:date="2016-10-19T14:16:00Z">
        <w:r w:rsidR="00E7204A">
          <w:rPr>
            <w:rFonts w:ascii="Times New Roman" w:hAnsi="Times New Roman" w:cs="Times New Roman"/>
          </w:rPr>
          <w:fldChar w:fldCharType="begin" w:fldLock="1"/>
        </w:r>
      </w:ins>
      <w:r w:rsidR="00DF2637">
        <w:rPr>
          <w:rFonts w:ascii="Times New Roman" w:hAnsi="Times New Roman" w:cs="Times New Roman"/>
        </w:rPr>
        <w:instrText>ADDIN CSL_CITATION { "citationItems" : [ { "id" : "ITEM-1", "itemData" : { "DOI" : "10.1111/desc.12422", "ISSN" : "1363755X", "author" : [ { "dropping-particle" : "", "family" : "Aboud", "given" : "Katherine S.", "non-dropping-particle" : "", "parse-names" : false, "suffix" : "" }, { "dropping-particle" : "", "family" : "Bailey", "given" : "Stephen K", "non-dropping-particle" : "", "parse-names" : false, "suffix" : "" }, { "dropping-particle" : "", "family" : "Petrill", "given" : "Stephen A.", "non-dropping-particle" : "", "parse-names" : false, "suffix" : "" }, { "dropping-particle" : "", "family" : "Cutting", "given" : "Laurie E.", "non-dropping-particle" : "", "parse-names" : false, "suffix" : "" } ], "container-title" : "Developmental Science", "id" : "ITEM-1", "issued" : { "date-parts" : [ [ "2016" ] ] }, "page" : "1-25", "title" : "Comprehending text versus reading words in young readers with varying reading ability: Distinct patterns of functional connectivity from common processing hubs.", "type" : "article-journal" }, "uris" : [ "http://www.mendeley.com/documents/?uuid=c5f896ac-1c49-43c3-9f0f-ef2bb0cf0932" ] } ], "mendeley" : { "formattedCitation" : "[Aboud et al., 2016]", "plainTextFormattedCitation" : "[Aboud et al., 2016]", "previouslyFormattedCitation" : "[Aboud et al., 2016]" }, "properties" : { "noteIndex" : 0 }, "schema" : "https://github.com/citation-style-language/schema/raw/master/csl-citation.json" }</w:instrText>
      </w:r>
      <w:r w:rsidR="00E7204A">
        <w:rPr>
          <w:rFonts w:ascii="Times New Roman" w:hAnsi="Times New Roman" w:cs="Times New Roman"/>
        </w:rPr>
        <w:fldChar w:fldCharType="separate"/>
      </w:r>
      <w:r w:rsidR="00E7204A" w:rsidRPr="00E7204A">
        <w:rPr>
          <w:rFonts w:ascii="Times New Roman" w:hAnsi="Times New Roman" w:cs="Times New Roman"/>
          <w:noProof/>
        </w:rPr>
        <w:t>[Aboud et al., 2016]</w:t>
      </w:r>
      <w:ins w:id="134" w:author="Kayleigh" w:date="2016-10-19T14:16:00Z">
        <w:r w:rsidR="00E7204A">
          <w:rPr>
            <w:rFonts w:ascii="Times New Roman" w:hAnsi="Times New Roman" w:cs="Times New Roman"/>
          </w:rPr>
          <w:fldChar w:fldCharType="end"/>
        </w:r>
        <w:r w:rsidR="00E7204A">
          <w:rPr>
            <w:rFonts w:ascii="Times New Roman" w:hAnsi="Times New Roman" w:cs="Times New Roman"/>
          </w:rPr>
          <w:t>.</w:t>
        </w:r>
      </w:ins>
      <w:del w:id="135" w:author="Kayleigh" w:date="2016-10-19T14:16:00Z">
        <w:r w:rsidR="00364F87" w:rsidDel="00E7204A">
          <w:rPr>
            <w:rFonts w:ascii="Times New Roman" w:hAnsi="Times New Roman" w:cs="Times New Roman"/>
          </w:rPr>
          <w:delText>(Aboud, Bailey, Petrill, &amp; Cutting, 2016).</w:delText>
        </w:r>
      </w:del>
      <w:r w:rsidR="00364F87" w:rsidRPr="003D018C">
        <w:rPr>
          <w:rFonts w:ascii="Times New Roman" w:hAnsi="Times New Roman" w:cs="Times New Roman"/>
        </w:rPr>
        <w:t xml:space="preserve"> </w:t>
      </w:r>
      <w:proofErr w:type="spellStart"/>
      <w:r w:rsidR="001F495D" w:rsidRPr="003D018C">
        <w:rPr>
          <w:rFonts w:ascii="Times New Roman" w:hAnsi="Times New Roman" w:cs="Times New Roman"/>
        </w:rPr>
        <w:t>Structurall</w:t>
      </w:r>
      <w:proofErr w:type="spellEnd"/>
      <w:del w:id="136" w:author="Kayleigh" w:date="2016-10-19T11:59:00Z">
        <w:r w:rsidR="001F495D" w:rsidRPr="003D018C" w:rsidDel="001168E0">
          <w:rPr>
            <w:rFonts w:ascii="Times New Roman" w:hAnsi="Times New Roman" w:cs="Times New Roman"/>
          </w:rPr>
          <w:delText>y</w:delText>
        </w:r>
      </w:del>
      <w:r w:rsidR="001F495D" w:rsidRPr="003D018C">
        <w:rPr>
          <w:rFonts w:ascii="Times New Roman" w:hAnsi="Times New Roman" w:cs="Times New Roman"/>
        </w:rPr>
        <w:t xml:space="preserve">, fractional anisotropy (FA) in the </w:t>
      </w:r>
      <w:proofErr w:type="spellStart"/>
      <w:r w:rsidR="001F495D" w:rsidRPr="003D018C">
        <w:rPr>
          <w:rFonts w:ascii="Times New Roman" w:hAnsi="Times New Roman" w:cs="Times New Roman"/>
        </w:rPr>
        <w:t>arcuate</w:t>
      </w:r>
      <w:proofErr w:type="spellEnd"/>
      <w:r w:rsidR="001F495D" w:rsidRPr="003D018C">
        <w:rPr>
          <w:rFonts w:ascii="Times New Roman" w:hAnsi="Times New Roman" w:cs="Times New Roman"/>
        </w:rPr>
        <w:t xml:space="preserve"> fasciculus, which connects </w:t>
      </w:r>
      <w:r w:rsidR="001F495D">
        <w:rPr>
          <w:rFonts w:ascii="Times New Roman" w:hAnsi="Times New Roman" w:cs="Times New Roman"/>
        </w:rPr>
        <w:t>areas involved in oral language comprehension such as the</w:t>
      </w:r>
      <w:r w:rsidR="001F495D" w:rsidRPr="003D018C">
        <w:rPr>
          <w:rFonts w:ascii="Times New Roman" w:hAnsi="Times New Roman" w:cs="Times New Roman"/>
        </w:rPr>
        <w:t xml:space="preserve"> IFG, SMG, and lateral temporal lobe, correlates with reading comprehension but not word reading ability </w:t>
      </w:r>
      <w:ins w:id="137" w:author="Kayleigh" w:date="2016-10-19T14:17:00Z">
        <w:r w:rsidR="00DF2637">
          <w:rPr>
            <w:rFonts w:ascii="Times New Roman" w:hAnsi="Times New Roman" w:cs="Times New Roman"/>
          </w:rPr>
          <w:fldChar w:fldCharType="begin" w:fldLock="1"/>
        </w:r>
      </w:ins>
      <w:r w:rsidR="00DF2637">
        <w:rPr>
          <w:rFonts w:ascii="Times New Roman" w:hAnsi="Times New Roman" w:cs="Times New Roman"/>
        </w:rPr>
        <w:instrText>ADDIN CSL_CITATION { "citationItems" : [ { "id" : "ITEM-1", "itemData" : { "DOI" : "10.1016/j.brainres.2014.05.034", "ISSN" : "18726240", "PMID" : "24909792", "abstract" : "The Simple View of reading emphasizes the critical role of two factors in normal reading skills: word recognition and reading comprehension. The current study aims to identify the anatomical support for aspects of reading performance that fall within these two components. Fractional anisotropy (FA) values were obtained from diffusion tensor images in twenty-one typical adolescents and young adults using the tract based spatial statistics (TBSS) method. We focused on the arcuate fasciculus (AF) and inferior longitudinal fasciculus (ILF) as fiber tracts that connect regions already implicated in the distributed cortical network for reading. Our results demonstrate dissociation between word-level and narrative-level reading skills: the FA values for both left and right ILF were correlated with measures of word reading, while only the left ILF correlated with reading comprehension scores. FA in the AF, however, correlated only with reading comprehension scores, bilaterally. Correlations with the right AF were particularly robust, emphasizing the contribution of the right hemisphere, especially the frontal lobe, to reading comprehension performance on the particular passage comprehension test used in this study. The anatomical dissociation between these reading skills is supported by the Simple View theory and may shed light on why these two skills dissociate in those with reading disorders.", "author" : [ { "dropping-particle" : "", "family" : "Horowitz-Kraus", "given" : "Tzipi", "non-dropping-particle" : "", "parse-names" : false, "suffix" : "" }, { "dropping-particle" : "", "family" : "Wang", "given" : "Yingying", "non-dropping-particle" : "", "parse-names" : false, "suffix" : "" }, { "dropping-particle" : "", "family" : "Plante", "given" : "Elena", "non-dropping-particle" : "", "parse-names" : false, "suffix" : "" }, { "dropping-particle" : "", "family" : "Holland", "given" : "Scott K.", "non-dropping-particle" : "", "parse-names" : false, "suffix" : "" } ], "container-title" : "Brain Research", "id" : "ITEM-1", "issued" : { "date-parts" : [ [ "2014" ] ] }, "page" : "34-44", "publisher" : "Elsevier", "title" : "Involvement of the right hemisphere in reading comprehension: A DTI study", "type" : "article-journal", "volume" : "1582" }, "uris" : [ "http://www.mendeley.com/documents/?uuid=713d5124-cc93-47ff-bbbc-b1fb039c42a8" ] } ], "mendeley" : { "formattedCitation" : "[Horowitz-Kraus et al., 2014]", "plainTextFormattedCitation" : "[Horowitz-Kraus et al., 2014]", "previouslyFormattedCitation" : "[Horowitz-Kraus et al., 2014]" }, "properties" : { "noteIndex" : 0 }, "schema" : "https://github.com/citation-style-language/schema/raw/master/csl-citation.json" }</w:instrText>
      </w:r>
      <w:r w:rsidR="00DF2637">
        <w:rPr>
          <w:rFonts w:ascii="Times New Roman" w:hAnsi="Times New Roman" w:cs="Times New Roman"/>
        </w:rPr>
        <w:fldChar w:fldCharType="separate"/>
      </w:r>
      <w:r w:rsidR="00DF2637" w:rsidRPr="00DF2637">
        <w:rPr>
          <w:rFonts w:ascii="Times New Roman" w:hAnsi="Times New Roman" w:cs="Times New Roman"/>
          <w:noProof/>
        </w:rPr>
        <w:t>[Horowitz-Kraus et al., 2014]</w:t>
      </w:r>
      <w:ins w:id="138" w:author="Kayleigh" w:date="2016-10-19T14:17:00Z">
        <w:r w:rsidR="00DF2637">
          <w:rPr>
            <w:rFonts w:ascii="Times New Roman" w:hAnsi="Times New Roman" w:cs="Times New Roman"/>
          </w:rPr>
          <w:fldChar w:fldCharType="end"/>
        </w:r>
        <w:r w:rsidR="00DF2637">
          <w:rPr>
            <w:rFonts w:ascii="Times New Roman" w:hAnsi="Times New Roman" w:cs="Times New Roman"/>
          </w:rPr>
          <w:t>.</w:t>
        </w:r>
      </w:ins>
      <w:del w:id="139" w:author="Kayleigh" w:date="2016-10-19T14:17:00Z">
        <w:r w:rsidR="001F495D" w:rsidRPr="003D018C" w:rsidDel="00DF2637">
          <w:rPr>
            <w:rFonts w:ascii="Times New Roman" w:hAnsi="Times New Roman" w:cs="Times New Roman"/>
          </w:rPr>
          <w:delText>(Horowitz-Kraus, Wang, Plante, &amp; Holland, 2014).</w:delText>
        </w:r>
        <w:commentRangeEnd w:id="118"/>
        <w:r w:rsidR="001F495D" w:rsidDel="00DF2637">
          <w:rPr>
            <w:rStyle w:val="CommentReference"/>
          </w:rPr>
          <w:commentReference w:id="118"/>
        </w:r>
      </w:del>
      <w:r w:rsidR="001F495D">
        <w:rPr>
          <w:rFonts w:ascii="Times New Roman" w:hAnsi="Times New Roman" w:cs="Times New Roman"/>
        </w:rPr>
        <w:t xml:space="preserve"> </w:t>
      </w:r>
      <w:r w:rsidR="007A1B49" w:rsidRPr="003D018C">
        <w:rPr>
          <w:rFonts w:ascii="Times New Roman" w:hAnsi="Times New Roman" w:cs="Times New Roman"/>
        </w:rPr>
        <w:t>Further, comprehension skill has been found to be positively related to r</w:t>
      </w:r>
      <w:r w:rsidR="001356E1" w:rsidRPr="003D018C">
        <w:rPr>
          <w:rFonts w:ascii="Times New Roman" w:hAnsi="Times New Roman" w:cs="Times New Roman"/>
        </w:rPr>
        <w:t xml:space="preserve">esting-state connectivity between the posterior cingulate cortex, </w:t>
      </w:r>
      <w:r w:rsidR="007A1B49" w:rsidRPr="003D018C">
        <w:rPr>
          <w:rFonts w:ascii="Times New Roman" w:hAnsi="Times New Roman" w:cs="Times New Roman"/>
        </w:rPr>
        <w:t xml:space="preserve">a region that </w:t>
      </w:r>
      <w:r w:rsidR="00FE283B" w:rsidRPr="003D018C">
        <w:rPr>
          <w:rFonts w:ascii="Times New Roman" w:hAnsi="Times New Roman" w:cs="Times New Roman"/>
        </w:rPr>
        <w:t>is critical for modulating attention and arousal</w:t>
      </w:r>
      <w:r w:rsidR="001356E1" w:rsidRPr="003D018C">
        <w:rPr>
          <w:rFonts w:ascii="Times New Roman" w:hAnsi="Times New Roman" w:cs="Times New Roman"/>
        </w:rPr>
        <w:t xml:space="preserve"> </w:t>
      </w:r>
      <w:ins w:id="140" w:author="Kayleigh" w:date="2016-10-19T14:17:00Z">
        <w:r w:rsidR="00DF2637">
          <w:rPr>
            <w:rFonts w:ascii="Times New Roman" w:hAnsi="Times New Roman" w:cs="Times New Roman"/>
          </w:rPr>
          <w:fldChar w:fldCharType="begin" w:fldLock="1"/>
        </w:r>
      </w:ins>
      <w:r w:rsidR="00DF2637">
        <w:rPr>
          <w:rFonts w:ascii="Times New Roman" w:hAnsi="Times New Roman" w:cs="Times New Roman"/>
        </w:rPr>
        <w:instrText>ADDIN CSL_CITATION { "citationItems" : [ { "id" : "ITEM-1", "itemData" : { "DOI" : "10.1073/pnas.98.2.676", "ISBN" : "0027-8424 (Print)\\r0027-8424 (Linking)", "ISSN" : "0027-8424", "PMID" : "11209064", "abstract" : "A baseline or control state is fundamental to the understanding of most complex systems. Defining a baseline state in the human brain, arguably our most complex system, poses a particular challenge, Many suspect that left unconstrained, its activity will vary unpredictably. Despite this prediction we identify a baseline state of the normal adult human brain in terms of the brain oxygen extraction fraction or OEF, The OEF is defined as the ratio of oxygen used by the brain to oxygen delivered by flowing blood and is remarkably uniform in the awake but resting state (e.g., lying quietly with eyes closed). Local deviations in the OEF represent the physiological basis of signals of changes in neuronal activity obtained with functional MRI during a wide variety of human behaviors. We used quantitative metabolic and circulatory measurements from positron-emission tomography to obtain the OEF regionally throughout the brain. Areas of activation were conspicuous by their absence. All significant deviations from the mean hemisphere OEF were increases, signifying deactivations, and resided almost exclusively in the visual system. Defining the baseline state of an area in this manner attaches meaning to a group of areas that consistently exhibit decreases from this baseline, during a wide variety of goal-directed behaviors monitored with positron-emission tomography and functional MRI. These decreases suggest the existence of an organized, baseline default mode of brain function that is suspended during specific goal-directed behaviors.", "author" : [ { "dropping-particle" : "", "family" : "Raichle", "given" : "Marcus E", "non-dropping-particle" : "", "parse-names" : false, "suffix" : "" }, { "dropping-particle" : "", "family" : "MacLeod", "given" : "Ann Mary", "non-dropping-particle" : "", "parse-names" : false, "suffix" : "" }, { "dropping-particle" : "", "family" : "Snyder", "given" : "Abraham Z", "non-dropping-particle" : "", "parse-names" : false, "suffix" : "" }, { "dropping-particle" : "", "family" : "Powers", "given" : "William J", "non-dropping-particle" : "", "parse-names" : false, "suffix" : "" }, { "dropping-particle" : "", "family" : "Gusnard", "given" : "Debra A", "non-dropping-particle" : "", "parse-names" : false, "suffix" : "" }, { "dropping-particle" : "", "family" : "Shulman", "given" : "Gordon L", "non-dropping-particle" : "", "parse-names" : false, "suffix" : "" } ], "container-title" : "Proceedings of the National Academy of Sciences", "id" : "ITEM-1", "issue" : "2", "issued" : { "date-parts" : [ [ "2001", "1", "16" ] ] }, "page" : "676-682", "title" : "A default mode of brain function", "type" : "article-journal", "volume" : "98" }, "uris" : [ "http://www.mendeley.com/documents/?uuid=a5e105a7-1c24-4d4b-a063-5da43ce15bd4" ] }, { "id" : "ITEM-2", "itemData" : { "DOI" : "10.1093/brain/awt162", "ISBN" : "1460-2156 (Electronic)\\r0006-8950 (Linking)", "ISSN" : "14602156", "PMID" : "23869106", "abstract" : "The posterior cingulate cortex is a highly connected and metabolically active brain region. Recent studies suggest it has an important cognitive role, although there is no consensus about what this is. The region is typically discussed as having a unitary function because of a common pattern of relative deactivation observed during attentionally demanding tasks. One influential hypothesis is that the posterior cingulate cortex has a central role in supporting internally-directed cognition. It is a key node in the default mode network and shows increased activity when individuals retrieve autobiographical memories or plan for the future, as well as during unconstrained 'rest' when activity in the brain is 'free-wheeling'. However, other evidence suggests that the region is highly heterogeneous and may play a direct role in regulating the focus of attention. In addition, its activity varies with arousal state and its interactions with other brain networks may be important for conscious awareness. Understanding posterior cingulate cortex function is likely to be of clinical importance. It is well protected against ischaemic stroke, and so there is relatively little neuropsychological data about the consequences of focal lesions. However, in other conditions abnormalities in the region are clearly linked to disease. For example, amyloid deposition and reduced metabolism is seen early in Alzheimer's disease. Functional neuroimaging studies show abnormalities in a range of neurological and psychiatric disorders including Alzheimer's disease, schizophrenia, autism, depression and attention deficit hyperactivity disorder, as well as ageing. Our own work has consistently shown abnormal posterior cingulate cortex function following traumatic brain injury, which predicts attentional impairments. Here we review the anatomy and physiology of the region and how it is affected in a range of clinical conditions, before discussing its proposed functions. We synthesize key findings into a novel model of the region's function (the 'Arousal, Balance and Breadth of Attention' model). Dorsal and ventral subcomponents are functionally separated and differences in regional activity are explained by considering: (i) arousal state; (ii) whether attention is focused internally or externally; and (iii) the breadth of attentional focus. The predictions of the model can be tested within the framework of complex dynamic systems theory, and we propose that the dorsal posterior cingula\u2026", "author" : [ { "dropping-particle" : "", "family" : "Leech", "given" : "Robert", "non-dropping-particle" : "", "parse-names" : false, "suffix" : "" }, { "dropping-particle" : "", "family" : "Sharp", "given" : "David J.", "non-dropping-particle" : "", "parse-names" : false, "suffix" : "" } ], "container-title" : "Brain", "id" : "ITEM-2", "issue" : "1", "issued" : { "date-parts" : [ [ "2014" ] ] }, "page" : "12-32", "title" : "The role of the posterior cingulate cortex in cognition and disease", "type" : "article-journal", "volume" : "137" }, "uris" : [ "http://www.mendeley.com/documents/?uuid=6bb33633-2981-478f-88fc-68572271cc68" ] } ], "mendeley" : { "formattedCitation" : "[Leech and Sharp, 2014; Raichle et al., 2001]", "plainTextFormattedCitation" : "[Leech and Sharp, 2014; Raichle et al., 2001]", "previouslyFormattedCitation" : "[Leech and Sharp, 2014; Raichle et al., 2001]" }, "properties" : { "noteIndex" : 0 }, "schema" : "https://github.com/citation-style-language/schema/raw/master/csl-citation.json" }</w:instrText>
      </w:r>
      <w:r w:rsidR="00DF2637">
        <w:rPr>
          <w:rFonts w:ascii="Times New Roman" w:hAnsi="Times New Roman" w:cs="Times New Roman"/>
        </w:rPr>
        <w:fldChar w:fldCharType="separate"/>
      </w:r>
      <w:r w:rsidR="00DF2637" w:rsidRPr="00DF2637">
        <w:rPr>
          <w:rFonts w:ascii="Times New Roman" w:hAnsi="Times New Roman" w:cs="Times New Roman"/>
          <w:noProof/>
        </w:rPr>
        <w:t>[Leech and Sharp, 2014; Raichle et al., 2001]</w:t>
      </w:r>
      <w:ins w:id="141" w:author="Kayleigh" w:date="2016-10-19T14:17:00Z">
        <w:r w:rsidR="00DF2637">
          <w:rPr>
            <w:rFonts w:ascii="Times New Roman" w:hAnsi="Times New Roman" w:cs="Times New Roman"/>
          </w:rPr>
          <w:fldChar w:fldCharType="end"/>
        </w:r>
        <w:r w:rsidR="00DF2637">
          <w:rPr>
            <w:rFonts w:ascii="Times New Roman" w:hAnsi="Times New Roman" w:cs="Times New Roman"/>
          </w:rPr>
          <w:t xml:space="preserve">, </w:t>
        </w:r>
      </w:ins>
      <w:del w:id="142" w:author="Kayleigh" w:date="2016-10-19T14:17:00Z">
        <w:r w:rsidR="001356E1" w:rsidRPr="003D018C" w:rsidDel="00DF2637">
          <w:rPr>
            <w:rFonts w:ascii="Times New Roman" w:hAnsi="Times New Roman" w:cs="Times New Roman"/>
          </w:rPr>
          <w:delText>(</w:delText>
        </w:r>
        <w:r w:rsidR="00214D2B" w:rsidRPr="003D018C" w:rsidDel="00DF2637">
          <w:rPr>
            <w:rFonts w:ascii="Times New Roman" w:hAnsi="Times New Roman" w:cs="Times New Roman"/>
          </w:rPr>
          <w:delText>Raichle et al., 2001</w:delText>
        </w:r>
        <w:r w:rsidR="00B30C1D" w:rsidRPr="003D018C" w:rsidDel="00DF2637">
          <w:rPr>
            <w:rFonts w:ascii="Times New Roman" w:hAnsi="Times New Roman" w:cs="Times New Roman"/>
          </w:rPr>
          <w:delText>; Leech &amp; Sharp, 2014</w:delText>
        </w:r>
        <w:r w:rsidR="001356E1" w:rsidRPr="003D018C" w:rsidDel="00DF2637">
          <w:rPr>
            <w:rFonts w:ascii="Times New Roman" w:hAnsi="Times New Roman" w:cs="Times New Roman"/>
          </w:rPr>
          <w:delText>),</w:delText>
        </w:r>
      </w:del>
      <w:r w:rsidR="001356E1" w:rsidRPr="003D018C">
        <w:rPr>
          <w:rFonts w:ascii="Times New Roman" w:hAnsi="Times New Roman" w:cs="Times New Roman"/>
        </w:rPr>
        <w:t xml:space="preserve"> and </w:t>
      </w:r>
      <w:r w:rsidR="007A1B49" w:rsidRPr="003D018C">
        <w:rPr>
          <w:rFonts w:ascii="Times New Roman" w:hAnsi="Times New Roman" w:cs="Times New Roman"/>
        </w:rPr>
        <w:t xml:space="preserve">an area of the </w:t>
      </w:r>
      <w:r w:rsidR="001356E1" w:rsidRPr="003D018C">
        <w:rPr>
          <w:rFonts w:ascii="Times New Roman" w:hAnsi="Times New Roman" w:cs="Times New Roman"/>
        </w:rPr>
        <w:t>right anterior insula</w:t>
      </w:r>
      <w:r w:rsidR="007A1B49" w:rsidRPr="003D018C">
        <w:rPr>
          <w:rFonts w:ascii="Times New Roman" w:hAnsi="Times New Roman" w:cs="Times New Roman"/>
        </w:rPr>
        <w:t xml:space="preserve"> </w:t>
      </w:r>
      <w:r w:rsidR="001356E1" w:rsidRPr="003D018C">
        <w:rPr>
          <w:rFonts w:ascii="Times New Roman" w:hAnsi="Times New Roman" w:cs="Times New Roman"/>
        </w:rPr>
        <w:t xml:space="preserve">close to the IFG </w:t>
      </w:r>
      <w:ins w:id="143" w:author="Kayleigh" w:date="2016-10-19T14:17:00Z">
        <w:r w:rsidR="00DF2637">
          <w:rPr>
            <w:rFonts w:ascii="Times New Roman" w:hAnsi="Times New Roman" w:cs="Times New Roman"/>
          </w:rPr>
          <w:fldChar w:fldCharType="begin" w:fldLock="1"/>
        </w:r>
      </w:ins>
      <w:r w:rsidR="00DF2637">
        <w:rPr>
          <w:rFonts w:ascii="Times New Roman" w:hAnsi="Times New Roman" w:cs="Times New Roman"/>
        </w:rPr>
        <w:instrText>ADDIN CSL_CITATION { "citationItems" : [ { "id" : "ITEM-1", "itemData" : { "DOI" : "10.3389/fnhum.2013.00734", "ISBN" : "1662-5161 (Electronic) 1662-5161 (Linking)", "ISSN" : "1662-5161", "PMID" : "24282397", "abstract" : "Reading is a fundamental human capacity and yet it can easily be derailed by the simple act of mind-wandering. A large-scale brain network, referred to as the default mode network (DMN), has been shown to be involved in both mind-wandering and reading, raising the question as to how the same neural system could be implicated in processes with both costs and benefits to narrative comprehension. Resting-state functional magnetic resonance imaging (rs-fMRI) was used to explore whether the intrinsic functional connectivity of the two key midline hubs of the DMN-the posterior cingulate cortex (PCC) and anterior medial prefrontal cortex (aMPFC)-was predictive of individual differences in reading comprehension and task focus recorded outside of the scanner. Worse comprehension was associated with greater functional connectivity between the PCC and a region of the ventral striatum. Better comprehension was associated with greater functional connectivity with a region of the right insula. By contrast reports of increasing task focus were associated with functional connectivity from the aMPFC to clusters in the PCC, the left parietal and temporal cortex, and the cerebellum. Our results suggest that the DMN has both costs (such as poor comprehension) and benefits to reading (such as an on-task focus) because its midline core can couple its activity with other regions to form distinct functional communities that allow seemingly opposing mental states to occur. This flexible coupling allows the DMN to participate in cognitive states that complement the act of reading as well as others that do not.", "author" : [ { "dropping-particle" : "", "family" : "Smallwood", "given" : "Jonathan", "non-dropping-particle" : "", "parse-names" : false, "suffix" : "" }, { "dropping-particle" : "", "family" : "Gorgolewski", "given" : "Krzysztof J", "non-dropping-particle" : "", "parse-names" : false, "suffix" : "" }, { "dropping-particle" : "", "family" : "Golchert", "given" : "Johannes", "non-dropping-particle" : "", "parse-names" : false, "suffix" : "" }, { "dropping-particle" : "", "family" : "Ruby", "given" : "Florence J M", "non-dropping-particle" : "", "parse-names" : false, "suffix" : "" }, { "dropping-particle" : "", "family" : "Engen", "given" : "Haakon", "non-dropping-particle" : "", "parse-names" : false, "suffix" : "" }, { "dropping-particle" : "", "family" : "Baird", "given" : "Benjamin", "non-dropping-particle" : "", "parse-names" : false, "suffix" : "" }, { "dropping-particle" : "", "family" : "Vinski", "given" : "Melaina T", "non-dropping-particle" : "", "parse-names" : false, "suffix" : "" }, { "dropping-particle" : "", "family" : "Schooler", "given" : "Jonathan W", "non-dropping-particle" : "", "parse-names" : false, "suffix" : "" }, { "dropping-particle" : "", "family" : "Margulies", "given" : "Daniel S", "non-dropping-particle" : "", "parse-names" : false, "suffix" : "" } ], "container-title" : "Frontiers in Human Neuroscience", "id" : "ITEM-1", "issue" : "November", "issued" : { "date-parts" : [ [ "2013" ] ] }, "page" : "734", "title" : "The default modes of reading: modulation of posterior cingulate and medial prefrontal cortex connectivity associated with comprehension and task focus while reading", "type" : "article-journal", "volume" : "7" }, "uris" : [ "http://www.mendeley.com/documents/?uuid=8a72d579-1b06-43b2-8f69-b2374c5c8b0e" ] } ], "mendeley" : { "formattedCitation" : "[Smallwood et al., 2013]", "plainTextFormattedCitation" : "[Smallwood et al., 2013]", "previouslyFormattedCitation" : "[Smallwood et al., 2013]" }, "properties" : { "noteIndex" : 0 }, "schema" : "https://github.com/citation-style-language/schema/raw/master/csl-citation.json" }</w:instrText>
      </w:r>
      <w:r w:rsidR="00DF2637">
        <w:rPr>
          <w:rFonts w:ascii="Times New Roman" w:hAnsi="Times New Roman" w:cs="Times New Roman"/>
        </w:rPr>
        <w:fldChar w:fldCharType="separate"/>
      </w:r>
      <w:r w:rsidR="00DF2637" w:rsidRPr="00DF2637">
        <w:rPr>
          <w:rFonts w:ascii="Times New Roman" w:hAnsi="Times New Roman" w:cs="Times New Roman"/>
          <w:noProof/>
        </w:rPr>
        <w:t>[Smallwood et al., 2013]</w:t>
      </w:r>
      <w:ins w:id="144" w:author="Kayleigh" w:date="2016-10-19T14:17:00Z">
        <w:r w:rsidR="00DF2637">
          <w:rPr>
            <w:rFonts w:ascii="Times New Roman" w:hAnsi="Times New Roman" w:cs="Times New Roman"/>
          </w:rPr>
          <w:fldChar w:fldCharType="end"/>
        </w:r>
        <w:r w:rsidR="00DF2637">
          <w:rPr>
            <w:rFonts w:ascii="Times New Roman" w:hAnsi="Times New Roman" w:cs="Times New Roman"/>
          </w:rPr>
          <w:t>.</w:t>
        </w:r>
      </w:ins>
      <w:del w:id="145" w:author="Kayleigh" w:date="2016-10-19T14:17:00Z">
        <w:r w:rsidR="001356E1" w:rsidRPr="003D018C" w:rsidDel="00DF2637">
          <w:rPr>
            <w:rFonts w:ascii="Times New Roman" w:hAnsi="Times New Roman" w:cs="Times New Roman"/>
          </w:rPr>
          <w:delText>(Smallwood et al., 2013).</w:delText>
        </w:r>
      </w:del>
      <w:r w:rsidR="00924B66" w:rsidRPr="003D018C">
        <w:rPr>
          <w:rFonts w:ascii="Times New Roman" w:hAnsi="Times New Roman" w:cs="Times New Roman"/>
        </w:rPr>
        <w:t xml:space="preserve"> Thus, </w:t>
      </w:r>
      <w:r w:rsidR="001F495D">
        <w:rPr>
          <w:rFonts w:ascii="Times New Roman" w:hAnsi="Times New Roman" w:cs="Times New Roman"/>
        </w:rPr>
        <w:t xml:space="preserve">perhaps unsurprisingly, language critical </w:t>
      </w:r>
      <w:r w:rsidR="00924B66" w:rsidRPr="003D018C">
        <w:rPr>
          <w:rFonts w:ascii="Times New Roman" w:hAnsi="Times New Roman" w:cs="Times New Roman"/>
        </w:rPr>
        <w:t>regions such as the IFG, STG, and MTG</w:t>
      </w:r>
      <w:r w:rsidR="001F495D">
        <w:rPr>
          <w:rFonts w:ascii="Times New Roman" w:hAnsi="Times New Roman" w:cs="Times New Roman"/>
        </w:rPr>
        <w:t xml:space="preserve"> are </w:t>
      </w:r>
      <w:r w:rsidR="00924B66" w:rsidRPr="003D018C">
        <w:rPr>
          <w:rFonts w:ascii="Times New Roman" w:hAnsi="Times New Roman" w:cs="Times New Roman"/>
        </w:rPr>
        <w:t xml:space="preserve">consistently </w:t>
      </w:r>
      <w:r w:rsidR="001F495D">
        <w:rPr>
          <w:rFonts w:ascii="Times New Roman" w:hAnsi="Times New Roman" w:cs="Times New Roman"/>
        </w:rPr>
        <w:t xml:space="preserve">found to </w:t>
      </w:r>
      <w:r w:rsidR="00924B66" w:rsidRPr="003D018C">
        <w:rPr>
          <w:rFonts w:ascii="Times New Roman" w:hAnsi="Times New Roman" w:cs="Times New Roman"/>
        </w:rPr>
        <w:t xml:space="preserve">be related to comprehension skill. </w:t>
      </w:r>
    </w:p>
    <w:p w14:paraId="0DA2A332" w14:textId="56FAA854" w:rsidR="009C4CCE" w:rsidRPr="003D018C" w:rsidRDefault="00364F87" w:rsidP="00924B66">
      <w:pPr>
        <w:spacing w:line="480" w:lineRule="auto"/>
        <w:ind w:firstLine="720"/>
        <w:jc w:val="both"/>
        <w:rPr>
          <w:rFonts w:ascii="Times New Roman" w:hAnsi="Times New Roman" w:cs="Times New Roman"/>
        </w:rPr>
      </w:pPr>
      <w:r>
        <w:rPr>
          <w:rFonts w:ascii="Times New Roman" w:hAnsi="Times New Roman" w:cs="Times New Roman"/>
        </w:rPr>
        <w:t xml:space="preserve"> Of particular relevance to the current paper are findings from studies that try to disentangle the contributions of individual differences in word-level vs. comprehension level processes.  </w:t>
      </w:r>
      <w:r w:rsidR="00E33161">
        <w:rPr>
          <w:rFonts w:ascii="Times New Roman" w:hAnsi="Times New Roman" w:cs="Times New Roman"/>
        </w:rPr>
        <w:t xml:space="preserve">One such set of findings </w:t>
      </w:r>
      <w:r>
        <w:rPr>
          <w:rFonts w:ascii="Times New Roman" w:hAnsi="Times New Roman" w:cs="Times New Roman"/>
        </w:rPr>
        <w:t>has explored the</w:t>
      </w:r>
      <w:r w:rsidR="009C4CCE" w:rsidRPr="003D018C">
        <w:rPr>
          <w:rFonts w:ascii="Times New Roman" w:hAnsi="Times New Roman" w:cs="Times New Roman"/>
        </w:rPr>
        <w:t xml:space="preserve"> </w:t>
      </w:r>
      <w:proofErr w:type="spellStart"/>
      <w:r w:rsidR="009C4CCE" w:rsidRPr="003D018C">
        <w:rPr>
          <w:rFonts w:ascii="Times New Roman" w:hAnsi="Times New Roman" w:cs="Times New Roman"/>
        </w:rPr>
        <w:t>neurocircuitry</w:t>
      </w:r>
      <w:proofErr w:type="spellEnd"/>
      <w:r w:rsidR="009C4CCE" w:rsidRPr="003D018C">
        <w:rPr>
          <w:rFonts w:ascii="Times New Roman" w:hAnsi="Times New Roman" w:cs="Times New Roman"/>
        </w:rPr>
        <w:t xml:space="preserve"> </w:t>
      </w:r>
      <w:r>
        <w:rPr>
          <w:rFonts w:ascii="Times New Roman" w:hAnsi="Times New Roman" w:cs="Times New Roman"/>
        </w:rPr>
        <w:t>for</w:t>
      </w:r>
      <w:r w:rsidR="009C4CCE" w:rsidRPr="003D018C">
        <w:rPr>
          <w:rFonts w:ascii="Times New Roman" w:hAnsi="Times New Roman" w:cs="Times New Roman"/>
        </w:rPr>
        <w:t xml:space="preserve"> reading in </w:t>
      </w:r>
      <w:r w:rsidR="005C650D">
        <w:rPr>
          <w:rFonts w:ascii="Times New Roman" w:hAnsi="Times New Roman" w:cs="Times New Roman"/>
        </w:rPr>
        <w:t>poor comprehenders</w:t>
      </w:r>
      <w:r w:rsidR="00D101B2">
        <w:rPr>
          <w:rFonts w:ascii="Times New Roman" w:hAnsi="Times New Roman" w:cs="Times New Roman"/>
        </w:rPr>
        <w:t>, who are identified based on deficits in reading comprehension</w:t>
      </w:r>
      <w:r>
        <w:rPr>
          <w:rFonts w:ascii="Times New Roman" w:hAnsi="Times New Roman" w:cs="Times New Roman"/>
        </w:rPr>
        <w:t xml:space="preserve"> despite normal decoding skill</w:t>
      </w:r>
      <w:r w:rsidR="00B30C1D" w:rsidRPr="003D018C">
        <w:rPr>
          <w:rFonts w:ascii="Times New Roman" w:hAnsi="Times New Roman" w:cs="Times New Roman"/>
        </w:rPr>
        <w:t>.</w:t>
      </w:r>
      <w:r w:rsidR="00D66ED3" w:rsidRPr="003D018C">
        <w:rPr>
          <w:rFonts w:ascii="Times New Roman" w:hAnsi="Times New Roman" w:cs="Times New Roman"/>
        </w:rPr>
        <w:t xml:space="preserve"> </w:t>
      </w:r>
      <w:r w:rsidR="00924B66" w:rsidRPr="003D018C">
        <w:rPr>
          <w:rFonts w:ascii="Times New Roman" w:hAnsi="Times New Roman" w:cs="Times New Roman"/>
        </w:rPr>
        <w:t>C</w:t>
      </w:r>
      <w:r w:rsidR="00D66ED3" w:rsidRPr="003D018C">
        <w:rPr>
          <w:rFonts w:ascii="Times New Roman" w:hAnsi="Times New Roman" w:cs="Times New Roman"/>
        </w:rPr>
        <w:t xml:space="preserve">utting </w:t>
      </w:r>
      <w:r w:rsidR="00924B66" w:rsidRPr="003D018C">
        <w:rPr>
          <w:rFonts w:ascii="Times New Roman" w:hAnsi="Times New Roman" w:cs="Times New Roman"/>
        </w:rPr>
        <w:t>and colleagues</w:t>
      </w:r>
      <w:r w:rsidR="00D66ED3" w:rsidRPr="003D018C">
        <w:rPr>
          <w:rFonts w:ascii="Times New Roman" w:hAnsi="Times New Roman" w:cs="Times New Roman"/>
        </w:rPr>
        <w:t xml:space="preserve"> (2013)</w:t>
      </w:r>
      <w:r w:rsidR="009C4CCE" w:rsidRPr="003D018C">
        <w:rPr>
          <w:rFonts w:ascii="Times New Roman" w:hAnsi="Times New Roman" w:cs="Times New Roman"/>
        </w:rPr>
        <w:t xml:space="preserve"> </w:t>
      </w:r>
      <w:r w:rsidR="00D66ED3" w:rsidRPr="003D018C">
        <w:rPr>
          <w:rFonts w:ascii="Times New Roman" w:hAnsi="Times New Roman" w:cs="Times New Roman"/>
        </w:rPr>
        <w:t>found that</w:t>
      </w:r>
      <w:r w:rsidR="009C4CCE" w:rsidRPr="003D018C">
        <w:rPr>
          <w:rFonts w:ascii="Times New Roman" w:hAnsi="Times New Roman" w:cs="Times New Roman"/>
        </w:rPr>
        <w:t xml:space="preserve"> </w:t>
      </w:r>
      <w:r w:rsidR="005C650D">
        <w:rPr>
          <w:rFonts w:ascii="Times New Roman" w:hAnsi="Times New Roman" w:cs="Times New Roman"/>
        </w:rPr>
        <w:t>poor compr</w:t>
      </w:r>
      <w:r w:rsidR="00C96E9B">
        <w:rPr>
          <w:rFonts w:ascii="Times New Roman" w:hAnsi="Times New Roman" w:cs="Times New Roman"/>
        </w:rPr>
        <w:t>e</w:t>
      </w:r>
      <w:r w:rsidR="005C650D">
        <w:rPr>
          <w:rFonts w:ascii="Times New Roman" w:hAnsi="Times New Roman" w:cs="Times New Roman"/>
        </w:rPr>
        <w:t>henders</w:t>
      </w:r>
      <w:r w:rsidR="00FE283B" w:rsidRPr="003D018C">
        <w:rPr>
          <w:rFonts w:ascii="Times New Roman" w:hAnsi="Times New Roman" w:cs="Times New Roman"/>
        </w:rPr>
        <w:t xml:space="preserve"> </w:t>
      </w:r>
      <w:r w:rsidR="009C4CCE" w:rsidRPr="003D018C">
        <w:rPr>
          <w:rFonts w:ascii="Times New Roman" w:hAnsi="Times New Roman" w:cs="Times New Roman"/>
        </w:rPr>
        <w:t>had typical activation</w:t>
      </w:r>
      <w:r w:rsidR="001F495D">
        <w:rPr>
          <w:rFonts w:ascii="Times New Roman" w:hAnsi="Times New Roman" w:cs="Times New Roman"/>
        </w:rPr>
        <w:t xml:space="preserve"> (similar to typically developing [TD] control children) </w:t>
      </w:r>
      <w:del w:id="146" w:author="Kayleigh" w:date="2016-10-19T14:18:00Z">
        <w:r w:rsidR="001F495D" w:rsidDel="00DF2637">
          <w:rPr>
            <w:rFonts w:ascii="Times New Roman" w:hAnsi="Times New Roman" w:cs="Times New Roman"/>
          </w:rPr>
          <w:delText xml:space="preserve"> </w:delText>
        </w:r>
      </w:del>
      <w:r w:rsidR="001F495D">
        <w:rPr>
          <w:rFonts w:ascii="Times New Roman" w:hAnsi="Times New Roman" w:cs="Times New Roman"/>
        </w:rPr>
        <w:t>during word reading task</w:t>
      </w:r>
      <w:r w:rsidR="009C4CCE" w:rsidRPr="003D018C">
        <w:rPr>
          <w:rFonts w:ascii="Times New Roman" w:hAnsi="Times New Roman" w:cs="Times New Roman"/>
        </w:rPr>
        <w:t xml:space="preserve"> </w:t>
      </w:r>
      <w:r w:rsidR="00924B66" w:rsidRPr="003D018C">
        <w:rPr>
          <w:rFonts w:ascii="Times New Roman" w:hAnsi="Times New Roman" w:cs="Times New Roman"/>
        </w:rPr>
        <w:t xml:space="preserve">in regions related to decoding ability, such as the </w:t>
      </w:r>
      <w:proofErr w:type="spellStart"/>
      <w:r w:rsidR="00924B66" w:rsidRPr="003D018C">
        <w:rPr>
          <w:rFonts w:ascii="Times New Roman" w:hAnsi="Times New Roman" w:cs="Times New Roman"/>
        </w:rPr>
        <w:t>occipitotemporal</w:t>
      </w:r>
      <w:proofErr w:type="spellEnd"/>
      <w:r w:rsidR="00924B66" w:rsidRPr="003D018C">
        <w:rPr>
          <w:rFonts w:ascii="Times New Roman" w:hAnsi="Times New Roman" w:cs="Times New Roman"/>
        </w:rPr>
        <w:t xml:space="preserve"> region and </w:t>
      </w:r>
      <w:proofErr w:type="spellStart"/>
      <w:r w:rsidR="00924B66" w:rsidRPr="003D018C">
        <w:rPr>
          <w:rFonts w:ascii="Times New Roman" w:hAnsi="Times New Roman" w:cs="Times New Roman"/>
        </w:rPr>
        <w:t>supramarginal</w:t>
      </w:r>
      <w:proofErr w:type="spellEnd"/>
      <w:r w:rsidR="00924B66" w:rsidRPr="003D018C">
        <w:rPr>
          <w:rFonts w:ascii="Times New Roman" w:hAnsi="Times New Roman" w:cs="Times New Roman"/>
        </w:rPr>
        <w:t xml:space="preserve"> cortex. However,</w:t>
      </w:r>
      <w:r w:rsidR="00C96E9B" w:rsidRPr="00C96E9B">
        <w:rPr>
          <w:rFonts w:ascii="Times New Roman" w:hAnsi="Times New Roman" w:cs="Times New Roman"/>
        </w:rPr>
        <w:t xml:space="preserve"> </w:t>
      </w:r>
      <w:r w:rsidR="00C96E9B">
        <w:rPr>
          <w:rFonts w:ascii="Times New Roman" w:hAnsi="Times New Roman" w:cs="Times New Roman"/>
        </w:rPr>
        <w:t>poor comprehenders</w:t>
      </w:r>
      <w:r w:rsidR="001F495D">
        <w:rPr>
          <w:rFonts w:ascii="Times New Roman" w:hAnsi="Times New Roman" w:cs="Times New Roman"/>
        </w:rPr>
        <w:t xml:space="preserve"> (PCs)</w:t>
      </w:r>
      <w:r w:rsidR="00C96E9B" w:rsidRPr="003D018C">
        <w:rPr>
          <w:rFonts w:ascii="Times New Roman" w:hAnsi="Times New Roman" w:cs="Times New Roman"/>
        </w:rPr>
        <w:t xml:space="preserve"> </w:t>
      </w:r>
      <w:r w:rsidR="009C4CCE" w:rsidRPr="003D018C">
        <w:rPr>
          <w:rFonts w:ascii="Times New Roman" w:hAnsi="Times New Roman" w:cs="Times New Roman"/>
        </w:rPr>
        <w:t xml:space="preserve">showed altered functional connectivity between the inferior frontal </w:t>
      </w:r>
      <w:proofErr w:type="spellStart"/>
      <w:r w:rsidR="009C4CCE" w:rsidRPr="003D018C">
        <w:rPr>
          <w:rFonts w:ascii="Times New Roman" w:hAnsi="Times New Roman" w:cs="Times New Roman"/>
        </w:rPr>
        <w:t>gyrus</w:t>
      </w:r>
      <w:proofErr w:type="spellEnd"/>
      <w:r w:rsidR="009C4CCE" w:rsidRPr="003D018C">
        <w:rPr>
          <w:rFonts w:ascii="Times New Roman" w:hAnsi="Times New Roman" w:cs="Times New Roman"/>
        </w:rPr>
        <w:t xml:space="preserve"> and hippocampus, suggesting anomalies in communication between language and memory regions</w:t>
      </w:r>
      <w:ins w:id="147" w:author="Kayleigh" w:date="2016-10-19T14:19:00Z">
        <w:r w:rsidR="00DF2637">
          <w:rPr>
            <w:rFonts w:ascii="Times New Roman" w:hAnsi="Times New Roman" w:cs="Times New Roman"/>
          </w:rPr>
          <w:t xml:space="preserve"> </w:t>
        </w:r>
        <w:r w:rsidR="00DF2637">
          <w:rPr>
            <w:rFonts w:ascii="Times New Roman" w:hAnsi="Times New Roman" w:cs="Times New Roman"/>
          </w:rPr>
          <w:fldChar w:fldCharType="begin" w:fldLock="1"/>
        </w:r>
      </w:ins>
      <w:r w:rsidR="00DF2637">
        <w:rPr>
          <w:rFonts w:ascii="Times New Roman" w:hAnsi="Times New Roman" w:cs="Times New Roman"/>
        </w:rPr>
        <w:instrText>ADDIN CSL_CITATION { "citationItems" : [ { "id" : "ITEM-1", "itemData" : { "DOI" : "10.1089/brain.2012.0116", "ISSN" : "2158-0022", "PMID" : "23273430", "abstract" : "Although an extensive literature exists on the neurobiological correlates of dyslexia (DYS), to date, no studies have examined the neurobiological profile of those who exhibit poor reading comprehension despite intact word-level abilities (specific reading comprehension deficits [S-RCD]). Here we investigated the word-level abilities of S-RCD as compared to typically developing readers (TD) and those with DYS by examining the blood oxygenation-level dependent response to words varying on frequency. Understanding whether S-RCD process words in the same manner as TD, or show alternate pathways to achieve normal word-reading abilities, may provide insights into the origin of this disorder. Results showed that as compared to TD, DYS showed abnormal covariance during word processing with right-hemisphere homologs of the left-hemisphere reading network in conjunction with left occipitotemporal underactivation. In contrast, S-RCD showed an intact neurobiological response to word stimuli in occipitotemporal regions (associated with fast and efficient word processing); however, inferior frontal gyrus (IFG) abnormalities were observed. Specifically, TD showed a higher-percent signal change within right IFG for low-versus-high frequency words as compared to both S-RCD and DYS. Using psychophysiological interaction analyses, a coupling-by-reading group interaction was found in right IFG for DYS, as indicated by a widespread greater covariance between right IFG and right occipitotemporal cortex/visual word-form areas, as well as bilateral medial frontal gyrus, as compared to TD. For S-RCD, the context-dependent functional interaction anomaly was most prominently seen in left IFG, which covaried to a greater extent with hippocampal, parahippocampal, and prefrontal areas than for TD for low- as compared to high-frequency words. Given the greater lexical access demands of low frequency as compared to high-frequency words, these results may suggest specific weaknesses in accessing lexical-semantic representations during word recognition. These novel findings provide foundational insights into the nature of S-RCD, and set the stage for future investigations of this common, but understudied, reading disorder.", "author" : [ { "dropping-particle" : "", "family" : "Cutting", "given" : "Laurie E", "non-dropping-particle" : "", "parse-names" : false, "suffix" : "" }, { "dropping-particle" : "", "family" : "Clements-Stephens", "given" : "Amy", "non-dropping-particle" : "", "parse-names" : false, "suffix" : "" }, { "dropping-particle" : "", "family" : "Pugh", "given" : "Kenneth R", "non-dropping-particle" : "", "parse-names" : false, "suffix" : "" }, { "dropping-particle" : "", "family" : "Burns", "given" : "Scott", "non-dropping-particle" : "", "parse-names" : false, "suffix" : "" }, { "dropping-particle" : "", "family" : "Cao", "given" : "Aize", "non-dropping-particle" : "", "parse-names" : false, "suffix" : "" }, { "dropping-particle" : "", "family" : "Pekar", "given" : "James J", "non-dropping-particle" : "", "parse-names" : false, "suffix" : "" }, { "dropping-particle" : "", "family" : "Davis", "given" : "Nicole", "non-dropping-particle" : "", "parse-names" : false, "suffix" : "" }, { "dropping-particle" : "", "family" : "Rimrodt", "given" : "Sheryl L", "non-dropping-particle" : "", "parse-names" : false, "suffix" : "" } ], "container-title" : "Brain connectivity", "id" : "ITEM-1", "issue" : "2", "issued" : { "date-parts" : [ [ "2013" ] ] }, "note" : "Dyslexia -- underactivation (left occipitotemporal, temporoparietal); overactivation (same regions, but in the R hemisphere)\n\nS-RCD (specific reading comprehension deficit) -- semantics (less sensitive to semantic priming), syntax, inference making, self-monitoring, EF\n\nLQH\n\nS-RCD less likely to read on their own despite lack of perceived reading difficulty (parent report)\n\nTASK\n\nlexical decision: pseudowords, high-freq, low-freq\n\nRESULTS\nwhole brain --\nTD and S-RCD - similar activity, more activity in reading regions than DYS\n\nROI analyses ---\n-&amp;gt; Occipitotemporal (OT) - fast &amp;amp; efficient word processing\nTD and S-RCD similar activation, meaning normal orthography - phonology system\n\n-&amp;gt;Supramarginal cortex (SMG) - phonological word processing\nTD &amp;amp; S-RCD the same; still, no diff in O-P mapping\n\n-&amp;gt;Inferior frontal gyrus (IFG) - phonological processing, semantic retrieval, selection/cogntivie control during semantic tasks\nS-RCD showed abnormal interactions b/w IFG and hippocampus/prefrontal depending on freq of word\n-- anomalies in connectivity b/w language &amp;amp; memory (trouble in consolidation?)\n\nDYS showed abnormal interactions b/w IFG and right homologs of language areas\n\n-&amp;gt; Angular gyrus (AG)\nS-RCD abnormal deactivations to pseudowords, but no atypical functional connectivity (something other than O-P deficits create this abnormal deactivation)\n\nDEFAULT MODE", "page" : "199-211", "title" : "Not all reading disabilities are dyslexia: distinct neurobiology of specific comprehension deficits.", "type" : "article-journal", "volume" : "3" }, "uris" : [ "http://www.mendeley.com/documents/?uuid=781a9fc1-c3dc-4a18-b22d-cfdb3fcf93ff" ] } ], "mendeley" : { "formattedCitation" : "[Cutting et al., 2013]", "plainTextFormattedCitation" : "[Cutting et al., 2013]", "previouslyFormattedCitation" : "[Cutting et al., 2013]" }, "properties" : { "noteIndex" : 0 }, "schema" : "https://github.com/citation-style-language/schema/raw/master/csl-citation.json" }</w:instrText>
      </w:r>
      <w:r w:rsidR="00DF2637">
        <w:rPr>
          <w:rFonts w:ascii="Times New Roman" w:hAnsi="Times New Roman" w:cs="Times New Roman"/>
        </w:rPr>
        <w:fldChar w:fldCharType="separate"/>
      </w:r>
      <w:r w:rsidR="00DF2637" w:rsidRPr="00DF2637">
        <w:rPr>
          <w:rFonts w:ascii="Times New Roman" w:hAnsi="Times New Roman" w:cs="Times New Roman"/>
          <w:noProof/>
        </w:rPr>
        <w:t>[Cutting et al., 2013]</w:t>
      </w:r>
      <w:ins w:id="148" w:author="Kayleigh" w:date="2016-10-19T14:19:00Z">
        <w:r w:rsidR="00DF2637">
          <w:rPr>
            <w:rFonts w:ascii="Times New Roman" w:hAnsi="Times New Roman" w:cs="Times New Roman"/>
          </w:rPr>
          <w:fldChar w:fldCharType="end"/>
        </w:r>
      </w:ins>
      <w:r w:rsidR="009C4CCE" w:rsidRPr="003D018C">
        <w:rPr>
          <w:rFonts w:ascii="Times New Roman" w:hAnsi="Times New Roman" w:cs="Times New Roman"/>
        </w:rPr>
        <w:t>.</w:t>
      </w:r>
      <w:r w:rsidR="00A911D4" w:rsidRPr="003D018C">
        <w:rPr>
          <w:rFonts w:ascii="Times New Roman" w:hAnsi="Times New Roman" w:cs="Times New Roman"/>
        </w:rPr>
        <w:t xml:space="preserve"> </w:t>
      </w:r>
      <w:r w:rsidR="007A1B49" w:rsidRPr="003D018C">
        <w:rPr>
          <w:rFonts w:ascii="Times New Roman" w:hAnsi="Times New Roman" w:cs="Times New Roman"/>
        </w:rPr>
        <w:t xml:space="preserve"> With respect to structure, a</w:t>
      </w:r>
      <w:r w:rsidR="00FE283B" w:rsidRPr="003D018C">
        <w:rPr>
          <w:rFonts w:ascii="Times New Roman" w:hAnsi="Times New Roman" w:cs="Times New Roman"/>
        </w:rPr>
        <w:t xml:space="preserve"> </w:t>
      </w:r>
      <w:r w:rsidR="001F495D" w:rsidRPr="003D018C">
        <w:rPr>
          <w:rFonts w:ascii="Times New Roman" w:hAnsi="Times New Roman" w:cs="Times New Roman"/>
        </w:rPr>
        <w:t>second study</w:t>
      </w:r>
      <w:r w:rsidR="00666AB5" w:rsidRPr="003D018C">
        <w:rPr>
          <w:rFonts w:ascii="Times New Roman" w:hAnsi="Times New Roman" w:cs="Times New Roman"/>
        </w:rPr>
        <w:t xml:space="preserve"> </w:t>
      </w:r>
      <w:r w:rsidR="00A911D4" w:rsidRPr="003D018C">
        <w:rPr>
          <w:rFonts w:ascii="Times New Roman" w:hAnsi="Times New Roman" w:cs="Times New Roman"/>
        </w:rPr>
        <w:t xml:space="preserve">found that gray matter volume in </w:t>
      </w:r>
      <w:del w:id="149" w:author="Kayleigh" w:date="2016-10-19T14:18:00Z">
        <w:r w:rsidR="00C96E9B" w:rsidRPr="00C96E9B" w:rsidDel="00DF2637">
          <w:rPr>
            <w:rFonts w:ascii="Times New Roman" w:hAnsi="Times New Roman" w:cs="Times New Roman"/>
          </w:rPr>
          <w:delText xml:space="preserve"> </w:delText>
        </w:r>
      </w:del>
      <w:del w:id="150" w:author="Kayleigh" w:date="2016-10-19T14:19:00Z">
        <w:r w:rsidR="001F495D" w:rsidDel="00DF2637">
          <w:rPr>
            <w:rFonts w:ascii="Times New Roman" w:hAnsi="Times New Roman" w:cs="Times New Roman"/>
          </w:rPr>
          <w:delText xml:space="preserve">PCs </w:delText>
        </w:r>
        <w:r w:rsidR="00C96E9B" w:rsidRPr="003D018C" w:rsidDel="00DF2637">
          <w:rPr>
            <w:rFonts w:ascii="Times New Roman" w:hAnsi="Times New Roman" w:cs="Times New Roman"/>
          </w:rPr>
          <w:delText xml:space="preserve"> </w:delText>
        </w:r>
        <w:r w:rsidR="00A911D4" w:rsidRPr="003D018C" w:rsidDel="00DF2637">
          <w:rPr>
            <w:rFonts w:ascii="Times New Roman" w:hAnsi="Times New Roman" w:cs="Times New Roman"/>
          </w:rPr>
          <w:delText>differs</w:delText>
        </w:r>
      </w:del>
      <w:ins w:id="151" w:author="Kayleigh" w:date="2016-10-19T14:19:00Z">
        <w:r w:rsidR="00DF2637">
          <w:rPr>
            <w:rFonts w:ascii="Times New Roman" w:hAnsi="Times New Roman" w:cs="Times New Roman"/>
          </w:rPr>
          <w:t xml:space="preserve">PCs </w:t>
        </w:r>
        <w:r w:rsidR="00DF2637" w:rsidRPr="003D018C">
          <w:rPr>
            <w:rFonts w:ascii="Times New Roman" w:hAnsi="Times New Roman" w:cs="Times New Roman"/>
          </w:rPr>
          <w:t>differs</w:t>
        </w:r>
      </w:ins>
      <w:r w:rsidR="00A911D4" w:rsidRPr="003D018C">
        <w:rPr>
          <w:rFonts w:ascii="Times New Roman" w:hAnsi="Times New Roman" w:cs="Times New Roman"/>
        </w:rPr>
        <w:t xml:space="preserve"> from TD</w:t>
      </w:r>
      <w:r w:rsidR="00770F28" w:rsidRPr="003D018C">
        <w:rPr>
          <w:rFonts w:ascii="Times New Roman" w:hAnsi="Times New Roman" w:cs="Times New Roman"/>
        </w:rPr>
        <w:t xml:space="preserve"> children</w:t>
      </w:r>
      <w:r w:rsidR="00A911D4" w:rsidRPr="003D018C">
        <w:rPr>
          <w:rFonts w:ascii="Times New Roman" w:hAnsi="Times New Roman" w:cs="Times New Roman"/>
        </w:rPr>
        <w:t xml:space="preserve"> primarily in regions associated with executive function, including multiple areas of the frontal lobe, rather than classic language-</w:t>
      </w:r>
      <w:r w:rsidR="00A911D4" w:rsidRPr="003D018C">
        <w:rPr>
          <w:rFonts w:ascii="Times New Roman" w:hAnsi="Times New Roman" w:cs="Times New Roman"/>
        </w:rPr>
        <w:lastRenderedPageBreak/>
        <w:t>related regions</w:t>
      </w:r>
      <w:ins w:id="152" w:author="Kayleigh" w:date="2016-10-19T14:19:00Z">
        <w:r w:rsidR="00DF2637">
          <w:rPr>
            <w:rFonts w:ascii="Times New Roman" w:hAnsi="Times New Roman" w:cs="Times New Roman"/>
          </w:rPr>
          <w:t xml:space="preserve"> </w:t>
        </w:r>
        <w:r w:rsidR="00DF2637">
          <w:rPr>
            <w:rFonts w:ascii="Times New Roman" w:hAnsi="Times New Roman" w:cs="Times New Roman"/>
          </w:rPr>
          <w:fldChar w:fldCharType="begin" w:fldLock="1"/>
        </w:r>
      </w:ins>
      <w:r w:rsidR="00DF2637">
        <w:rPr>
          <w:rFonts w:ascii="Times New Roman" w:hAnsi="Times New Roman" w:cs="Times New Roman"/>
        </w:rPr>
        <w:instrText>ADDIN CSL_CITATION { "citationItems" : [ { "id" : "ITEM-1", "itemData" : { "DOI" : "10.1007/s11881-015-0114-y", "ISBN" : "1188101501", "ISSN" : "0736-9387", "PMID" : "27324343", "author" : [ { "dropping-particle" : "", "family" : "Bailey", "given" : "Stephen", "non-dropping-particle" : "", "parse-names" : false, "suffix" : "" }, { "dropping-particle" : "", "family" : "Hoeft", "given" : "Fumiko", "non-dropping-particle" : "", "parse-names" : false, "suffix" : "" }, { "dropping-particle" : "", "family" : "Aboud", "given" : "Katherine", "non-dropping-particle" : "", "parse-names" : false, "suffix" : "" }, { "dropping-particle" : "", "family" : "Cutting", "given" : "Laurie", "non-dropping-particle" : "", "parse-names" : false, "suffix" : "" } ], "container-title" : "Annals of Dyslexia", "id" : "ITEM-1", "issued" : { "date-parts" : [ [ "2016", "6", "20" ] ] }, "title" : "Anomalous gray matter patterns in specific reading comprehension deficit are independent of dyslexia", "type" : "article-journal" }, "uris" : [ "http://www.mendeley.com/documents/?uuid=06966048-5f2b-434c-9bc1-5b7f56a5786a" ] } ], "mendeley" : { "formattedCitation" : "[Bailey et al., 2016]", "plainTextFormattedCitation" : "[Bailey et al., 2016]", "previouslyFormattedCitation" : "[Bailey et al., 2016]" }, "properties" : { "noteIndex" : 0 }, "schema" : "https://github.com/citation-style-language/schema/raw/master/csl-citation.json" }</w:instrText>
      </w:r>
      <w:r w:rsidR="00DF2637">
        <w:rPr>
          <w:rFonts w:ascii="Times New Roman" w:hAnsi="Times New Roman" w:cs="Times New Roman"/>
        </w:rPr>
        <w:fldChar w:fldCharType="separate"/>
      </w:r>
      <w:r w:rsidR="00DF2637" w:rsidRPr="00DF2637">
        <w:rPr>
          <w:rFonts w:ascii="Times New Roman" w:hAnsi="Times New Roman" w:cs="Times New Roman"/>
          <w:noProof/>
        </w:rPr>
        <w:t>[Bailey et al., 2016]</w:t>
      </w:r>
      <w:ins w:id="153" w:author="Kayleigh" w:date="2016-10-19T14:19:00Z">
        <w:r w:rsidR="00DF2637">
          <w:rPr>
            <w:rFonts w:ascii="Times New Roman" w:hAnsi="Times New Roman" w:cs="Times New Roman"/>
          </w:rPr>
          <w:fldChar w:fldCharType="end"/>
        </w:r>
      </w:ins>
      <w:del w:id="154" w:author="Kayleigh" w:date="2016-10-19T14:19:00Z">
        <w:r w:rsidR="00A911D4" w:rsidRPr="003D018C" w:rsidDel="00DF2637">
          <w:rPr>
            <w:rFonts w:ascii="Times New Roman" w:hAnsi="Times New Roman" w:cs="Times New Roman"/>
          </w:rPr>
          <w:delText xml:space="preserve"> (Bailey</w:delText>
        </w:r>
        <w:r w:rsidR="00A64011" w:rsidRPr="003D018C" w:rsidDel="00DF2637">
          <w:rPr>
            <w:rFonts w:ascii="Times New Roman" w:hAnsi="Times New Roman" w:cs="Times New Roman"/>
          </w:rPr>
          <w:delText>, Hoeft, Aboud, &amp; Cutting, 2016</w:delText>
        </w:r>
        <w:r w:rsidR="00A911D4" w:rsidRPr="003D018C" w:rsidDel="00DF2637">
          <w:rPr>
            <w:rFonts w:ascii="Times New Roman" w:hAnsi="Times New Roman" w:cs="Times New Roman"/>
          </w:rPr>
          <w:delText>)</w:delText>
        </w:r>
      </w:del>
      <w:r w:rsidR="00A911D4" w:rsidRPr="003D018C">
        <w:rPr>
          <w:rFonts w:ascii="Times New Roman" w:hAnsi="Times New Roman" w:cs="Times New Roman"/>
        </w:rPr>
        <w:t xml:space="preserve">. </w:t>
      </w:r>
      <w:r w:rsidR="004D0FEE" w:rsidRPr="003D018C">
        <w:rPr>
          <w:rFonts w:ascii="Times New Roman" w:hAnsi="Times New Roman" w:cs="Times New Roman"/>
        </w:rPr>
        <w:t xml:space="preserve">Thus, </w:t>
      </w:r>
      <w:r w:rsidR="00666AB5" w:rsidRPr="003D018C">
        <w:rPr>
          <w:rFonts w:ascii="Times New Roman" w:hAnsi="Times New Roman" w:cs="Times New Roman"/>
        </w:rPr>
        <w:t xml:space="preserve">variability in </w:t>
      </w:r>
      <w:r w:rsidR="004D0FEE" w:rsidRPr="003D018C">
        <w:rPr>
          <w:rFonts w:ascii="Times New Roman" w:hAnsi="Times New Roman" w:cs="Times New Roman"/>
        </w:rPr>
        <w:t xml:space="preserve">comprehension skill beyond decoding ability may </w:t>
      </w:r>
      <w:r w:rsidR="00666AB5" w:rsidRPr="003D018C">
        <w:rPr>
          <w:rFonts w:ascii="Times New Roman" w:hAnsi="Times New Roman" w:cs="Times New Roman"/>
        </w:rPr>
        <w:t xml:space="preserve">be associated with atypical </w:t>
      </w:r>
      <w:proofErr w:type="spellStart"/>
      <w:r w:rsidR="00666AB5" w:rsidRPr="003D018C">
        <w:rPr>
          <w:rFonts w:ascii="Times New Roman" w:hAnsi="Times New Roman" w:cs="Times New Roman"/>
        </w:rPr>
        <w:t>neuroanatomy</w:t>
      </w:r>
      <w:proofErr w:type="spellEnd"/>
      <w:r w:rsidR="004D0FEE" w:rsidRPr="003D018C">
        <w:rPr>
          <w:rFonts w:ascii="Times New Roman" w:hAnsi="Times New Roman" w:cs="Times New Roman"/>
        </w:rPr>
        <w:t xml:space="preserve"> </w:t>
      </w:r>
      <w:r w:rsidR="00666AB5" w:rsidRPr="003D018C">
        <w:rPr>
          <w:rFonts w:ascii="Times New Roman" w:hAnsi="Times New Roman" w:cs="Times New Roman"/>
        </w:rPr>
        <w:t>that extends beyond classic language networks, consistent with studies that have linked domain</w:t>
      </w:r>
      <w:r w:rsidR="00897252">
        <w:rPr>
          <w:rFonts w:ascii="Times New Roman" w:hAnsi="Times New Roman" w:cs="Times New Roman"/>
        </w:rPr>
        <w:t>-</w:t>
      </w:r>
      <w:r w:rsidR="00666AB5" w:rsidRPr="003D018C">
        <w:rPr>
          <w:rFonts w:ascii="Times New Roman" w:hAnsi="Times New Roman" w:cs="Times New Roman"/>
        </w:rPr>
        <w:t xml:space="preserve">general function and comprehension skill </w:t>
      </w:r>
      <w:ins w:id="155" w:author="Kayleigh" w:date="2016-10-19T14:21:00Z">
        <w:r w:rsidR="00DF2637">
          <w:rPr>
            <w:rFonts w:ascii="Times New Roman" w:hAnsi="Times New Roman" w:cs="Times New Roman"/>
          </w:rPr>
          <w:fldChar w:fldCharType="begin" w:fldLock="1"/>
        </w:r>
      </w:ins>
      <w:r w:rsidR="00DF2637">
        <w:rPr>
          <w:rFonts w:ascii="Times New Roman" w:hAnsi="Times New Roman" w:cs="Times New Roman"/>
        </w:rPr>
        <w:instrText>ADDIN CSL_CITATION { "citationItems" : [ { "id" : "ITEM-1", "itemData" : { "DOI" : "10.1007/s11881-009-0022-0", "ISBN" : "1934-7243 (Electronic)\\n0736-9387 (Linking)", "ISSN" : "07369387", "PMID" : "19396550", "abstract" : "Reading disability (RD) typically consists of deficits in word reading accuracy and/or reading comprehension. While it is well known that word reading accuracy deficits lead to comprehension deficits (general reading disability, GRD), less is understood about neuropsychological profiles of children who exhibit adequate word reading accuracy but nevertheless develop specific reading comprehension deficits (S-RCD). Establishing the underlying neuropsychological processes associated with different RD types is essential for ultimately understanding core neurobiological bases of reading comprehension. To this end, the present study investigated isolated and contextual word fluency, oral language, and executive function on reading comprehension performance in 56 9- to 14-year-old children [21 typically developing (TD), 18 GRD, and 17 S-RCD]. Results indicated that TD and S-RCD participants read isolated words at a faster rate than participants with GRD; however, both RD groups had contextual word fluency and oral language weaknesses. Additionally, S-RCD participants showed prominent weaknesses in executive function. Implications for understanding the neuropsychological bases for reading comprehension are discussed.", "author" : [ { "dropping-particle" : "", "family" : "Cutting", "given" : "Laurie E.", "non-dropping-particle" : "", "parse-names" : false, "suffix" : "" }, { "dropping-particle" : "", "family" : "Materek", "given" : "April", "non-dropping-particle" : "", "parse-names" : false, "suffix" : "" }, { "dropping-particle" : "", "family" : "Cole", "given" : "Carolyn a S", "non-dropping-particle" : "", "parse-names" : false, "suffix" : "" }, { "dropping-particle" : "", "family" : "Levine", "given" : "Terry M.", "non-dropping-particle" : "", "parse-names" : false, "suffix" : "" }, { "dropping-particle" : "", "family" : "Mahone", "given" : "E. Mark", "non-dropping-particle" : "", "parse-names" : false, "suffix" : "" } ], "container-title" : "Annals of Dyslexia", "id" : "ITEM-1", "issue" : "1", "issued" : { "date-parts" : [ [ "2009" ] ] }, "note" : "-bottom-up -- word level\n-top-down -- higher level\n-word reading -- fluency &amp;amp; accuracy (word AND context)\n-oral language skills - how?\n-Executive function\n--verbal, visual WM\n--planning, organization, monitoring\n\nSUBJECTS\n9-14 years\nTD: typical\nGRD: general reading deficit\nS-RCD: specific reading comprehension deficit\n\nS-RCD\n\n-processing bottleneck?\nno -- isolated word fluency is intact\ncontext fluency lower than TD, but is this really bottom up?\n-oral language or EF?\nS-RCD lower oral lang than TD: vocab, inferential language, but not syntax (like in GRD)\nS-RCD lower than both on TOL (planning!)\n-isolated vs. contextual word fluency?\ndistinctions! contextual probably higher level\n-isolated word fluency, context word fluency, oral language, EF all contributed significant variance to predicting RC", "page" : "34-54", "title" : "Effects of fluency, oral language, and executive function on reading comprehension performance", "type" : "article-journal", "volume" : "59" }, "uris" : [ "http://www.mendeley.com/documents/?uuid=2101502f-9438-4c52-8225-d1432d348ea2" ] } ], "mendeley" : { "formattedCitation" : "[Cutting et al., 2009]", "manualFormatting" : "[c.f. Cutting et al., 2009]", "plainTextFormattedCitation" : "[Cutting et al., 2009]", "previouslyFormattedCitation" : "[Cutting et al., 2009]" }, "properties" : { "noteIndex" : 0 }, "schema" : "https://github.com/citation-style-language/schema/raw/master/csl-citation.json" }</w:instrText>
      </w:r>
      <w:r w:rsidR="00DF2637">
        <w:rPr>
          <w:rFonts w:ascii="Times New Roman" w:hAnsi="Times New Roman" w:cs="Times New Roman"/>
        </w:rPr>
        <w:fldChar w:fldCharType="separate"/>
      </w:r>
      <w:r w:rsidR="00DF2637" w:rsidRPr="00DF2637">
        <w:rPr>
          <w:rFonts w:ascii="Times New Roman" w:hAnsi="Times New Roman" w:cs="Times New Roman"/>
          <w:noProof/>
        </w:rPr>
        <w:t>[</w:t>
      </w:r>
      <w:ins w:id="156" w:author="Kayleigh" w:date="2016-10-19T14:21:00Z">
        <w:r w:rsidR="00DF2637">
          <w:rPr>
            <w:rFonts w:ascii="Times New Roman" w:hAnsi="Times New Roman" w:cs="Times New Roman"/>
            <w:noProof/>
          </w:rPr>
          <w:t xml:space="preserve">c.f. </w:t>
        </w:r>
      </w:ins>
      <w:r w:rsidR="00DF2637" w:rsidRPr="00DF2637">
        <w:rPr>
          <w:rFonts w:ascii="Times New Roman" w:hAnsi="Times New Roman" w:cs="Times New Roman"/>
          <w:noProof/>
        </w:rPr>
        <w:t>Cutting et al., 2009]</w:t>
      </w:r>
      <w:ins w:id="157" w:author="Kayleigh" w:date="2016-10-19T14:21:00Z">
        <w:r w:rsidR="00DF2637">
          <w:rPr>
            <w:rFonts w:ascii="Times New Roman" w:hAnsi="Times New Roman" w:cs="Times New Roman"/>
          </w:rPr>
          <w:fldChar w:fldCharType="end"/>
        </w:r>
        <w:r w:rsidR="00DF2637">
          <w:rPr>
            <w:rFonts w:ascii="Times New Roman" w:hAnsi="Times New Roman" w:cs="Times New Roman"/>
          </w:rPr>
          <w:t>.</w:t>
        </w:r>
      </w:ins>
      <w:del w:id="158" w:author="Kayleigh" w:date="2016-10-19T14:21:00Z">
        <w:r w:rsidR="00666AB5" w:rsidRPr="003D018C" w:rsidDel="00DF2637">
          <w:rPr>
            <w:rFonts w:ascii="Times New Roman" w:hAnsi="Times New Roman" w:cs="Times New Roman"/>
          </w:rPr>
          <w:delText>(c.f., Cutting et al., 2009)</w:delText>
        </w:r>
        <w:r w:rsidR="004D0FEE" w:rsidRPr="003D018C" w:rsidDel="00DF2637">
          <w:rPr>
            <w:rFonts w:ascii="Times New Roman" w:hAnsi="Times New Roman" w:cs="Times New Roman"/>
          </w:rPr>
          <w:delText>.</w:delText>
        </w:r>
      </w:del>
      <w:r w:rsidRPr="00364F87">
        <w:rPr>
          <w:rFonts w:ascii="Times New Roman" w:hAnsi="Times New Roman" w:cs="Times New Roman"/>
        </w:rPr>
        <w:t xml:space="preserve"> </w:t>
      </w:r>
    </w:p>
    <w:p w14:paraId="67A5EB9D" w14:textId="4CA053BF" w:rsidR="00E722DB" w:rsidRDefault="00D66ED3" w:rsidP="00CF0316">
      <w:pPr>
        <w:spacing w:line="480" w:lineRule="auto"/>
        <w:ind w:firstLine="720"/>
        <w:jc w:val="both"/>
        <w:rPr>
          <w:rFonts w:ascii="Times New Roman" w:hAnsi="Times New Roman" w:cs="Times New Roman"/>
        </w:rPr>
      </w:pPr>
      <w:r w:rsidRPr="003D018C">
        <w:rPr>
          <w:rFonts w:ascii="Times New Roman" w:hAnsi="Times New Roman" w:cs="Times New Roman"/>
        </w:rPr>
        <w:t xml:space="preserve">Although these studies have begun to provide some insight into the neural basis of </w:t>
      </w:r>
      <w:r w:rsidR="00C30384">
        <w:rPr>
          <w:rFonts w:ascii="Times New Roman" w:hAnsi="Times New Roman" w:cs="Times New Roman"/>
        </w:rPr>
        <w:t>individual differences in reading comprehension</w:t>
      </w:r>
      <w:r w:rsidRPr="003D018C">
        <w:rPr>
          <w:rFonts w:ascii="Times New Roman" w:hAnsi="Times New Roman" w:cs="Times New Roman"/>
        </w:rPr>
        <w:t>, they have focused on word</w:t>
      </w:r>
      <w:r w:rsidR="00897252">
        <w:rPr>
          <w:rFonts w:ascii="Times New Roman" w:hAnsi="Times New Roman" w:cs="Times New Roman"/>
        </w:rPr>
        <w:t>-</w:t>
      </w:r>
      <w:r w:rsidRPr="003D018C">
        <w:rPr>
          <w:rFonts w:ascii="Times New Roman" w:hAnsi="Times New Roman" w:cs="Times New Roman"/>
        </w:rPr>
        <w:t xml:space="preserve"> or sentence</w:t>
      </w:r>
      <w:r w:rsidR="00897252">
        <w:rPr>
          <w:rFonts w:ascii="Times New Roman" w:hAnsi="Times New Roman" w:cs="Times New Roman"/>
        </w:rPr>
        <w:t>-</w:t>
      </w:r>
      <w:r w:rsidRPr="003D018C">
        <w:rPr>
          <w:rFonts w:ascii="Times New Roman" w:hAnsi="Times New Roman" w:cs="Times New Roman"/>
        </w:rPr>
        <w:t xml:space="preserve">level processing. </w:t>
      </w:r>
      <w:r w:rsidR="00404063" w:rsidRPr="003D018C">
        <w:rPr>
          <w:rFonts w:ascii="Times New Roman" w:hAnsi="Times New Roman" w:cs="Times New Roman"/>
        </w:rPr>
        <w:t>The current paper aims</w:t>
      </w:r>
      <w:r w:rsidRPr="003D018C">
        <w:rPr>
          <w:rFonts w:ascii="Times New Roman" w:hAnsi="Times New Roman" w:cs="Times New Roman"/>
        </w:rPr>
        <w:t xml:space="preserve"> to examine individual differences in functional neural activation during </w:t>
      </w:r>
      <w:r w:rsidR="00897252">
        <w:rPr>
          <w:rFonts w:ascii="Times New Roman" w:hAnsi="Times New Roman" w:cs="Times New Roman"/>
        </w:rPr>
        <w:t xml:space="preserve">spoken and written word and text processing, making it the first </w:t>
      </w:r>
      <w:r w:rsidR="00E722DB">
        <w:rPr>
          <w:rFonts w:ascii="Times New Roman" w:hAnsi="Times New Roman" w:cs="Times New Roman"/>
        </w:rPr>
        <w:t xml:space="preserve">fMRI study </w:t>
      </w:r>
      <w:r w:rsidR="00897252">
        <w:rPr>
          <w:rFonts w:ascii="Times New Roman" w:hAnsi="Times New Roman" w:cs="Times New Roman"/>
        </w:rPr>
        <w:t xml:space="preserve">to directly compare </w:t>
      </w:r>
      <w:r w:rsidR="00E722DB">
        <w:rPr>
          <w:rFonts w:ascii="Times New Roman" w:hAnsi="Times New Roman" w:cs="Times New Roman"/>
        </w:rPr>
        <w:t>both modality and processing level in relation to comprehension ability</w:t>
      </w:r>
      <w:r w:rsidR="0080554A" w:rsidRPr="003D018C">
        <w:rPr>
          <w:rFonts w:ascii="Times New Roman" w:hAnsi="Times New Roman" w:cs="Times New Roman"/>
        </w:rPr>
        <w:t xml:space="preserve">. Another innovation of the current study is the use of a naturalistic </w:t>
      </w:r>
      <w:r w:rsidR="00404063" w:rsidRPr="003D018C">
        <w:rPr>
          <w:rFonts w:ascii="Times New Roman" w:hAnsi="Times New Roman" w:cs="Times New Roman"/>
        </w:rPr>
        <w:t>reading and listening</w:t>
      </w:r>
      <w:r w:rsidR="0080554A" w:rsidRPr="003D018C">
        <w:rPr>
          <w:rFonts w:ascii="Times New Roman" w:hAnsi="Times New Roman" w:cs="Times New Roman"/>
        </w:rPr>
        <w:t xml:space="preserve"> paradigm. </w:t>
      </w:r>
    </w:p>
    <w:p w14:paraId="335B65E8" w14:textId="62D207A6" w:rsidR="00A052A8" w:rsidRPr="003D018C" w:rsidRDefault="00E722DB" w:rsidP="00CF0316">
      <w:pPr>
        <w:spacing w:line="480" w:lineRule="auto"/>
        <w:ind w:firstLine="720"/>
        <w:jc w:val="both"/>
        <w:rPr>
          <w:rFonts w:ascii="Times New Roman" w:hAnsi="Times New Roman" w:cs="Times New Roman"/>
        </w:rPr>
      </w:pPr>
      <w:r>
        <w:rPr>
          <w:rFonts w:ascii="Times New Roman" w:hAnsi="Times New Roman" w:cs="Times New Roman"/>
        </w:rPr>
        <w:t>Naturalistic</w:t>
      </w:r>
      <w:r w:rsidR="0080554A" w:rsidRPr="003D018C">
        <w:rPr>
          <w:rFonts w:ascii="Times New Roman" w:hAnsi="Times New Roman" w:cs="Times New Roman"/>
        </w:rPr>
        <w:t xml:space="preserve"> reading and story listening paradigms ha</w:t>
      </w:r>
      <w:r>
        <w:rPr>
          <w:rFonts w:ascii="Times New Roman" w:hAnsi="Times New Roman" w:cs="Times New Roman"/>
        </w:rPr>
        <w:t>ve</w:t>
      </w:r>
      <w:r w:rsidR="0080554A" w:rsidRPr="003D018C">
        <w:rPr>
          <w:rFonts w:ascii="Times New Roman" w:hAnsi="Times New Roman" w:cs="Times New Roman"/>
        </w:rPr>
        <w:t xml:space="preserve"> recently been adopted across a number of studies to explore the neural circuitry for comprehension. </w:t>
      </w:r>
      <w:r w:rsidR="00466283" w:rsidRPr="003D018C">
        <w:rPr>
          <w:rFonts w:ascii="Times New Roman" w:hAnsi="Times New Roman" w:cs="Times New Roman"/>
        </w:rPr>
        <w:t>For example,</w:t>
      </w:r>
      <w:r w:rsidR="001D6B95" w:rsidRPr="003D018C">
        <w:rPr>
          <w:rFonts w:ascii="Times New Roman" w:hAnsi="Times New Roman" w:cs="Times New Roman"/>
        </w:rPr>
        <w:t xml:space="preserve"> </w:t>
      </w:r>
      <w:proofErr w:type="spellStart"/>
      <w:r w:rsidR="001D6B95" w:rsidRPr="003D018C">
        <w:rPr>
          <w:rFonts w:ascii="Times New Roman" w:hAnsi="Times New Roman" w:cs="Times New Roman"/>
        </w:rPr>
        <w:t>Wehbe</w:t>
      </w:r>
      <w:proofErr w:type="spellEnd"/>
      <w:r w:rsidR="001D6B95" w:rsidRPr="003D018C">
        <w:rPr>
          <w:rFonts w:ascii="Times New Roman" w:hAnsi="Times New Roman" w:cs="Times New Roman"/>
        </w:rPr>
        <w:t xml:space="preserve"> </w:t>
      </w:r>
      <w:r w:rsidR="00924B66" w:rsidRPr="003D018C">
        <w:rPr>
          <w:rFonts w:ascii="Times New Roman" w:hAnsi="Times New Roman" w:cs="Times New Roman"/>
        </w:rPr>
        <w:t>and colleagues</w:t>
      </w:r>
      <w:r w:rsidR="001D6B95" w:rsidRPr="003D018C">
        <w:rPr>
          <w:rFonts w:ascii="Times New Roman" w:hAnsi="Times New Roman" w:cs="Times New Roman"/>
        </w:rPr>
        <w:t xml:space="preserve"> </w:t>
      </w:r>
      <w:r w:rsidR="00924B66" w:rsidRPr="003D018C">
        <w:rPr>
          <w:rFonts w:ascii="Times New Roman" w:hAnsi="Times New Roman" w:cs="Times New Roman"/>
        </w:rPr>
        <w:t>(</w:t>
      </w:r>
      <w:r w:rsidR="001D6B95" w:rsidRPr="003D018C">
        <w:rPr>
          <w:rFonts w:ascii="Times New Roman" w:hAnsi="Times New Roman" w:cs="Times New Roman"/>
        </w:rPr>
        <w:t>2014</w:t>
      </w:r>
      <w:r w:rsidR="00924B66" w:rsidRPr="003D018C">
        <w:rPr>
          <w:rFonts w:ascii="Times New Roman" w:hAnsi="Times New Roman" w:cs="Times New Roman"/>
        </w:rPr>
        <w:t>)</w:t>
      </w:r>
      <w:r w:rsidR="00466283" w:rsidRPr="003D018C">
        <w:rPr>
          <w:rFonts w:ascii="Times New Roman" w:hAnsi="Times New Roman" w:cs="Times New Roman"/>
        </w:rPr>
        <w:t xml:space="preserve"> </w:t>
      </w:r>
      <w:r w:rsidR="001D6B95" w:rsidRPr="003D018C">
        <w:rPr>
          <w:rFonts w:ascii="Times New Roman" w:hAnsi="Times New Roman" w:cs="Times New Roman"/>
        </w:rPr>
        <w:t xml:space="preserve">measured brain activity while participants </w:t>
      </w:r>
      <w:r w:rsidR="001D6B95" w:rsidRPr="003D018C">
        <w:rPr>
          <w:rFonts w:ascii="Times New Roman" w:hAnsi="Times New Roman" w:cs="Times New Roman"/>
          <w:sz w:val="23"/>
          <w:szCs w:val="23"/>
        </w:rPr>
        <w:t xml:space="preserve">read a chapter from </w:t>
      </w:r>
      <w:r w:rsidR="001D6B95" w:rsidRPr="003D018C">
        <w:rPr>
          <w:rFonts w:ascii="Times New Roman" w:hAnsi="Times New Roman" w:cs="Times New Roman"/>
          <w:i/>
          <w:sz w:val="23"/>
          <w:szCs w:val="23"/>
        </w:rPr>
        <w:t>Harry Potter and the Sorcerer’s Stone</w:t>
      </w:r>
      <w:r w:rsidR="001D6B95" w:rsidRPr="003D018C">
        <w:rPr>
          <w:rFonts w:ascii="Times New Roman" w:hAnsi="Times New Roman" w:cs="Times New Roman"/>
        </w:rPr>
        <w:t xml:space="preserve"> and coded various story properties</w:t>
      </w:r>
      <w:r w:rsidR="00924B66" w:rsidRPr="003D018C">
        <w:rPr>
          <w:rFonts w:ascii="Times New Roman" w:hAnsi="Times New Roman" w:cs="Times New Roman"/>
        </w:rPr>
        <w:t xml:space="preserve"> such as characters, parts of speech, and word length</w:t>
      </w:r>
      <w:r w:rsidR="001D6B95" w:rsidRPr="003D018C">
        <w:rPr>
          <w:rFonts w:ascii="Times New Roman" w:hAnsi="Times New Roman" w:cs="Times New Roman"/>
        </w:rPr>
        <w:t xml:space="preserve">. </w:t>
      </w:r>
      <w:r w:rsidR="006A1CF1" w:rsidRPr="003D018C">
        <w:rPr>
          <w:rFonts w:ascii="Times New Roman" w:hAnsi="Times New Roman" w:cs="Times New Roman"/>
        </w:rPr>
        <w:t xml:space="preserve">Using a </w:t>
      </w:r>
      <w:r w:rsidR="00483760" w:rsidRPr="003D018C">
        <w:rPr>
          <w:rFonts w:ascii="Times New Roman" w:hAnsi="Times New Roman" w:cs="Times New Roman"/>
        </w:rPr>
        <w:t>machine learning</w:t>
      </w:r>
      <w:r w:rsidR="006A1CF1" w:rsidRPr="003D018C">
        <w:rPr>
          <w:rFonts w:ascii="Times New Roman" w:hAnsi="Times New Roman" w:cs="Times New Roman"/>
        </w:rPr>
        <w:t xml:space="preserve"> approach, they were able</w:t>
      </w:r>
      <w:r w:rsidR="00483760" w:rsidRPr="003D018C">
        <w:rPr>
          <w:rFonts w:ascii="Times New Roman" w:hAnsi="Times New Roman" w:cs="Times New Roman"/>
        </w:rPr>
        <w:t xml:space="preserve"> to predict brain activation from these story properties and </w:t>
      </w:r>
      <w:r w:rsidR="00924B66" w:rsidRPr="003D018C">
        <w:rPr>
          <w:rFonts w:ascii="Times New Roman" w:hAnsi="Times New Roman" w:cs="Times New Roman"/>
        </w:rPr>
        <w:t xml:space="preserve">identify networks </w:t>
      </w:r>
      <w:r w:rsidR="00C80D95" w:rsidRPr="003D018C">
        <w:rPr>
          <w:rFonts w:ascii="Times New Roman" w:hAnsi="Times New Roman" w:cs="Times New Roman"/>
        </w:rPr>
        <w:t>specific to semantic processing</w:t>
      </w:r>
      <w:r w:rsidR="00483760" w:rsidRPr="003D018C">
        <w:rPr>
          <w:rFonts w:ascii="Times New Roman" w:hAnsi="Times New Roman" w:cs="Times New Roman"/>
        </w:rPr>
        <w:t>,</w:t>
      </w:r>
      <w:r w:rsidR="001D6B95" w:rsidRPr="003D018C">
        <w:rPr>
          <w:rFonts w:ascii="Times New Roman" w:hAnsi="Times New Roman" w:cs="Times New Roman"/>
        </w:rPr>
        <w:t xml:space="preserve"> synta</w:t>
      </w:r>
      <w:r w:rsidR="007F2A29" w:rsidRPr="003D018C">
        <w:rPr>
          <w:rFonts w:ascii="Times New Roman" w:hAnsi="Times New Roman" w:cs="Times New Roman"/>
        </w:rPr>
        <w:t>ctic processing</w:t>
      </w:r>
      <w:r w:rsidR="00483760" w:rsidRPr="003D018C">
        <w:rPr>
          <w:rFonts w:ascii="Times New Roman" w:hAnsi="Times New Roman" w:cs="Times New Roman"/>
        </w:rPr>
        <w:t>,</w:t>
      </w:r>
      <w:r w:rsidR="00C80D95" w:rsidRPr="003D018C">
        <w:rPr>
          <w:rFonts w:ascii="Times New Roman" w:hAnsi="Times New Roman" w:cs="Times New Roman"/>
        </w:rPr>
        <w:t xml:space="preserve"> the </w:t>
      </w:r>
      <w:r w:rsidR="001D6B95" w:rsidRPr="003D018C">
        <w:rPr>
          <w:rFonts w:ascii="Times New Roman" w:hAnsi="Times New Roman" w:cs="Times New Roman"/>
        </w:rPr>
        <w:t>physical motion of</w:t>
      </w:r>
      <w:r w:rsidR="00924B66" w:rsidRPr="003D018C">
        <w:rPr>
          <w:rFonts w:ascii="Times New Roman" w:hAnsi="Times New Roman" w:cs="Times New Roman"/>
        </w:rPr>
        <w:t xml:space="preserve"> story</w:t>
      </w:r>
      <w:r w:rsidR="001D6B95" w:rsidRPr="003D018C">
        <w:rPr>
          <w:rFonts w:ascii="Times New Roman" w:hAnsi="Times New Roman" w:cs="Times New Roman"/>
        </w:rPr>
        <w:t xml:space="preserve"> characters</w:t>
      </w:r>
      <w:r w:rsidR="00C80D95" w:rsidRPr="003D018C">
        <w:rPr>
          <w:rFonts w:ascii="Times New Roman" w:hAnsi="Times New Roman" w:cs="Times New Roman"/>
        </w:rPr>
        <w:t>,</w:t>
      </w:r>
      <w:r w:rsidR="001D6B95" w:rsidRPr="003D018C">
        <w:rPr>
          <w:rFonts w:ascii="Times New Roman" w:hAnsi="Times New Roman" w:cs="Times New Roman"/>
        </w:rPr>
        <w:t xml:space="preserve"> and</w:t>
      </w:r>
      <w:r w:rsidR="00924B66" w:rsidRPr="003D018C">
        <w:rPr>
          <w:rFonts w:ascii="Times New Roman" w:hAnsi="Times New Roman" w:cs="Times New Roman"/>
        </w:rPr>
        <w:t xml:space="preserve"> the </w:t>
      </w:r>
      <w:r w:rsidR="001D6B95" w:rsidRPr="003D018C">
        <w:rPr>
          <w:rFonts w:ascii="Times New Roman" w:hAnsi="Times New Roman" w:cs="Times New Roman"/>
        </w:rPr>
        <w:t xml:space="preserve">presence of dialog </w:t>
      </w:r>
      <w:ins w:id="159" w:author="Kayleigh" w:date="2016-10-19T14:21:00Z">
        <w:r w:rsidR="00DF2637">
          <w:rPr>
            <w:rFonts w:ascii="Times New Roman" w:hAnsi="Times New Roman" w:cs="Times New Roman"/>
          </w:rPr>
          <w:fldChar w:fldCharType="begin" w:fldLock="1"/>
        </w:r>
      </w:ins>
      <w:r w:rsidR="00DF2637">
        <w:rPr>
          <w:rFonts w:ascii="Times New Roman" w:hAnsi="Times New Roman" w:cs="Times New Roman"/>
        </w:rPr>
        <w:instrText>ADDIN CSL_CITATION { "citationItems" : [ { "id" : "ITEM-1", "itemData" : { "DOI" : "10.1371/journal.pone.0112575", "ISBN" : "1932-6203 (Electronic)\r1932-6203 (Linking)", "ISSN" : "1932-6203", "PMID" : "25426840", "abstract" : "Story understanding involves many perceptual and cognitive subprocesses, from perceiving individual words, to parsing sentences, to understanding the relationships among the story characters. We present an integrated computational model of reading that incorporates these and additional subprocesses, simultaneously discovering their fMRI signatures. Our model predicts the fMRI activity associated with reading arbitrary text passages, well enough to distinguish which of two story segments is being read with 74% accuracy. This approach is the first to simultaneously track diverse reading subprocesses during complex story processing and predict the detailed neural representation of diverse story features, ranging from visual word properties to the mention of different story characters and different actions they perform. We construct brain representation maps that replicate many results from a wide range of classical studies that focus each on one aspect of language processing and offer new insights on which type of information is processed by different areas involved in language processing. Additionally, this approach is promising for studying individual differences: it can be used to create single subject maps that may potentially be used to measure reading comprehension and diagnose reading disorders.", "author" : [ { "dropping-particle" : "", "family" : "Wehbe", "given" : "Leila", "non-dropping-particle" : "", "parse-names" : false, "suffix" : "" }, { "dropping-particle" : "", "family" : "Murphy", "given" : "Brian", "non-dropping-particle" : "", "parse-names" : false, "suffix" : "" }, { "dropping-particle" : "", "family" : "Talukdar", "given" : "Partha", "non-dropping-particle" : "", "parse-names" : false, "suffix" : "" }, { "dropping-particle" : "", "family" : "Fyshe", "given" : "Alona", "non-dropping-particle" : "", "parse-names" : false, "suffix" : "" }, { "dropping-particle" : "", "family" : "Ramdas", "given" : "Aaditya", "non-dropping-particle" : "", "parse-names" : false, "suffix" : "" }, { "dropping-particle" : "", "family" : "Mitchell", "given" : "Tom", "non-dropping-particle" : "", "parse-names" : false, "suffix" : "" } ], "container-title" : "PLoS ONE", "id" : "ITEM-1", "issue" : "11", "issued" : { "date-parts" : [ [ "2014" ] ] }, "page" : "e112575", "title" : "Simultaneously Uncovering the Patterns of Brain Regions Involved in Different Story Reading Subprocesses", "type" : "article-journal", "volume" : "9" }, "uris" : [ "http://www.mendeley.com/documents/?uuid=0eaf554c-e9a7-4084-85ce-707704ac41f7" ] } ], "mendeley" : { "formattedCitation" : "[Wehbe et al., 2014]", "plainTextFormattedCitation" : "[Wehbe et al., 2014]", "previouslyFormattedCitation" : "[Wehbe et al., 2014]" }, "properties" : { "noteIndex" : 0 }, "schema" : "https://github.com/citation-style-language/schema/raw/master/csl-citation.json" }</w:instrText>
      </w:r>
      <w:r w:rsidR="00DF2637">
        <w:rPr>
          <w:rFonts w:ascii="Times New Roman" w:hAnsi="Times New Roman" w:cs="Times New Roman"/>
        </w:rPr>
        <w:fldChar w:fldCharType="separate"/>
      </w:r>
      <w:r w:rsidR="00DF2637" w:rsidRPr="00DF2637">
        <w:rPr>
          <w:rFonts w:ascii="Times New Roman" w:hAnsi="Times New Roman" w:cs="Times New Roman"/>
          <w:noProof/>
        </w:rPr>
        <w:t>[Wehbe et al., 2014]</w:t>
      </w:r>
      <w:ins w:id="160" w:author="Kayleigh" w:date="2016-10-19T14:21:00Z">
        <w:r w:rsidR="00DF2637">
          <w:rPr>
            <w:rFonts w:ascii="Times New Roman" w:hAnsi="Times New Roman" w:cs="Times New Roman"/>
          </w:rPr>
          <w:fldChar w:fldCharType="end"/>
        </w:r>
        <w:r w:rsidR="00DF2637">
          <w:rPr>
            <w:rFonts w:ascii="Times New Roman" w:hAnsi="Times New Roman" w:cs="Times New Roman"/>
          </w:rPr>
          <w:t>.</w:t>
        </w:r>
      </w:ins>
      <w:del w:id="161" w:author="Kayleigh" w:date="2016-10-19T14:21:00Z">
        <w:r w:rsidR="001D6B95" w:rsidRPr="003D018C" w:rsidDel="00DF2637">
          <w:rPr>
            <w:rFonts w:ascii="Times New Roman" w:hAnsi="Times New Roman" w:cs="Times New Roman"/>
          </w:rPr>
          <w:delText>(Wehbe et al., 2014).</w:delText>
        </w:r>
      </w:del>
      <w:r w:rsidR="001D6B95" w:rsidRPr="003D018C">
        <w:rPr>
          <w:rFonts w:ascii="Times New Roman" w:hAnsi="Times New Roman" w:cs="Times New Roman"/>
        </w:rPr>
        <w:t xml:space="preserve"> </w:t>
      </w:r>
      <w:r w:rsidR="006A1CF1" w:rsidRPr="003D018C">
        <w:rPr>
          <w:rFonts w:ascii="Times New Roman" w:hAnsi="Times New Roman" w:cs="Times New Roman"/>
        </w:rPr>
        <w:t>Using a similar approach</w:t>
      </w:r>
      <w:r w:rsidR="002F4154" w:rsidRPr="003D018C">
        <w:rPr>
          <w:rFonts w:ascii="Times New Roman" w:hAnsi="Times New Roman" w:cs="Times New Roman"/>
        </w:rPr>
        <w:t xml:space="preserve">, </w:t>
      </w:r>
      <w:r w:rsidR="002F4154" w:rsidRPr="00521F52">
        <w:rPr>
          <w:rFonts w:ascii="Times New Roman" w:hAnsi="Times New Roman" w:cs="Times New Roman"/>
        </w:rPr>
        <w:t>Hale</w:t>
      </w:r>
      <w:r w:rsidR="00466283" w:rsidRPr="00521F52">
        <w:rPr>
          <w:rFonts w:ascii="Times New Roman" w:hAnsi="Times New Roman" w:cs="Times New Roman"/>
        </w:rPr>
        <w:t xml:space="preserve">, Lutz, </w:t>
      </w:r>
      <w:proofErr w:type="spellStart"/>
      <w:r w:rsidR="00466283" w:rsidRPr="00521F52">
        <w:rPr>
          <w:rFonts w:ascii="Times New Roman" w:hAnsi="Times New Roman" w:cs="Times New Roman"/>
        </w:rPr>
        <w:t>Luh</w:t>
      </w:r>
      <w:proofErr w:type="spellEnd"/>
      <w:r w:rsidR="00466283" w:rsidRPr="00521F52">
        <w:rPr>
          <w:rFonts w:ascii="Times New Roman" w:hAnsi="Times New Roman" w:cs="Times New Roman"/>
        </w:rPr>
        <w:t xml:space="preserve">, </w:t>
      </w:r>
      <w:r w:rsidR="00B86E8E" w:rsidRPr="00265462">
        <w:rPr>
          <w:rFonts w:ascii="Times New Roman" w:hAnsi="Times New Roman" w:cs="Times New Roman"/>
        </w:rPr>
        <w:t>and</w:t>
      </w:r>
      <w:r w:rsidR="00466283" w:rsidRPr="00C9316F">
        <w:rPr>
          <w:rFonts w:ascii="Times New Roman" w:hAnsi="Times New Roman" w:cs="Times New Roman"/>
        </w:rPr>
        <w:t xml:space="preserve"> Brennan (2015) measured </w:t>
      </w:r>
      <w:r w:rsidR="00666AB5" w:rsidRPr="003D018C">
        <w:rPr>
          <w:rFonts w:ascii="Times New Roman" w:hAnsi="Times New Roman" w:cs="Times New Roman"/>
        </w:rPr>
        <w:t xml:space="preserve">functional neural activation </w:t>
      </w:r>
      <w:r w:rsidR="00466283" w:rsidRPr="003D018C">
        <w:rPr>
          <w:rFonts w:ascii="Times New Roman" w:hAnsi="Times New Roman" w:cs="Times New Roman"/>
        </w:rPr>
        <w:t>while</w:t>
      </w:r>
      <w:r w:rsidR="00310A5B" w:rsidRPr="003D018C">
        <w:rPr>
          <w:rFonts w:ascii="Times New Roman" w:hAnsi="Times New Roman" w:cs="Times New Roman"/>
        </w:rPr>
        <w:t xml:space="preserve"> participants passively</w:t>
      </w:r>
      <w:r w:rsidR="00466283" w:rsidRPr="003D018C">
        <w:rPr>
          <w:rFonts w:ascii="Times New Roman" w:hAnsi="Times New Roman" w:cs="Times New Roman"/>
        </w:rPr>
        <w:t xml:space="preserve"> listen</w:t>
      </w:r>
      <w:r w:rsidR="00310A5B" w:rsidRPr="003D018C">
        <w:rPr>
          <w:rFonts w:ascii="Times New Roman" w:hAnsi="Times New Roman" w:cs="Times New Roman"/>
        </w:rPr>
        <w:t>ed</w:t>
      </w:r>
      <w:r w:rsidR="00466283" w:rsidRPr="003D018C">
        <w:rPr>
          <w:rFonts w:ascii="Times New Roman" w:hAnsi="Times New Roman" w:cs="Times New Roman"/>
        </w:rPr>
        <w:t xml:space="preserve"> to</w:t>
      </w:r>
      <w:r w:rsidR="00310A5B" w:rsidRPr="003D018C">
        <w:rPr>
          <w:rFonts w:ascii="Times New Roman" w:hAnsi="Times New Roman" w:cs="Times New Roman"/>
        </w:rPr>
        <w:t xml:space="preserve"> an </w:t>
      </w:r>
      <w:r w:rsidR="00F31F69" w:rsidRPr="003D018C">
        <w:rPr>
          <w:rFonts w:ascii="Times New Roman" w:hAnsi="Times New Roman" w:cs="Times New Roman"/>
        </w:rPr>
        <w:t>excerpt</w:t>
      </w:r>
      <w:r w:rsidR="00310A5B" w:rsidRPr="003D018C">
        <w:rPr>
          <w:rFonts w:ascii="Times New Roman" w:hAnsi="Times New Roman" w:cs="Times New Roman"/>
        </w:rPr>
        <w:t xml:space="preserve"> from Lewis </w:t>
      </w:r>
      <w:proofErr w:type="spellStart"/>
      <w:r w:rsidR="00310A5B" w:rsidRPr="003D018C">
        <w:rPr>
          <w:rFonts w:ascii="Times New Roman" w:hAnsi="Times New Roman" w:cs="Times New Roman"/>
        </w:rPr>
        <w:t>Caroll’s</w:t>
      </w:r>
      <w:proofErr w:type="spellEnd"/>
      <w:r w:rsidR="00466283" w:rsidRPr="003D018C">
        <w:rPr>
          <w:rFonts w:ascii="Times New Roman" w:hAnsi="Times New Roman" w:cs="Times New Roman"/>
        </w:rPr>
        <w:t xml:space="preserve"> </w:t>
      </w:r>
      <w:r w:rsidR="00466283" w:rsidRPr="003D018C">
        <w:rPr>
          <w:rFonts w:ascii="Times New Roman" w:hAnsi="Times New Roman" w:cs="Times New Roman"/>
          <w:i/>
        </w:rPr>
        <w:t>Alice</w:t>
      </w:r>
      <w:r w:rsidR="00310A5B" w:rsidRPr="003D018C">
        <w:rPr>
          <w:rFonts w:ascii="Times New Roman" w:hAnsi="Times New Roman" w:cs="Times New Roman"/>
          <w:i/>
        </w:rPr>
        <w:t>’s Adventures</w:t>
      </w:r>
      <w:r w:rsidR="00466283" w:rsidRPr="003D018C">
        <w:rPr>
          <w:rFonts w:ascii="Times New Roman" w:hAnsi="Times New Roman" w:cs="Times New Roman"/>
          <w:i/>
        </w:rPr>
        <w:t xml:space="preserve"> in Wonderland</w:t>
      </w:r>
      <w:r w:rsidR="001D6B95" w:rsidRPr="003D018C">
        <w:rPr>
          <w:rFonts w:ascii="Times New Roman" w:hAnsi="Times New Roman" w:cs="Times New Roman"/>
        </w:rPr>
        <w:t xml:space="preserve"> and</w:t>
      </w:r>
      <w:r w:rsidR="00F31F69" w:rsidRPr="003D018C">
        <w:rPr>
          <w:rFonts w:ascii="Times New Roman" w:hAnsi="Times New Roman" w:cs="Times New Roman"/>
        </w:rPr>
        <w:t xml:space="preserve"> </w:t>
      </w:r>
      <w:r w:rsidR="00466283" w:rsidRPr="003D018C">
        <w:rPr>
          <w:rFonts w:ascii="Times New Roman" w:hAnsi="Times New Roman" w:cs="Times New Roman"/>
        </w:rPr>
        <w:t>found that syntactic properties of the stimulus</w:t>
      </w:r>
      <w:r w:rsidR="001D6B95" w:rsidRPr="003D018C">
        <w:rPr>
          <w:rFonts w:ascii="Times New Roman" w:hAnsi="Times New Roman" w:cs="Times New Roman"/>
        </w:rPr>
        <w:t xml:space="preserve"> (measured as node counts),</w:t>
      </w:r>
      <w:r w:rsidR="00466283" w:rsidRPr="003D018C">
        <w:rPr>
          <w:rFonts w:ascii="Times New Roman" w:hAnsi="Times New Roman" w:cs="Times New Roman"/>
        </w:rPr>
        <w:t xml:space="preserve"> </w:t>
      </w:r>
      <w:r w:rsidR="001D6B95" w:rsidRPr="003D018C">
        <w:rPr>
          <w:rFonts w:ascii="Times New Roman" w:hAnsi="Times New Roman" w:cs="Times New Roman"/>
        </w:rPr>
        <w:t xml:space="preserve">accounted </w:t>
      </w:r>
      <w:r w:rsidR="00466283" w:rsidRPr="003D018C">
        <w:rPr>
          <w:rFonts w:ascii="Times New Roman" w:hAnsi="Times New Roman" w:cs="Times New Roman"/>
        </w:rPr>
        <w:t xml:space="preserve">for </w:t>
      </w:r>
      <w:r w:rsidR="001D6B95" w:rsidRPr="003D018C">
        <w:rPr>
          <w:rFonts w:ascii="Times New Roman" w:hAnsi="Times New Roman" w:cs="Times New Roman"/>
        </w:rPr>
        <w:t xml:space="preserve">significant </w:t>
      </w:r>
      <w:r w:rsidR="00466283" w:rsidRPr="003D018C">
        <w:rPr>
          <w:rFonts w:ascii="Times New Roman" w:hAnsi="Times New Roman" w:cs="Times New Roman"/>
        </w:rPr>
        <w:t xml:space="preserve">variance in the time course of activation in </w:t>
      </w:r>
      <w:r w:rsidR="003113C9" w:rsidRPr="003D018C">
        <w:rPr>
          <w:rFonts w:ascii="Times New Roman" w:hAnsi="Times New Roman" w:cs="Times New Roman"/>
        </w:rPr>
        <w:t xml:space="preserve">the </w:t>
      </w:r>
      <w:r w:rsidR="00466283" w:rsidRPr="003D018C">
        <w:rPr>
          <w:rFonts w:ascii="Times New Roman" w:hAnsi="Times New Roman" w:cs="Times New Roman"/>
        </w:rPr>
        <w:t>anterior temporal lobe over and above</w:t>
      </w:r>
      <w:r w:rsidR="001D6B95" w:rsidRPr="003D018C">
        <w:rPr>
          <w:rFonts w:ascii="Times New Roman" w:hAnsi="Times New Roman" w:cs="Times New Roman"/>
        </w:rPr>
        <w:t xml:space="preserve"> simple</w:t>
      </w:r>
      <w:r w:rsidR="00466283" w:rsidRPr="003D018C">
        <w:rPr>
          <w:rFonts w:ascii="Times New Roman" w:hAnsi="Times New Roman" w:cs="Times New Roman"/>
        </w:rPr>
        <w:t xml:space="preserve"> word probability</w:t>
      </w:r>
      <w:ins w:id="162" w:author="Kayleigh" w:date="2016-10-19T14:21:00Z">
        <w:r w:rsidR="00DF2637">
          <w:rPr>
            <w:rFonts w:ascii="Times New Roman" w:hAnsi="Times New Roman" w:cs="Times New Roman"/>
          </w:rPr>
          <w:t xml:space="preserve"> </w:t>
        </w:r>
        <w:r w:rsidR="00DF2637">
          <w:rPr>
            <w:rFonts w:ascii="Times New Roman" w:hAnsi="Times New Roman" w:cs="Times New Roman"/>
          </w:rPr>
          <w:fldChar w:fldCharType="begin" w:fldLock="1"/>
        </w:r>
      </w:ins>
      <w:r w:rsidR="00DF2637">
        <w:rPr>
          <w:rFonts w:ascii="Times New Roman" w:hAnsi="Times New Roman" w:cs="Times New Roman"/>
        </w:rPr>
        <w:instrText>ADDIN CSL_CITATION { "citationItems" : [ { "id" : "ITEM-1", "itemData" : { "author" : [ { "dropping-particle" : "", "family" : "Hale", "given" : "John T", "non-dropping-particle" : "", "parse-names" : false, "suffix" : "" }, { "dropping-particle" : "", "family" : "Lutz", "given" : "David E", "non-dropping-particle" : "", "parse-names" : false, "suffix" : "" }, { "dropping-particle" : "", "family" : "Luh", "given" : "Wen-ming", "non-dropping-particle" : "", "parse-names" : false, "suffix" : "" }, { "dropping-particle" : "", "family" : "Brennan", "given" : "Jonathan R", "non-dropping-particle" : "", "parse-names" : false, "suffix" : "" }, { "dropping-particle" : "", "family" : "Arbor", "given" : "Ann", "non-dropping-particle" : "", "parse-names" : false, "suffix" : "" } ], "container-title" : "Proceedings of CMCL", "id" : "ITEM-1", "issued" : { "date-parts" : [ [ "2015" ] ] }, "note" : "Competence Hypothesis: the best description of the language system should be a basic component of the best description of the language user?\n\nstim: audio recording of Alice in Wonderland\n\nusing surprisal (probability of a word), node count (i.e. syntax tree), and other grammatical predictors\n\nGrammar predictors are sig. over and above probability and node count almost always in anterior temporal lobe, but not in L IFG", "page" : "89-97", "title" : "Modeling fMRI time courses with linguistic structure at various grain sizes", "type" : "article-journal" }, "uris" : [ "http://www.mendeley.com/documents/?uuid=9cf7d383-8c7e-48be-8590-306609a4331c" ] } ], "mendeley" : { "formattedCitation" : "[Hale et al., 2015]", "plainTextFormattedCitation" : "[Hale et al., 2015]", "previouslyFormattedCitation" : "[Hale et al., 2015]" }, "properties" : { "noteIndex" : 0 }, "schema" : "https://github.com/citation-style-language/schema/raw/master/csl-citation.json" }</w:instrText>
      </w:r>
      <w:r w:rsidR="00DF2637">
        <w:rPr>
          <w:rFonts w:ascii="Times New Roman" w:hAnsi="Times New Roman" w:cs="Times New Roman"/>
        </w:rPr>
        <w:fldChar w:fldCharType="separate"/>
      </w:r>
      <w:r w:rsidR="00DF2637" w:rsidRPr="00DF2637">
        <w:rPr>
          <w:rFonts w:ascii="Times New Roman" w:hAnsi="Times New Roman" w:cs="Times New Roman"/>
          <w:noProof/>
        </w:rPr>
        <w:t>[Hale et al., 2015]</w:t>
      </w:r>
      <w:ins w:id="163" w:author="Kayleigh" w:date="2016-10-19T14:21:00Z">
        <w:r w:rsidR="00DF2637">
          <w:rPr>
            <w:rFonts w:ascii="Times New Roman" w:hAnsi="Times New Roman" w:cs="Times New Roman"/>
          </w:rPr>
          <w:fldChar w:fldCharType="end"/>
        </w:r>
      </w:ins>
      <w:r w:rsidR="007F2A29" w:rsidRPr="003D018C">
        <w:rPr>
          <w:rFonts w:ascii="Times New Roman" w:hAnsi="Times New Roman" w:cs="Times New Roman"/>
        </w:rPr>
        <w:t>.</w:t>
      </w:r>
      <w:r w:rsidR="001D6B95" w:rsidRPr="003D018C">
        <w:rPr>
          <w:rFonts w:ascii="Times New Roman" w:hAnsi="Times New Roman" w:cs="Times New Roman"/>
        </w:rPr>
        <w:t xml:space="preserve"> </w:t>
      </w:r>
      <w:r w:rsidR="006A1CF1" w:rsidRPr="003D018C">
        <w:rPr>
          <w:rFonts w:ascii="Times New Roman" w:hAnsi="Times New Roman" w:cs="Times New Roman"/>
        </w:rPr>
        <w:t>In another study,</w:t>
      </w:r>
      <w:r w:rsidR="00B86E8E" w:rsidRPr="003D018C">
        <w:rPr>
          <w:rFonts w:ascii="Times New Roman" w:hAnsi="Times New Roman" w:cs="Times New Roman"/>
        </w:rPr>
        <w:t xml:space="preserve"> </w:t>
      </w:r>
      <w:r w:rsidR="001D6B95" w:rsidRPr="003D018C">
        <w:rPr>
          <w:rFonts w:ascii="Times New Roman" w:hAnsi="Times New Roman" w:cs="Times New Roman"/>
        </w:rPr>
        <w:t xml:space="preserve">Moss </w:t>
      </w:r>
      <w:r w:rsidR="00B86E8E" w:rsidRPr="003D018C">
        <w:rPr>
          <w:rFonts w:ascii="Times New Roman" w:hAnsi="Times New Roman" w:cs="Times New Roman"/>
        </w:rPr>
        <w:lastRenderedPageBreak/>
        <w:t>and</w:t>
      </w:r>
      <w:r w:rsidR="001D6B95" w:rsidRPr="003D018C">
        <w:rPr>
          <w:rFonts w:ascii="Times New Roman" w:hAnsi="Times New Roman" w:cs="Times New Roman"/>
        </w:rPr>
        <w:t xml:space="preserve"> </w:t>
      </w:r>
      <w:proofErr w:type="spellStart"/>
      <w:r w:rsidR="001D6B95" w:rsidRPr="003D018C">
        <w:rPr>
          <w:rFonts w:ascii="Times New Roman" w:hAnsi="Times New Roman" w:cs="Times New Roman"/>
        </w:rPr>
        <w:t>Schunn</w:t>
      </w:r>
      <w:proofErr w:type="spellEnd"/>
      <w:r w:rsidR="001D6B95" w:rsidRPr="003D018C">
        <w:rPr>
          <w:rFonts w:ascii="Times New Roman" w:hAnsi="Times New Roman" w:cs="Times New Roman"/>
        </w:rPr>
        <w:t xml:space="preserve"> </w:t>
      </w:r>
      <w:r w:rsidR="00B86E8E" w:rsidRPr="003D018C">
        <w:rPr>
          <w:rFonts w:ascii="Times New Roman" w:hAnsi="Times New Roman" w:cs="Times New Roman"/>
        </w:rPr>
        <w:t>(</w:t>
      </w:r>
      <w:r w:rsidR="001D6B95" w:rsidRPr="003D018C">
        <w:rPr>
          <w:rFonts w:ascii="Times New Roman" w:hAnsi="Times New Roman" w:cs="Times New Roman"/>
        </w:rPr>
        <w:t>2015</w:t>
      </w:r>
      <w:r w:rsidR="00B86E8E" w:rsidRPr="003D018C">
        <w:rPr>
          <w:rFonts w:ascii="Times New Roman" w:hAnsi="Times New Roman" w:cs="Times New Roman"/>
        </w:rPr>
        <w:t>)</w:t>
      </w:r>
      <w:r w:rsidR="00997704" w:rsidRPr="003D018C">
        <w:rPr>
          <w:rFonts w:ascii="Times New Roman" w:hAnsi="Times New Roman" w:cs="Times New Roman"/>
        </w:rPr>
        <w:t xml:space="preserve"> manipulated the instructions for strategy use during naturalistic text reading and found </w:t>
      </w:r>
      <w:r w:rsidR="00483760" w:rsidRPr="003D018C">
        <w:rPr>
          <w:rFonts w:ascii="Times New Roman" w:hAnsi="Times New Roman" w:cs="Times New Roman"/>
        </w:rPr>
        <w:t>that functional</w:t>
      </w:r>
      <w:r w:rsidR="00997704" w:rsidRPr="003D018C">
        <w:rPr>
          <w:rFonts w:ascii="Times New Roman" w:hAnsi="Times New Roman" w:cs="Times New Roman"/>
        </w:rPr>
        <w:t xml:space="preserve"> connectivity between networks important for maintaining coherence and those involved in cognitive control varied as a function of the type of strategy use</w:t>
      </w:r>
      <w:ins w:id="164" w:author="Kayleigh" w:date="2016-10-19T14:22:00Z">
        <w:r w:rsidR="00DF2637">
          <w:rPr>
            <w:rFonts w:ascii="Times New Roman" w:hAnsi="Times New Roman" w:cs="Times New Roman"/>
          </w:rPr>
          <w:t xml:space="preserve"> </w:t>
        </w:r>
        <w:r w:rsidR="00DF2637">
          <w:rPr>
            <w:rFonts w:ascii="Times New Roman" w:hAnsi="Times New Roman" w:cs="Times New Roman"/>
          </w:rPr>
          <w:fldChar w:fldCharType="begin" w:fldLock="1"/>
        </w:r>
      </w:ins>
      <w:r w:rsidR="00DF2637">
        <w:rPr>
          <w:rFonts w:ascii="Times New Roman" w:hAnsi="Times New Roman" w:cs="Times New Roman"/>
        </w:rPr>
        <w:instrText>ADDIN CSL_CITATION { "citationItems" : [ { "id" : "ITEM-1", "itemData" : { "DOI" : "10.3389/fnhum.2015.00562", "ISSN" : "1662-5161", "author" : [ { "dropping-particle" : "", "family" : "Moss", "given" : "Jarrod", "non-dropping-particle" : "", "parse-names" : false, "suffix" : "" }, { "dropping-particle" : "", "family" : "Schunn", "given" : "Christian D.", "non-dropping-particle" : "", "parse-names" : false, "suffix" : "" } ], "container-title" : "Frontiers in Human Neuroscience", "id" : "ITEM-1", "issue" : "October", "issued" : { "date-parts" : [ [ "2015", "10", "23" ] ] }, "page" : "1-17", "title" : "Comprehension through explanation as the interaction of the brain\u2019s coherence and cognitive control networks", "type" : "article-journal", "volume" : "9" }, "uris" : [ "http://www.mendeley.com/documents/?uuid=90239cbc-6cbe-4fb7-8762-0fc3f2648bf3" ] } ], "mendeley" : { "formattedCitation" : "[Moss and Schunn, 2015]", "plainTextFormattedCitation" : "[Moss and Schunn, 2015]", "previouslyFormattedCitation" : "[Moss and Schunn, 2015]" }, "properties" : { "noteIndex" : 0 }, "schema" : "https://github.com/citation-style-language/schema/raw/master/csl-citation.json" }</w:instrText>
      </w:r>
      <w:r w:rsidR="00DF2637">
        <w:rPr>
          <w:rFonts w:ascii="Times New Roman" w:hAnsi="Times New Roman" w:cs="Times New Roman"/>
        </w:rPr>
        <w:fldChar w:fldCharType="separate"/>
      </w:r>
      <w:r w:rsidR="00DF2637" w:rsidRPr="00DF2637">
        <w:rPr>
          <w:rFonts w:ascii="Times New Roman" w:hAnsi="Times New Roman" w:cs="Times New Roman"/>
          <w:noProof/>
        </w:rPr>
        <w:t>[Moss and Schunn, 2015]</w:t>
      </w:r>
      <w:ins w:id="165" w:author="Kayleigh" w:date="2016-10-19T14:22:00Z">
        <w:r w:rsidR="00DF2637">
          <w:rPr>
            <w:rFonts w:ascii="Times New Roman" w:hAnsi="Times New Roman" w:cs="Times New Roman"/>
          </w:rPr>
          <w:fldChar w:fldCharType="end"/>
        </w:r>
      </w:ins>
      <w:r w:rsidR="00997704" w:rsidRPr="003D018C">
        <w:rPr>
          <w:rFonts w:ascii="Times New Roman" w:hAnsi="Times New Roman" w:cs="Times New Roman"/>
        </w:rPr>
        <w:t>.</w:t>
      </w:r>
      <w:r w:rsidR="00992003" w:rsidRPr="003D018C">
        <w:rPr>
          <w:rFonts w:ascii="Times New Roman" w:hAnsi="Times New Roman" w:cs="Times New Roman"/>
        </w:rPr>
        <w:t xml:space="preserve"> </w:t>
      </w:r>
      <w:ins w:id="166" w:author="Kayleigh" w:date="2016-10-19T14:22:00Z">
        <w:r w:rsidR="00DF2637">
          <w:rPr>
            <w:rFonts w:ascii="Times New Roman" w:hAnsi="Times New Roman" w:cs="Times New Roman"/>
          </w:rPr>
          <w:t xml:space="preserve">Another study </w:t>
        </w:r>
      </w:ins>
      <w:del w:id="167" w:author="Kayleigh" w:date="2016-10-19T14:22:00Z">
        <w:r w:rsidR="00A62DF9" w:rsidRPr="003D018C" w:rsidDel="00DF2637">
          <w:rPr>
            <w:rFonts w:ascii="Times New Roman" w:hAnsi="Times New Roman" w:cs="Times New Roman"/>
          </w:rPr>
          <w:delText xml:space="preserve">Further, Bonhage, Mueller, Friederici, and Fiebach (2015) </w:delText>
        </w:r>
      </w:del>
      <w:r w:rsidR="00A62DF9" w:rsidRPr="003D018C">
        <w:rPr>
          <w:rFonts w:ascii="Times New Roman" w:hAnsi="Times New Roman" w:cs="Times New Roman"/>
        </w:rPr>
        <w:t xml:space="preserve">integrated on-line timing information from </w:t>
      </w:r>
      <w:proofErr w:type="spellStart"/>
      <w:r w:rsidR="00A62DF9" w:rsidRPr="003D018C">
        <w:rPr>
          <w:rFonts w:ascii="Times New Roman" w:hAnsi="Times New Roman" w:cs="Times New Roman"/>
        </w:rPr>
        <w:t>eyetracking</w:t>
      </w:r>
      <w:proofErr w:type="spellEnd"/>
      <w:r w:rsidR="00A62DF9" w:rsidRPr="003D018C">
        <w:rPr>
          <w:rFonts w:ascii="Times New Roman" w:hAnsi="Times New Roman" w:cs="Times New Roman"/>
        </w:rPr>
        <w:t xml:space="preserve"> with fMRI during a naturalistic </w:t>
      </w:r>
      <w:r w:rsidRPr="003D018C">
        <w:rPr>
          <w:rFonts w:ascii="Times New Roman" w:hAnsi="Times New Roman" w:cs="Times New Roman"/>
        </w:rPr>
        <w:t>text-reading</w:t>
      </w:r>
      <w:r w:rsidR="00A62DF9" w:rsidRPr="003D018C">
        <w:rPr>
          <w:rFonts w:ascii="Times New Roman" w:hAnsi="Times New Roman" w:cs="Times New Roman"/>
        </w:rPr>
        <w:t xml:space="preserve"> task</w:t>
      </w:r>
      <w:r>
        <w:rPr>
          <w:rFonts w:ascii="Times New Roman" w:hAnsi="Times New Roman" w:cs="Times New Roman"/>
        </w:rPr>
        <w:t>. They</w:t>
      </w:r>
      <w:r w:rsidR="00A62DF9" w:rsidRPr="003D018C">
        <w:rPr>
          <w:rFonts w:ascii="Times New Roman" w:hAnsi="Times New Roman" w:cs="Times New Roman"/>
        </w:rPr>
        <w:t xml:space="preserve"> identified a network of </w:t>
      </w:r>
      <w:r w:rsidR="00D363FB" w:rsidRPr="003D018C">
        <w:rPr>
          <w:rFonts w:ascii="Times New Roman" w:hAnsi="Times New Roman" w:cs="Times New Roman"/>
        </w:rPr>
        <w:t>language</w:t>
      </w:r>
      <w:r>
        <w:rPr>
          <w:rFonts w:ascii="Times New Roman" w:hAnsi="Times New Roman" w:cs="Times New Roman"/>
        </w:rPr>
        <w:t>-</w:t>
      </w:r>
      <w:r w:rsidR="00D363FB" w:rsidRPr="003D018C">
        <w:rPr>
          <w:rFonts w:ascii="Times New Roman" w:hAnsi="Times New Roman" w:cs="Times New Roman"/>
        </w:rPr>
        <w:t xml:space="preserve">relevant </w:t>
      </w:r>
      <w:r w:rsidR="00A62DF9" w:rsidRPr="003D018C">
        <w:rPr>
          <w:rFonts w:ascii="Times New Roman" w:hAnsi="Times New Roman" w:cs="Times New Roman"/>
        </w:rPr>
        <w:t>cortical and subcortical regions</w:t>
      </w:r>
      <w:r w:rsidR="00D363FB" w:rsidRPr="003D018C">
        <w:rPr>
          <w:rFonts w:ascii="Times New Roman" w:hAnsi="Times New Roman" w:cs="Times New Roman"/>
        </w:rPr>
        <w:t xml:space="preserve"> involved in on-line word category prediction</w:t>
      </w:r>
      <w:r>
        <w:rPr>
          <w:rFonts w:ascii="Times New Roman" w:hAnsi="Times New Roman" w:cs="Times New Roman"/>
        </w:rPr>
        <w:t xml:space="preserve">, </w:t>
      </w:r>
      <w:r w:rsidR="00D363FB" w:rsidRPr="003D018C">
        <w:rPr>
          <w:rFonts w:ascii="Times New Roman" w:hAnsi="Times New Roman" w:cs="Times New Roman"/>
        </w:rPr>
        <w:t>including STG, IFG an</w:t>
      </w:r>
      <w:r>
        <w:rPr>
          <w:rFonts w:ascii="Times New Roman" w:hAnsi="Times New Roman" w:cs="Times New Roman"/>
        </w:rPr>
        <w:t>d</w:t>
      </w:r>
      <w:r w:rsidR="00D363FB" w:rsidRPr="003D018C">
        <w:rPr>
          <w:rFonts w:ascii="Times New Roman" w:hAnsi="Times New Roman" w:cs="Times New Roman"/>
        </w:rPr>
        <w:t xml:space="preserve"> the basal ganglia</w:t>
      </w:r>
      <w:ins w:id="168" w:author="Kayleigh" w:date="2016-10-19T14:22:00Z">
        <w:r w:rsidR="00DF2637">
          <w:rPr>
            <w:rFonts w:ascii="Times New Roman" w:hAnsi="Times New Roman" w:cs="Times New Roman"/>
          </w:rPr>
          <w:t xml:space="preserve"> </w:t>
        </w:r>
        <w:r w:rsidR="00DF2637">
          <w:rPr>
            <w:rFonts w:ascii="Times New Roman" w:hAnsi="Times New Roman" w:cs="Times New Roman"/>
          </w:rPr>
          <w:fldChar w:fldCharType="begin" w:fldLock="1"/>
        </w:r>
      </w:ins>
      <w:r w:rsidR="00DF2637">
        <w:rPr>
          <w:rFonts w:ascii="Times New Roman" w:hAnsi="Times New Roman" w:cs="Times New Roman"/>
        </w:rPr>
        <w:instrText>ADDIN CSL_CITATION { "citationItems" : [ { "id" : "ITEM-1", "itemData" : { "DOI" : "10.1016/j.cortex.2015.04.011", "ISSN" : "00109452", "PMID" : "26003489", "abstract" : "It is widely agreed upon that linguistic predictions are an integral part of language comprehension. Yet, experimental proof of their existence remains challenging. Here, we introduce a new predictive eye gaze reading task combining eye tracking and functional magnetic resonance imaging (fMRI) that allows us to infer the existence and timing of linguistic predictions via anticipatory eye-movements. Participants read different types of word sequences (i.e., regular sentences, meaningless jabberwocky sentences, non-word lists) up to the pre-final word. The final target word was displayed with a temporal delay and its screen position was dependent on the syntactic word category (nouns vs verbs). During the delay, anticipatory eye-movements into the correct target word area were indicative of linguistic predictions. For fMRI analysis, the predictive sentence conditions were contrasted to the non-word condition, with the anticipatory eye-movements specifying differences in timing across conditions. A conjunction analysis of both sentence conditions revealed the neural substrate of word category prediction, namely a distributed network of cortical and subcortical brain regions including language systems, basal ganglia, thalamus, and hippocampus. Direct contrasts between the regular sentence condition and the jabberwocky condition indicate that prediction of word category in meaningless jabberwocky sentences relies on classical left-hemispheric language systems involving Brodman's area 44/45 in the left inferior frontal gyrus, left superior temporal areas, and the dorsal caudate nucleus. Regular sentences, in contrast, allowed for the prediction of specific words. Word-specific predictions were specifically associated with more widely distributed temporal and parietal cortical systems, most prominently in the right hemisphere. Our results support the presence of linguistic predictions during sentence processing and demonstrate the validity of the predictive eye gaze paradigm for measuring syntactic and semantic aspects of linguistic predictions, as well as for investigating their neural substrates.", "author" : [ { "dropping-particle" : "", "family" : "Bonhage", "given" : "Corinna E.", "non-dropping-particle" : "", "parse-names" : false, "suffix" : "" }, { "dropping-particle" : "", "family" : "Mueller", "given" : "Jutta L.", "non-dropping-particle" : "", "parse-names" : false, "suffix" : "" }, { "dropping-particle" : "", "family" : "Friederici", "given" : "Angela D.", "non-dropping-particle" : "", "parse-names" : false, "suffix" : "" }, { "dropping-particle" : "", "family" : "Fiebach", "given" : "Christian", "non-dropping-particle" : "", "parse-names" : false, "suffix" : "" } ], "container-title" : "Cortex", "id" : "ITEM-1", "issued" : { "date-parts" : [ [ "2015" ] ] }, "note" : "predictive coding\n-- need to show both prediction generation and prediction error processing\n\ntask:\nSENT: meaningful declarative sentences (+ syn, +sem)\n\nJAB: jabberwocky senteces (+ syn, - sem)\n\nNWL: nonword lists (- syn, - sem)\n\neyetracking measures:\nboth show confidence in answer\n1) selection time to 1st TWA (confidence = shorter)\n2) fixation time: % on correct TWA (confidence = more %)\n\nword category prediction:\n\nBroca!\n\nlexico-semantic prediction:\nB SMG, R MTG (both semantics), occipital/fusiform (perhaps due to expectation of the form of the next word)\n\nprediction in general:\nthalamus, caudate, premotor &amp;amp; cerebellum (for sequence processing), B hippocampus (matching expected to perceived?)", "page" : "33-47", "publisher" : "Elsevier Ltd", "title" : "Combined eye tracking and fMRI reveals neural basis of linguistic predictions during sentence comprehension", "type" : "article-journal", "volume" : "68" }, "uris" : [ "http://www.mendeley.com/documents/?uuid=3ebc3dbd-4fe4-47ed-ace6-0cb5cd06ede5" ] } ], "mendeley" : { "formattedCitation" : "[Bonhage et al., 2015]", "plainTextFormattedCitation" : "[Bonhage et al., 2015]", "previouslyFormattedCitation" : "[Bonhage et al., 2015]" }, "properties" : { "noteIndex" : 0 }, "schema" : "https://github.com/citation-style-language/schema/raw/master/csl-citation.json" }</w:instrText>
      </w:r>
      <w:r w:rsidR="00DF2637">
        <w:rPr>
          <w:rFonts w:ascii="Times New Roman" w:hAnsi="Times New Roman" w:cs="Times New Roman"/>
        </w:rPr>
        <w:fldChar w:fldCharType="separate"/>
      </w:r>
      <w:r w:rsidR="00DF2637" w:rsidRPr="00DF2637">
        <w:rPr>
          <w:rFonts w:ascii="Times New Roman" w:hAnsi="Times New Roman" w:cs="Times New Roman"/>
          <w:noProof/>
        </w:rPr>
        <w:t>[Bonhage et al., 2015]</w:t>
      </w:r>
      <w:ins w:id="169" w:author="Kayleigh" w:date="2016-10-19T14:22:00Z">
        <w:r w:rsidR="00DF2637">
          <w:rPr>
            <w:rFonts w:ascii="Times New Roman" w:hAnsi="Times New Roman" w:cs="Times New Roman"/>
          </w:rPr>
          <w:fldChar w:fldCharType="end"/>
        </w:r>
      </w:ins>
      <w:r w:rsidR="00A62DF9" w:rsidRPr="003D018C">
        <w:rPr>
          <w:rFonts w:ascii="Times New Roman" w:hAnsi="Times New Roman" w:cs="Times New Roman"/>
        </w:rPr>
        <w:t xml:space="preserve">. Finally, </w:t>
      </w:r>
      <w:r w:rsidR="00992003" w:rsidRPr="003D018C">
        <w:rPr>
          <w:rFonts w:ascii="Times New Roman" w:hAnsi="Times New Roman" w:cs="Times New Roman"/>
        </w:rPr>
        <w:t xml:space="preserve">Wang and colleagues (2015) compared </w:t>
      </w:r>
      <w:r w:rsidR="00770F28" w:rsidRPr="003D018C">
        <w:rPr>
          <w:rFonts w:ascii="Times New Roman" w:hAnsi="Times New Roman" w:cs="Times New Roman"/>
        </w:rPr>
        <w:t>functional</w:t>
      </w:r>
      <w:r w:rsidR="00992003" w:rsidRPr="003D018C">
        <w:rPr>
          <w:rFonts w:ascii="Times New Roman" w:hAnsi="Times New Roman" w:cs="Times New Roman"/>
        </w:rPr>
        <w:t xml:space="preserve"> activation during naturalistic text reading</w:t>
      </w:r>
      <w:r w:rsidR="00770F28" w:rsidRPr="003D018C">
        <w:rPr>
          <w:rFonts w:ascii="Times New Roman" w:hAnsi="Times New Roman" w:cs="Times New Roman"/>
        </w:rPr>
        <w:t xml:space="preserve"> </w:t>
      </w:r>
      <w:r w:rsidRPr="003D018C">
        <w:rPr>
          <w:rFonts w:ascii="Times New Roman" w:hAnsi="Times New Roman" w:cs="Times New Roman"/>
        </w:rPr>
        <w:t>a</w:t>
      </w:r>
      <w:r>
        <w:rPr>
          <w:rFonts w:ascii="Times New Roman" w:hAnsi="Times New Roman" w:cs="Times New Roman"/>
        </w:rPr>
        <w:t xml:space="preserve">s well as </w:t>
      </w:r>
      <w:r w:rsidR="00770F28" w:rsidRPr="003D018C">
        <w:rPr>
          <w:rFonts w:ascii="Times New Roman" w:hAnsi="Times New Roman" w:cs="Times New Roman"/>
        </w:rPr>
        <w:t xml:space="preserve">single word processing </w:t>
      </w:r>
      <w:r>
        <w:rPr>
          <w:rFonts w:ascii="Times New Roman" w:hAnsi="Times New Roman" w:cs="Times New Roman"/>
        </w:rPr>
        <w:t>during</w:t>
      </w:r>
      <w:r w:rsidR="00770F28" w:rsidRPr="003D018C">
        <w:rPr>
          <w:rFonts w:ascii="Times New Roman" w:hAnsi="Times New Roman" w:cs="Times New Roman"/>
        </w:rPr>
        <w:t xml:space="preserve"> lexical decision</w:t>
      </w:r>
      <w:r w:rsidR="00992003" w:rsidRPr="003D018C">
        <w:rPr>
          <w:rFonts w:ascii="Times New Roman" w:hAnsi="Times New Roman" w:cs="Times New Roman"/>
        </w:rPr>
        <w:t xml:space="preserve">. </w:t>
      </w:r>
      <w:r w:rsidR="00770F28" w:rsidRPr="003D018C">
        <w:rPr>
          <w:rFonts w:ascii="Times New Roman" w:hAnsi="Times New Roman" w:cs="Times New Roman"/>
        </w:rPr>
        <w:t>Findings revealed</w:t>
      </w:r>
      <w:r w:rsidR="003527E4" w:rsidRPr="003D018C">
        <w:rPr>
          <w:rFonts w:ascii="Times New Roman" w:hAnsi="Times New Roman" w:cs="Times New Roman"/>
        </w:rPr>
        <w:t xml:space="preserve"> activation in superior temporal sulcus, </w:t>
      </w:r>
      <w:proofErr w:type="spellStart"/>
      <w:r w:rsidR="003527E4" w:rsidRPr="003D018C">
        <w:rPr>
          <w:rFonts w:ascii="Times New Roman" w:hAnsi="Times New Roman" w:cs="Times New Roman"/>
        </w:rPr>
        <w:t>supramarginal</w:t>
      </w:r>
      <w:proofErr w:type="spellEnd"/>
      <w:r w:rsidR="003527E4" w:rsidRPr="003D018C">
        <w:rPr>
          <w:rFonts w:ascii="Times New Roman" w:hAnsi="Times New Roman" w:cs="Times New Roman"/>
        </w:rPr>
        <w:t xml:space="preserve"> </w:t>
      </w:r>
      <w:proofErr w:type="spellStart"/>
      <w:r w:rsidR="003527E4" w:rsidRPr="003D018C">
        <w:rPr>
          <w:rFonts w:ascii="Times New Roman" w:hAnsi="Times New Roman" w:cs="Times New Roman"/>
        </w:rPr>
        <w:t>gyrus</w:t>
      </w:r>
      <w:proofErr w:type="spellEnd"/>
      <w:r w:rsidR="003527E4" w:rsidRPr="003D018C">
        <w:rPr>
          <w:rFonts w:ascii="Times New Roman" w:hAnsi="Times New Roman" w:cs="Times New Roman"/>
        </w:rPr>
        <w:t xml:space="preserve">, and angular </w:t>
      </w:r>
      <w:proofErr w:type="spellStart"/>
      <w:r w:rsidR="003527E4" w:rsidRPr="003D018C">
        <w:rPr>
          <w:rFonts w:ascii="Times New Roman" w:hAnsi="Times New Roman" w:cs="Times New Roman"/>
        </w:rPr>
        <w:t>gyrus</w:t>
      </w:r>
      <w:proofErr w:type="spellEnd"/>
      <w:r w:rsidR="003527E4" w:rsidRPr="003D018C">
        <w:rPr>
          <w:rFonts w:ascii="Times New Roman" w:hAnsi="Times New Roman" w:cs="Times New Roman"/>
        </w:rPr>
        <w:t xml:space="preserve"> </w:t>
      </w:r>
      <w:r w:rsidR="00770F28" w:rsidRPr="003D018C">
        <w:rPr>
          <w:rFonts w:ascii="Times New Roman" w:hAnsi="Times New Roman" w:cs="Times New Roman"/>
        </w:rPr>
        <w:t>during</w:t>
      </w:r>
      <w:r w:rsidR="003527E4" w:rsidRPr="003D018C">
        <w:rPr>
          <w:rFonts w:ascii="Times New Roman" w:hAnsi="Times New Roman" w:cs="Times New Roman"/>
        </w:rPr>
        <w:t xml:space="preserve"> naturalistic reading but deactivation in these </w:t>
      </w:r>
      <w:r w:rsidR="00770F28" w:rsidRPr="003D018C">
        <w:rPr>
          <w:rFonts w:ascii="Times New Roman" w:hAnsi="Times New Roman" w:cs="Times New Roman"/>
        </w:rPr>
        <w:t xml:space="preserve">same </w:t>
      </w:r>
      <w:r w:rsidR="003527E4" w:rsidRPr="003D018C">
        <w:rPr>
          <w:rFonts w:ascii="Times New Roman" w:hAnsi="Times New Roman" w:cs="Times New Roman"/>
        </w:rPr>
        <w:t xml:space="preserve">regions </w:t>
      </w:r>
      <w:r w:rsidR="00770F28" w:rsidRPr="003D018C">
        <w:rPr>
          <w:rFonts w:ascii="Times New Roman" w:hAnsi="Times New Roman" w:cs="Times New Roman"/>
        </w:rPr>
        <w:t>during word reading/</w:t>
      </w:r>
      <w:r w:rsidR="003527E4" w:rsidRPr="003D018C">
        <w:rPr>
          <w:rFonts w:ascii="Times New Roman" w:hAnsi="Times New Roman" w:cs="Times New Roman"/>
        </w:rPr>
        <w:t xml:space="preserve">lexical decision. </w:t>
      </w:r>
      <w:r w:rsidR="00770F28" w:rsidRPr="003D018C">
        <w:rPr>
          <w:rFonts w:ascii="Times New Roman" w:hAnsi="Times New Roman" w:cs="Times New Roman"/>
        </w:rPr>
        <w:t>Conversely, a</w:t>
      </w:r>
      <w:r w:rsidR="003527E4" w:rsidRPr="003D018C">
        <w:rPr>
          <w:rFonts w:ascii="Times New Roman" w:hAnsi="Times New Roman" w:cs="Times New Roman"/>
        </w:rPr>
        <w:t xml:space="preserve">ctivation was greater for lexical decision in regions such as bilateral insula and </w:t>
      </w:r>
      <w:proofErr w:type="spellStart"/>
      <w:r w:rsidR="004B588F" w:rsidRPr="003D018C">
        <w:rPr>
          <w:rFonts w:ascii="Times New Roman" w:hAnsi="Times New Roman" w:cs="Times New Roman"/>
        </w:rPr>
        <w:t>postcentral</w:t>
      </w:r>
      <w:proofErr w:type="spellEnd"/>
      <w:r w:rsidR="004B588F" w:rsidRPr="003D018C">
        <w:rPr>
          <w:rFonts w:ascii="Times New Roman" w:hAnsi="Times New Roman" w:cs="Times New Roman"/>
        </w:rPr>
        <w:t xml:space="preserve"> </w:t>
      </w:r>
      <w:proofErr w:type="spellStart"/>
      <w:r w:rsidR="004B588F" w:rsidRPr="003D018C">
        <w:rPr>
          <w:rFonts w:ascii="Times New Roman" w:hAnsi="Times New Roman" w:cs="Times New Roman"/>
        </w:rPr>
        <w:t>gyrus</w:t>
      </w:r>
      <w:proofErr w:type="spellEnd"/>
      <w:r w:rsidR="004B588F" w:rsidRPr="003D018C">
        <w:rPr>
          <w:rFonts w:ascii="Times New Roman" w:hAnsi="Times New Roman" w:cs="Times New Roman"/>
        </w:rPr>
        <w:t>, although it is unclear how much the active nature of the lexical decision task drove these differences</w:t>
      </w:r>
      <w:ins w:id="170" w:author="Kayleigh" w:date="2016-10-19T14:23:00Z">
        <w:r w:rsidR="00DF2637">
          <w:rPr>
            <w:rFonts w:ascii="Times New Roman" w:hAnsi="Times New Roman" w:cs="Times New Roman"/>
          </w:rPr>
          <w:t xml:space="preserve"> </w:t>
        </w:r>
        <w:r w:rsidR="00DF2637">
          <w:rPr>
            <w:rFonts w:ascii="Times New Roman" w:hAnsi="Times New Roman" w:cs="Times New Roman"/>
          </w:rPr>
          <w:fldChar w:fldCharType="begin" w:fldLock="1"/>
        </w:r>
      </w:ins>
      <w:r w:rsidR="002E443F">
        <w:rPr>
          <w:rFonts w:ascii="Times New Roman" w:hAnsi="Times New Roman" w:cs="Times New Roman"/>
        </w:rPr>
        <w:instrText>ADDIN CSL_CITATION { "citationItems" : [ { "id" : "ITEM-1", "itemData" : { "DOI" : "10.1371/journal.pone.0124388", "ISSN" : "1932-6203", "PMID" : "26017384", "abstract" : "Differences in how writing systems represent language raise important questions about whether there could be a universal functional architecture for reading across languages. In order to study potential language differences in the neural networks that support reading skill, we collected fMRI data from readers of alphabetic (English) and morpho-syllabic (Chinese) writing systems during two reading tasks. In one, participants read short stories under conditions that approximate natural reading, and in the other, participants decided whether individual stimuli were real words or not. Prior work comparing these two writing systems has overwhelmingly used meta-linguistic tasks, generally supporting the conclusion that the reading system is organized differently for skilled readers of Chinese and English. We observed that language differences in the reading network were greatly dependent on task. In lexical decision, a pattern consistent with prior research was observed in which the Middle Frontal Gyrus (MFG) and right Fusiform Gyrus (rFFG) were more active for Chinese than for English, whereas the posterior temporal sulcus was more active for English than for Chinese. We found a very different pattern of language effects in a naturalistic reading paradigm, during which significant differences were only observed in visual regions not typically considered specific to the reading network, and the middle temporal gyrus, which is thought to be important for direct mapping of orthography to semantics. Indeed, in areas that are often discussed as supporting distinct cognitive or linguistic functions between the two languages, we observed interaction. Specifically, language differences were most pronounced in MFG and rFFG during the lexical decision task, whereas no language differences were observed in these areas during silent reading of text for comprehension.", "author" : [ { "dropping-particle" : "", "family" : "Wang", "given" : "Xiaojuan", "non-dropping-particle" : "", "parse-names" : false, "suffix" : "" }, { "dropping-particle" : "", "family" : "Yang", "given" : "Jianfeng", "non-dropping-particle" : "", "parse-names" : false, "suffix" : "" }, { "dropping-particle" : "", "family" : "Yang", "given" : "Jie", "non-dropping-particle" : "", "parse-names" : false, "suffix" : "" }, { "dropping-particle" : "", "family" : "Mencl", "given" : "W Einar", "non-dropping-particle" : "", "parse-names" : false, "suffix" : "" }, { "dropping-particle" : "", "family" : "Shu", "given" : "Hua", "non-dropping-particle" : "", "parse-names" : false, "suffix" : "" }, { "dropping-particle" : "", "family" : "Zevin", "given" : "Jason David", "non-dropping-particle" : "", "parse-names" : false, "suffix" : "" } ], "container-title" : "PloS one", "id" : "ITEM-1", "issue" : "5", "issued" : { "date-parts" : [ [ "2015" ] ] }, "page" : "e0124388", "title" : "Language differences in the brain network for reading in naturalistic story reading and lexical decision.", "type" : "article-journal", "volume" : "10" }, "uris" : [ "http://www.mendeley.com/documents/?uuid=77f4e42a-f61b-4fca-b860-3bb61d280482" ] } ], "mendeley" : { "formattedCitation" : "[Wang et al., 2015]", "plainTextFormattedCitation" : "[Wang et al., 2015]", "previouslyFormattedCitation" : "[Wang et al., 2015]" }, "properties" : { "noteIndex" : 0 }, "schema" : "https://github.com/citation-style-language/schema/raw/master/csl-citation.json" }</w:instrText>
      </w:r>
      <w:r w:rsidR="00DF2637">
        <w:rPr>
          <w:rFonts w:ascii="Times New Roman" w:hAnsi="Times New Roman" w:cs="Times New Roman"/>
        </w:rPr>
        <w:fldChar w:fldCharType="separate"/>
      </w:r>
      <w:r w:rsidR="00DF2637" w:rsidRPr="00DF2637">
        <w:rPr>
          <w:rFonts w:ascii="Times New Roman" w:hAnsi="Times New Roman" w:cs="Times New Roman"/>
          <w:noProof/>
        </w:rPr>
        <w:t>[Wang et al., 2015]</w:t>
      </w:r>
      <w:ins w:id="171" w:author="Kayleigh" w:date="2016-10-19T14:23:00Z">
        <w:r w:rsidR="00DF2637">
          <w:rPr>
            <w:rFonts w:ascii="Times New Roman" w:hAnsi="Times New Roman" w:cs="Times New Roman"/>
          </w:rPr>
          <w:fldChar w:fldCharType="end"/>
        </w:r>
      </w:ins>
      <w:r w:rsidR="004B588F" w:rsidRPr="003D018C">
        <w:rPr>
          <w:rFonts w:ascii="Times New Roman" w:hAnsi="Times New Roman" w:cs="Times New Roman"/>
        </w:rPr>
        <w:t>.</w:t>
      </w:r>
      <w:r w:rsidR="00A052A8" w:rsidRPr="003D018C">
        <w:rPr>
          <w:rFonts w:ascii="Times New Roman" w:hAnsi="Times New Roman" w:cs="Times New Roman"/>
        </w:rPr>
        <w:t xml:space="preserve"> </w:t>
      </w:r>
      <w:r>
        <w:rPr>
          <w:rFonts w:ascii="Times New Roman" w:hAnsi="Times New Roman" w:cs="Times New Roman"/>
        </w:rPr>
        <w:t xml:space="preserve">Thus, </w:t>
      </w:r>
      <w:r w:rsidR="00755092">
        <w:rPr>
          <w:rFonts w:ascii="Times New Roman" w:hAnsi="Times New Roman" w:cs="Times New Roman"/>
        </w:rPr>
        <w:t xml:space="preserve">the </w:t>
      </w:r>
      <w:proofErr w:type="gramStart"/>
      <w:r w:rsidR="008B1993">
        <w:rPr>
          <w:rFonts w:ascii="Times New Roman" w:hAnsi="Times New Roman" w:cs="Times New Roman"/>
        </w:rPr>
        <w:t>findings of</w:t>
      </w:r>
      <w:r w:rsidR="00755092">
        <w:rPr>
          <w:rFonts w:ascii="Times New Roman" w:hAnsi="Times New Roman" w:cs="Times New Roman"/>
        </w:rPr>
        <w:t xml:space="preserve"> Wang and colleagues</w:t>
      </w:r>
      <w:r>
        <w:rPr>
          <w:rFonts w:ascii="Times New Roman" w:hAnsi="Times New Roman" w:cs="Times New Roman"/>
        </w:rPr>
        <w:t xml:space="preserve"> provides</w:t>
      </w:r>
      <w:proofErr w:type="gramEnd"/>
      <w:r>
        <w:rPr>
          <w:rFonts w:ascii="Times New Roman" w:hAnsi="Times New Roman" w:cs="Times New Roman"/>
        </w:rPr>
        <w:t xml:space="preserve"> a good comparison of naturalistic and task designs.</w:t>
      </w:r>
      <w:r w:rsidR="00A4702C" w:rsidRPr="003D018C">
        <w:rPr>
          <w:rFonts w:ascii="Times New Roman" w:hAnsi="Times New Roman" w:cs="Times New Roman"/>
        </w:rPr>
        <w:t xml:space="preserve"> </w:t>
      </w:r>
    </w:p>
    <w:p w14:paraId="546141F8" w14:textId="32646F1A" w:rsidR="00A052A8" w:rsidRPr="003D018C" w:rsidRDefault="00A052A8">
      <w:pPr>
        <w:spacing w:line="480" w:lineRule="auto"/>
        <w:ind w:firstLine="720"/>
        <w:jc w:val="both"/>
        <w:rPr>
          <w:rFonts w:ascii="Times New Roman" w:hAnsi="Times New Roman" w:cs="Times New Roman"/>
        </w:rPr>
      </w:pPr>
      <w:r w:rsidRPr="00521F52">
        <w:rPr>
          <w:rFonts w:ascii="Times New Roman" w:hAnsi="Times New Roman" w:cs="Times New Roman"/>
        </w:rPr>
        <w:t xml:space="preserve">Although these </w:t>
      </w:r>
      <w:r w:rsidR="00BE4689" w:rsidRPr="00265462">
        <w:rPr>
          <w:rFonts w:ascii="Times New Roman" w:hAnsi="Times New Roman" w:cs="Times New Roman"/>
        </w:rPr>
        <w:t>studies have</w:t>
      </w:r>
      <w:r w:rsidRPr="00C9316F">
        <w:rPr>
          <w:rFonts w:ascii="Times New Roman" w:hAnsi="Times New Roman" w:cs="Times New Roman"/>
        </w:rPr>
        <w:t xml:space="preserve"> demonstrated the utility of naturalistic designs for uncovering networks for particular aspects of processing during naturalistic comprehension, they were not used to look at i</w:t>
      </w:r>
      <w:r w:rsidRPr="003D018C">
        <w:rPr>
          <w:rFonts w:ascii="Times New Roman" w:hAnsi="Times New Roman" w:cs="Times New Roman"/>
        </w:rPr>
        <w:t>ndividual differences</w:t>
      </w:r>
      <w:r w:rsidR="00E722DB">
        <w:rPr>
          <w:rFonts w:ascii="Times New Roman" w:hAnsi="Times New Roman" w:cs="Times New Roman"/>
        </w:rPr>
        <w:t xml:space="preserve"> in reading comprehension. In addition, most of them do not</w:t>
      </w:r>
      <w:r w:rsidR="00D363FB" w:rsidRPr="003D018C">
        <w:rPr>
          <w:rFonts w:ascii="Times New Roman" w:hAnsi="Times New Roman" w:cs="Times New Roman"/>
        </w:rPr>
        <w:t xml:space="preserve"> directly compare </w:t>
      </w:r>
      <w:r w:rsidR="00E722DB">
        <w:rPr>
          <w:rFonts w:ascii="Times New Roman" w:hAnsi="Times New Roman" w:cs="Times New Roman"/>
        </w:rPr>
        <w:t>speech and print or word and text</w:t>
      </w:r>
      <w:r w:rsidR="00ED65EB" w:rsidRPr="003D018C">
        <w:rPr>
          <w:rFonts w:ascii="Times New Roman" w:hAnsi="Times New Roman" w:cs="Times New Roman"/>
        </w:rPr>
        <w:t>.</w:t>
      </w:r>
      <w:r w:rsidRPr="003D018C">
        <w:rPr>
          <w:rFonts w:ascii="Times New Roman" w:hAnsi="Times New Roman" w:cs="Times New Roman"/>
        </w:rPr>
        <w:t xml:space="preserve"> </w:t>
      </w:r>
      <w:r w:rsidR="00241F96" w:rsidRPr="003D018C">
        <w:rPr>
          <w:rFonts w:ascii="Times New Roman" w:hAnsi="Times New Roman" w:cs="Times New Roman"/>
        </w:rPr>
        <w:t xml:space="preserve">In this paper, </w:t>
      </w:r>
      <w:r w:rsidR="00D04C71" w:rsidRPr="003D018C">
        <w:rPr>
          <w:rFonts w:ascii="Times New Roman" w:hAnsi="Times New Roman" w:cs="Times New Roman"/>
        </w:rPr>
        <w:t>we explore the relationship between comprehension skill and brain activation during both single-word and passage comprehension</w:t>
      </w:r>
      <w:r w:rsidR="00A4702C" w:rsidRPr="003D018C">
        <w:rPr>
          <w:rFonts w:ascii="Times New Roman" w:hAnsi="Times New Roman" w:cs="Times New Roman"/>
        </w:rPr>
        <w:t xml:space="preserve">. </w:t>
      </w:r>
      <w:r w:rsidR="00300E19" w:rsidRPr="003D018C">
        <w:rPr>
          <w:rFonts w:ascii="Times New Roman" w:hAnsi="Times New Roman" w:cs="Times New Roman"/>
        </w:rPr>
        <w:t xml:space="preserve">We also </w:t>
      </w:r>
      <w:r w:rsidRPr="003D018C">
        <w:rPr>
          <w:rFonts w:ascii="Times New Roman" w:hAnsi="Times New Roman" w:cs="Times New Roman"/>
        </w:rPr>
        <w:t xml:space="preserve">examine </w:t>
      </w:r>
      <w:r w:rsidR="00300E19" w:rsidRPr="003D018C">
        <w:rPr>
          <w:rFonts w:ascii="Times New Roman" w:hAnsi="Times New Roman" w:cs="Times New Roman"/>
        </w:rPr>
        <w:t xml:space="preserve">both </w:t>
      </w:r>
      <w:r w:rsidR="0070159E" w:rsidRPr="003D018C">
        <w:rPr>
          <w:rFonts w:ascii="Times New Roman" w:hAnsi="Times New Roman" w:cs="Times New Roman"/>
        </w:rPr>
        <w:t>spoken</w:t>
      </w:r>
      <w:r w:rsidR="00300E19" w:rsidRPr="003D018C">
        <w:rPr>
          <w:rFonts w:ascii="Times New Roman" w:hAnsi="Times New Roman" w:cs="Times New Roman"/>
        </w:rPr>
        <w:t xml:space="preserve"> and </w:t>
      </w:r>
      <w:r w:rsidR="0070159E" w:rsidRPr="003D018C">
        <w:rPr>
          <w:rFonts w:ascii="Times New Roman" w:hAnsi="Times New Roman" w:cs="Times New Roman"/>
        </w:rPr>
        <w:t>printed</w:t>
      </w:r>
      <w:r w:rsidR="00300E19" w:rsidRPr="003D018C">
        <w:rPr>
          <w:rFonts w:ascii="Times New Roman" w:hAnsi="Times New Roman" w:cs="Times New Roman"/>
        </w:rPr>
        <w:t xml:space="preserve"> presentation of words and passages</w:t>
      </w:r>
      <w:r w:rsidRPr="003D018C">
        <w:rPr>
          <w:rFonts w:ascii="Times New Roman" w:hAnsi="Times New Roman" w:cs="Times New Roman"/>
        </w:rPr>
        <w:t xml:space="preserve"> to explore</w:t>
      </w:r>
      <w:r w:rsidR="00300E19" w:rsidRPr="003D018C">
        <w:rPr>
          <w:rFonts w:ascii="Times New Roman" w:hAnsi="Times New Roman" w:cs="Times New Roman"/>
        </w:rPr>
        <w:t xml:space="preserve"> the degree to which </w:t>
      </w:r>
      <w:r w:rsidR="00032026" w:rsidRPr="003D018C">
        <w:rPr>
          <w:rFonts w:ascii="Times New Roman" w:hAnsi="Times New Roman" w:cs="Times New Roman"/>
        </w:rPr>
        <w:t>individual differences in</w:t>
      </w:r>
      <w:r w:rsidRPr="003D018C">
        <w:rPr>
          <w:rFonts w:ascii="Times New Roman" w:hAnsi="Times New Roman" w:cs="Times New Roman"/>
        </w:rPr>
        <w:t xml:space="preserve"> comprehension skill</w:t>
      </w:r>
      <w:r w:rsidR="00032026" w:rsidRPr="003D018C">
        <w:rPr>
          <w:rFonts w:ascii="Times New Roman" w:hAnsi="Times New Roman" w:cs="Times New Roman"/>
        </w:rPr>
        <w:t xml:space="preserve"> </w:t>
      </w:r>
      <w:r w:rsidRPr="003D018C">
        <w:rPr>
          <w:rFonts w:ascii="Times New Roman" w:hAnsi="Times New Roman" w:cs="Times New Roman"/>
        </w:rPr>
        <w:t>are associated with variation that is sensitive to</w:t>
      </w:r>
      <w:r w:rsidR="00032026" w:rsidRPr="003D018C">
        <w:rPr>
          <w:rFonts w:ascii="Times New Roman" w:hAnsi="Times New Roman" w:cs="Times New Roman"/>
        </w:rPr>
        <w:t xml:space="preserve"> </w:t>
      </w:r>
      <w:r w:rsidRPr="003D018C">
        <w:rPr>
          <w:rFonts w:ascii="Times New Roman" w:hAnsi="Times New Roman" w:cs="Times New Roman"/>
        </w:rPr>
        <w:t>the modality of the incoming stimulus.</w:t>
      </w:r>
      <w:r w:rsidR="001B3B7C">
        <w:rPr>
          <w:rFonts w:ascii="Times New Roman" w:hAnsi="Times New Roman" w:cs="Times New Roman"/>
        </w:rPr>
        <w:t xml:space="preserve"> While </w:t>
      </w:r>
      <w:r w:rsidR="00A07CDC">
        <w:rPr>
          <w:rFonts w:ascii="Times New Roman" w:hAnsi="Times New Roman" w:cs="Times New Roman"/>
        </w:rPr>
        <w:t xml:space="preserve">our primary goal was to use a data driven approach identify networks associated with printed </w:t>
      </w:r>
      <w:ins w:id="172" w:author="Kayleigh" w:date="2016-10-19T14:23:00Z">
        <w:r w:rsidR="00DF2637">
          <w:rPr>
            <w:rFonts w:ascii="Times New Roman" w:hAnsi="Times New Roman" w:cs="Times New Roman"/>
          </w:rPr>
          <w:t>versus</w:t>
        </w:r>
      </w:ins>
      <w:del w:id="173" w:author="Kayleigh" w:date="2016-10-19T14:23:00Z">
        <w:r w:rsidR="00A07CDC" w:rsidDel="00DF2637">
          <w:rPr>
            <w:rFonts w:ascii="Times New Roman" w:hAnsi="Times New Roman" w:cs="Times New Roman"/>
          </w:rPr>
          <w:delText>vs</w:delText>
        </w:r>
      </w:del>
      <w:r w:rsidR="00A07CDC">
        <w:rPr>
          <w:rFonts w:ascii="Times New Roman" w:hAnsi="Times New Roman" w:cs="Times New Roman"/>
        </w:rPr>
        <w:t xml:space="preserve"> </w:t>
      </w:r>
      <w:r w:rsidR="00A07CDC">
        <w:rPr>
          <w:rFonts w:ascii="Times New Roman" w:hAnsi="Times New Roman" w:cs="Times New Roman"/>
        </w:rPr>
        <w:lastRenderedPageBreak/>
        <w:t xml:space="preserve">spoken text comprehension and single word </w:t>
      </w:r>
      <w:ins w:id="174" w:author="Kayleigh" w:date="2016-10-19T14:23:00Z">
        <w:r w:rsidR="00DF2637">
          <w:rPr>
            <w:rFonts w:ascii="Times New Roman" w:hAnsi="Times New Roman" w:cs="Times New Roman"/>
          </w:rPr>
          <w:t>versus</w:t>
        </w:r>
      </w:ins>
      <w:del w:id="175" w:author="Kayleigh" w:date="2016-10-19T14:23:00Z">
        <w:r w:rsidR="00A07CDC" w:rsidDel="00DF2637">
          <w:rPr>
            <w:rFonts w:ascii="Times New Roman" w:hAnsi="Times New Roman" w:cs="Times New Roman"/>
          </w:rPr>
          <w:delText>vs</w:delText>
        </w:r>
      </w:del>
      <w:r w:rsidR="00A07CDC">
        <w:rPr>
          <w:rFonts w:ascii="Times New Roman" w:hAnsi="Times New Roman" w:cs="Times New Roman"/>
        </w:rPr>
        <w:t xml:space="preserve"> passage comprehension, we also make some specific hypotheses. First, given </w:t>
      </w:r>
      <w:r w:rsidR="000F639E">
        <w:rPr>
          <w:rFonts w:ascii="Times New Roman" w:hAnsi="Times New Roman" w:cs="Times New Roman"/>
        </w:rPr>
        <w:t xml:space="preserve">studies of </w:t>
      </w:r>
      <w:r w:rsidR="00582332">
        <w:rPr>
          <w:rFonts w:ascii="Times New Roman" w:hAnsi="Times New Roman" w:cs="Times New Roman"/>
        </w:rPr>
        <w:t xml:space="preserve">poor </w:t>
      </w:r>
      <w:r w:rsidR="001F495D">
        <w:rPr>
          <w:rFonts w:ascii="Times New Roman" w:hAnsi="Times New Roman" w:cs="Times New Roman"/>
        </w:rPr>
        <w:t>comprehenders that</w:t>
      </w:r>
      <w:r w:rsidR="000F639E">
        <w:rPr>
          <w:rFonts w:ascii="Times New Roman" w:hAnsi="Times New Roman" w:cs="Times New Roman"/>
        </w:rPr>
        <w:t xml:space="preserve"> find</w:t>
      </w:r>
      <w:r w:rsidR="00A07CDC">
        <w:rPr>
          <w:rFonts w:ascii="Times New Roman" w:hAnsi="Times New Roman" w:cs="Times New Roman"/>
        </w:rPr>
        <w:t xml:space="preserve"> strong links between oral </w:t>
      </w:r>
      <w:r w:rsidR="000F639E">
        <w:rPr>
          <w:rFonts w:ascii="Times New Roman" w:hAnsi="Times New Roman" w:cs="Times New Roman"/>
        </w:rPr>
        <w:t>comprehension</w:t>
      </w:r>
      <w:r w:rsidR="00A07CDC">
        <w:rPr>
          <w:rFonts w:ascii="Times New Roman" w:hAnsi="Times New Roman" w:cs="Times New Roman"/>
        </w:rPr>
        <w:t xml:space="preserve"> and reading comprehension, we predicted that</w:t>
      </w:r>
      <w:r w:rsidR="001B3B7C">
        <w:rPr>
          <w:rFonts w:ascii="Times New Roman" w:hAnsi="Times New Roman" w:cs="Times New Roman"/>
        </w:rPr>
        <w:t xml:space="preserve"> reading comprehension </w:t>
      </w:r>
      <w:r w:rsidR="00A07CDC">
        <w:rPr>
          <w:rFonts w:ascii="Times New Roman" w:hAnsi="Times New Roman" w:cs="Times New Roman"/>
        </w:rPr>
        <w:t xml:space="preserve">skill </w:t>
      </w:r>
      <w:r w:rsidR="001B3B7C">
        <w:rPr>
          <w:rFonts w:ascii="Times New Roman" w:hAnsi="Times New Roman" w:cs="Times New Roman"/>
        </w:rPr>
        <w:t>w</w:t>
      </w:r>
      <w:r w:rsidR="00A07CDC">
        <w:rPr>
          <w:rFonts w:ascii="Times New Roman" w:hAnsi="Times New Roman" w:cs="Times New Roman"/>
        </w:rPr>
        <w:t>ould</w:t>
      </w:r>
      <w:r w:rsidR="001B3B7C">
        <w:rPr>
          <w:rFonts w:ascii="Times New Roman" w:hAnsi="Times New Roman" w:cs="Times New Roman"/>
        </w:rPr>
        <w:t xml:space="preserve"> </w:t>
      </w:r>
      <w:r w:rsidR="00A07CDC">
        <w:rPr>
          <w:rFonts w:ascii="Times New Roman" w:hAnsi="Times New Roman" w:cs="Times New Roman"/>
        </w:rPr>
        <w:t xml:space="preserve">modulate </w:t>
      </w:r>
      <w:r w:rsidR="000F639E">
        <w:rPr>
          <w:rFonts w:ascii="Times New Roman" w:hAnsi="Times New Roman" w:cs="Times New Roman"/>
        </w:rPr>
        <w:t>patterns of activation to</w:t>
      </w:r>
      <w:r w:rsidR="00A07CDC">
        <w:rPr>
          <w:rFonts w:ascii="Times New Roman" w:hAnsi="Times New Roman" w:cs="Times New Roman"/>
        </w:rPr>
        <w:t xml:space="preserve"> </w:t>
      </w:r>
      <w:r w:rsidR="001059E7">
        <w:rPr>
          <w:rFonts w:ascii="Times New Roman" w:hAnsi="Times New Roman" w:cs="Times New Roman"/>
        </w:rPr>
        <w:t>speech</w:t>
      </w:r>
      <w:r w:rsidR="001B3B7C">
        <w:rPr>
          <w:rFonts w:ascii="Times New Roman" w:hAnsi="Times New Roman" w:cs="Times New Roman"/>
        </w:rPr>
        <w:t xml:space="preserve"> and print</w:t>
      </w:r>
      <w:r w:rsidR="00A07CDC">
        <w:rPr>
          <w:rFonts w:ascii="Times New Roman" w:hAnsi="Times New Roman" w:cs="Times New Roman"/>
        </w:rPr>
        <w:t xml:space="preserve"> in a similar manner</w:t>
      </w:r>
      <w:r w:rsidR="001B3B7C">
        <w:rPr>
          <w:rFonts w:ascii="Times New Roman" w:hAnsi="Times New Roman" w:cs="Times New Roman"/>
        </w:rPr>
        <w:t xml:space="preserve">. This hypothesis is </w:t>
      </w:r>
      <w:r w:rsidR="001059E7">
        <w:rPr>
          <w:rFonts w:ascii="Times New Roman" w:hAnsi="Times New Roman" w:cs="Times New Roman"/>
        </w:rPr>
        <w:t xml:space="preserve">further </w:t>
      </w:r>
      <w:r w:rsidR="001B3B7C">
        <w:rPr>
          <w:rFonts w:ascii="Times New Roman" w:hAnsi="Times New Roman" w:cs="Times New Roman"/>
        </w:rPr>
        <w:t>supported by the fact that the higher-level</w:t>
      </w:r>
      <w:r w:rsidR="001A7AAD">
        <w:rPr>
          <w:rFonts w:ascii="Times New Roman" w:hAnsi="Times New Roman" w:cs="Times New Roman"/>
        </w:rPr>
        <w:t xml:space="preserve"> language</w:t>
      </w:r>
      <w:r w:rsidR="001B3B7C">
        <w:rPr>
          <w:rFonts w:ascii="Times New Roman" w:hAnsi="Times New Roman" w:cs="Times New Roman"/>
        </w:rPr>
        <w:t xml:space="preserve"> and domain-general skills</w:t>
      </w:r>
      <w:r w:rsidR="001A7AAD">
        <w:rPr>
          <w:rFonts w:ascii="Times New Roman" w:hAnsi="Times New Roman" w:cs="Times New Roman"/>
        </w:rPr>
        <w:t xml:space="preserve"> (e.g., inference making, verbal working memory)</w:t>
      </w:r>
      <w:r w:rsidR="001B3B7C">
        <w:rPr>
          <w:rFonts w:ascii="Times New Roman" w:hAnsi="Times New Roman" w:cs="Times New Roman"/>
        </w:rPr>
        <w:t xml:space="preserve"> </w:t>
      </w:r>
      <w:r w:rsidR="001A7AAD">
        <w:rPr>
          <w:rFonts w:ascii="Times New Roman" w:hAnsi="Times New Roman" w:cs="Times New Roman"/>
        </w:rPr>
        <w:t>found</w:t>
      </w:r>
      <w:r w:rsidR="001B3B7C">
        <w:rPr>
          <w:rFonts w:ascii="Times New Roman" w:hAnsi="Times New Roman" w:cs="Times New Roman"/>
        </w:rPr>
        <w:t xml:space="preserve"> to be related to individual differences in reading comprehension are </w:t>
      </w:r>
      <w:r w:rsidR="000F639E">
        <w:rPr>
          <w:rFonts w:ascii="Times New Roman" w:hAnsi="Times New Roman" w:cs="Times New Roman"/>
        </w:rPr>
        <w:t>required for both spoken and printed comprehension of words and passages</w:t>
      </w:r>
      <w:r w:rsidR="001B3B7C">
        <w:rPr>
          <w:rFonts w:ascii="Times New Roman" w:hAnsi="Times New Roman" w:cs="Times New Roman"/>
        </w:rPr>
        <w:t>.</w:t>
      </w:r>
      <w:r w:rsidR="00300E19" w:rsidRPr="003D018C">
        <w:rPr>
          <w:rFonts w:ascii="Times New Roman" w:hAnsi="Times New Roman" w:cs="Times New Roman"/>
        </w:rPr>
        <w:t xml:space="preserve"> </w:t>
      </w:r>
      <w:r w:rsidR="001059E7">
        <w:rPr>
          <w:rFonts w:ascii="Times New Roman" w:hAnsi="Times New Roman" w:cs="Times New Roman"/>
        </w:rPr>
        <w:t xml:space="preserve"> Second, given that individuals who struggle with reading comprehension tend also to have </w:t>
      </w:r>
      <w:r w:rsidR="000F639E">
        <w:rPr>
          <w:rFonts w:ascii="Times New Roman" w:hAnsi="Times New Roman" w:cs="Times New Roman"/>
        </w:rPr>
        <w:t>word</w:t>
      </w:r>
      <w:r w:rsidR="001059E7">
        <w:rPr>
          <w:rFonts w:ascii="Times New Roman" w:hAnsi="Times New Roman" w:cs="Times New Roman"/>
        </w:rPr>
        <w:t xml:space="preserve"> level weakness in vocabulary and other lexical-semantic processing tasks (e.g., </w:t>
      </w:r>
      <w:r w:rsidR="001A7AAD">
        <w:rPr>
          <w:rFonts w:ascii="Times New Roman" w:hAnsi="Times New Roman" w:cs="Times New Roman"/>
        </w:rPr>
        <w:t xml:space="preserve">semantic </w:t>
      </w:r>
      <w:r w:rsidR="001059E7">
        <w:rPr>
          <w:rFonts w:ascii="Times New Roman" w:hAnsi="Times New Roman" w:cs="Times New Roman"/>
        </w:rPr>
        <w:t>priming), we predicted</w:t>
      </w:r>
      <w:r w:rsidR="001059E7" w:rsidRPr="003D018C">
        <w:rPr>
          <w:rFonts w:ascii="Times New Roman" w:hAnsi="Times New Roman" w:cs="Times New Roman"/>
        </w:rPr>
        <w:t xml:space="preserve"> </w:t>
      </w:r>
      <w:r w:rsidR="001059E7">
        <w:rPr>
          <w:rFonts w:ascii="Times New Roman" w:hAnsi="Times New Roman" w:cs="Times New Roman"/>
        </w:rPr>
        <w:t xml:space="preserve">that comprehension skill would be strongly associated with activation </w:t>
      </w:r>
      <w:r w:rsidR="001F495D">
        <w:rPr>
          <w:rFonts w:ascii="Times New Roman" w:hAnsi="Times New Roman" w:cs="Times New Roman"/>
        </w:rPr>
        <w:t>in both</w:t>
      </w:r>
      <w:r w:rsidR="001059E7">
        <w:rPr>
          <w:rFonts w:ascii="Times New Roman" w:hAnsi="Times New Roman" w:cs="Times New Roman"/>
        </w:rPr>
        <w:t xml:space="preserve"> our single word and passage tasks. </w:t>
      </w:r>
      <w:r w:rsidR="001059E7" w:rsidRPr="003D018C">
        <w:rPr>
          <w:rFonts w:ascii="Times New Roman" w:hAnsi="Times New Roman" w:cs="Times New Roman"/>
        </w:rPr>
        <w:t>Thus</w:t>
      </w:r>
      <w:r w:rsidR="00D363FB" w:rsidRPr="003D018C">
        <w:rPr>
          <w:rFonts w:ascii="Times New Roman" w:hAnsi="Times New Roman" w:cs="Times New Roman"/>
        </w:rPr>
        <w:t xml:space="preserve">, the </w:t>
      </w:r>
      <w:r w:rsidR="00A4702C" w:rsidRPr="003D018C">
        <w:rPr>
          <w:rFonts w:ascii="Times New Roman" w:hAnsi="Times New Roman" w:cs="Times New Roman"/>
        </w:rPr>
        <w:t>aim</w:t>
      </w:r>
      <w:r w:rsidR="00D363FB" w:rsidRPr="003D018C">
        <w:rPr>
          <w:rFonts w:ascii="Times New Roman" w:hAnsi="Times New Roman" w:cs="Times New Roman"/>
        </w:rPr>
        <w:t xml:space="preserve"> of the current paper is</w:t>
      </w:r>
      <w:r w:rsidR="00A4702C" w:rsidRPr="003D018C">
        <w:rPr>
          <w:rFonts w:ascii="Times New Roman" w:hAnsi="Times New Roman" w:cs="Times New Roman"/>
        </w:rPr>
        <w:t xml:space="preserve"> to investigate how comprehension skill is related to brain activity across processing levels and modalities.</w:t>
      </w:r>
    </w:p>
    <w:p w14:paraId="322CB0A2" w14:textId="77777777" w:rsidR="00DA3B9C" w:rsidRPr="003D018C" w:rsidRDefault="00DA3B9C" w:rsidP="00814C92">
      <w:pPr>
        <w:spacing w:line="480" w:lineRule="auto"/>
        <w:jc w:val="both"/>
        <w:rPr>
          <w:rFonts w:ascii="Times New Roman" w:hAnsi="Times New Roman" w:cs="Times New Roman"/>
          <w:b/>
        </w:rPr>
      </w:pPr>
      <w:r w:rsidRPr="003D018C">
        <w:rPr>
          <w:rFonts w:ascii="Times New Roman" w:hAnsi="Times New Roman" w:cs="Times New Roman"/>
          <w:b/>
        </w:rPr>
        <w:t>Methods</w:t>
      </w:r>
    </w:p>
    <w:p w14:paraId="7780F770" w14:textId="77777777" w:rsidR="00DA3B9C" w:rsidRPr="003D018C" w:rsidRDefault="00DA3B9C" w:rsidP="00814C92">
      <w:pPr>
        <w:spacing w:line="480" w:lineRule="auto"/>
        <w:jc w:val="both"/>
        <w:rPr>
          <w:rFonts w:ascii="Times New Roman" w:hAnsi="Times New Roman" w:cs="Times New Roman"/>
          <w:i/>
        </w:rPr>
      </w:pPr>
      <w:r w:rsidRPr="003D018C">
        <w:rPr>
          <w:rFonts w:ascii="Times New Roman" w:hAnsi="Times New Roman" w:cs="Times New Roman"/>
          <w:i/>
        </w:rPr>
        <w:t>Participants</w:t>
      </w:r>
    </w:p>
    <w:p w14:paraId="29A1738F" w14:textId="681632D5" w:rsidR="007F1DDC" w:rsidRPr="003D018C" w:rsidRDefault="006C4904" w:rsidP="00814C92">
      <w:pPr>
        <w:spacing w:line="480" w:lineRule="auto"/>
        <w:ind w:firstLine="720"/>
        <w:jc w:val="both"/>
        <w:rPr>
          <w:rFonts w:ascii="Times New Roman" w:hAnsi="Times New Roman" w:cs="Times New Roman"/>
        </w:rPr>
      </w:pPr>
      <w:r w:rsidRPr="003D018C">
        <w:rPr>
          <w:rFonts w:ascii="Times New Roman" w:hAnsi="Times New Roman" w:cs="Times New Roman"/>
        </w:rPr>
        <w:t xml:space="preserve">A total of 32 </w:t>
      </w:r>
      <w:r w:rsidR="007F350A" w:rsidRPr="003D018C">
        <w:rPr>
          <w:rFonts w:ascii="Times New Roman" w:hAnsi="Times New Roman" w:cs="Times New Roman"/>
        </w:rPr>
        <w:t>adolescent participants</w:t>
      </w:r>
      <w:r w:rsidRPr="003D018C">
        <w:rPr>
          <w:rFonts w:ascii="Times New Roman" w:hAnsi="Times New Roman" w:cs="Times New Roman"/>
        </w:rPr>
        <w:t xml:space="preserve"> were included in </w:t>
      </w:r>
      <w:r w:rsidR="007F350A" w:rsidRPr="003D018C">
        <w:rPr>
          <w:rFonts w:ascii="Times New Roman" w:hAnsi="Times New Roman" w:cs="Times New Roman"/>
        </w:rPr>
        <w:t>this study</w:t>
      </w:r>
      <w:r w:rsidRPr="003D018C">
        <w:rPr>
          <w:rFonts w:ascii="Times New Roman" w:hAnsi="Times New Roman" w:cs="Times New Roman"/>
        </w:rPr>
        <w:t xml:space="preserve"> (M Age = 17, range = 13.75-18.75, 14 male</w:t>
      </w:r>
      <w:r w:rsidR="009B47ED" w:rsidRPr="003D018C">
        <w:rPr>
          <w:rFonts w:ascii="Times New Roman" w:hAnsi="Times New Roman" w:cs="Times New Roman"/>
        </w:rPr>
        <w:t>s</w:t>
      </w:r>
      <w:r w:rsidRPr="003D018C">
        <w:rPr>
          <w:rFonts w:ascii="Times New Roman" w:hAnsi="Times New Roman" w:cs="Times New Roman"/>
        </w:rPr>
        <w:t>).</w:t>
      </w:r>
      <w:r w:rsidR="00AD7D97" w:rsidRPr="003D018C">
        <w:rPr>
          <w:rFonts w:ascii="Times New Roman" w:hAnsi="Times New Roman" w:cs="Times New Roman"/>
        </w:rPr>
        <w:t xml:space="preserve"> </w:t>
      </w:r>
      <w:r w:rsidR="00404063" w:rsidRPr="003D018C">
        <w:rPr>
          <w:rFonts w:ascii="Times New Roman" w:hAnsi="Times New Roman" w:cs="Times New Roman"/>
        </w:rPr>
        <w:t xml:space="preserve">In order to </w:t>
      </w:r>
      <w:r w:rsidR="00B86CE8">
        <w:rPr>
          <w:rFonts w:ascii="Times New Roman" w:hAnsi="Times New Roman" w:cs="Times New Roman"/>
        </w:rPr>
        <w:t xml:space="preserve">help </w:t>
      </w:r>
      <w:r w:rsidR="00404063" w:rsidRPr="003D018C">
        <w:rPr>
          <w:rFonts w:ascii="Times New Roman" w:hAnsi="Times New Roman" w:cs="Times New Roman"/>
        </w:rPr>
        <w:t xml:space="preserve">isolate </w:t>
      </w:r>
      <w:r w:rsidR="00B86CE8">
        <w:rPr>
          <w:rFonts w:ascii="Times New Roman" w:hAnsi="Times New Roman" w:cs="Times New Roman"/>
        </w:rPr>
        <w:t>neural function</w:t>
      </w:r>
      <w:r w:rsidR="00B86CE8" w:rsidRPr="003D018C">
        <w:rPr>
          <w:rFonts w:ascii="Times New Roman" w:hAnsi="Times New Roman" w:cs="Times New Roman"/>
        </w:rPr>
        <w:t xml:space="preserve"> </w:t>
      </w:r>
      <w:r w:rsidR="00404063" w:rsidRPr="003D018C">
        <w:rPr>
          <w:rFonts w:ascii="Times New Roman" w:hAnsi="Times New Roman" w:cs="Times New Roman"/>
        </w:rPr>
        <w:t xml:space="preserve">associated with </w:t>
      </w:r>
      <w:r w:rsidR="00E722DB">
        <w:rPr>
          <w:rFonts w:ascii="Times New Roman" w:hAnsi="Times New Roman" w:cs="Times New Roman"/>
        </w:rPr>
        <w:t>individual differences</w:t>
      </w:r>
      <w:r w:rsidR="00E722DB" w:rsidRPr="003D018C">
        <w:rPr>
          <w:rFonts w:ascii="Times New Roman" w:hAnsi="Times New Roman" w:cs="Times New Roman"/>
        </w:rPr>
        <w:t xml:space="preserve"> </w:t>
      </w:r>
      <w:r w:rsidR="00404063" w:rsidRPr="003D018C">
        <w:rPr>
          <w:rFonts w:ascii="Times New Roman" w:hAnsi="Times New Roman" w:cs="Times New Roman"/>
        </w:rPr>
        <w:t xml:space="preserve">in </w:t>
      </w:r>
      <w:r w:rsidR="00B86CE8">
        <w:rPr>
          <w:rFonts w:ascii="Times New Roman" w:hAnsi="Times New Roman" w:cs="Times New Roman"/>
        </w:rPr>
        <w:t xml:space="preserve">reading </w:t>
      </w:r>
      <w:r w:rsidR="00404063" w:rsidRPr="003D018C">
        <w:rPr>
          <w:rFonts w:ascii="Times New Roman" w:hAnsi="Times New Roman" w:cs="Times New Roman"/>
        </w:rPr>
        <w:t>comprehension specifically</w:t>
      </w:r>
      <w:r w:rsidR="00E722DB">
        <w:rPr>
          <w:rFonts w:ascii="Times New Roman" w:hAnsi="Times New Roman" w:cs="Times New Roman"/>
        </w:rPr>
        <w:t>,</w:t>
      </w:r>
      <w:r w:rsidR="00404063" w:rsidRPr="003D018C">
        <w:rPr>
          <w:rFonts w:ascii="Times New Roman" w:hAnsi="Times New Roman" w:cs="Times New Roman"/>
        </w:rPr>
        <w:t xml:space="preserve"> we </w:t>
      </w:r>
      <w:r w:rsidR="00E722DB">
        <w:rPr>
          <w:rFonts w:ascii="Times New Roman" w:hAnsi="Times New Roman" w:cs="Times New Roman"/>
        </w:rPr>
        <w:t xml:space="preserve">only </w:t>
      </w:r>
      <w:r w:rsidR="00B86CE8">
        <w:rPr>
          <w:rFonts w:ascii="Times New Roman" w:hAnsi="Times New Roman" w:cs="Times New Roman"/>
        </w:rPr>
        <w:t>recruited</w:t>
      </w:r>
      <w:r w:rsidR="00E722DB">
        <w:rPr>
          <w:rFonts w:ascii="Times New Roman" w:hAnsi="Times New Roman" w:cs="Times New Roman"/>
        </w:rPr>
        <w:t xml:space="preserve"> participants with </w:t>
      </w:r>
      <w:r w:rsidR="00B86CE8">
        <w:rPr>
          <w:rFonts w:ascii="Times New Roman" w:hAnsi="Times New Roman" w:cs="Times New Roman"/>
        </w:rPr>
        <w:t xml:space="preserve">normal </w:t>
      </w:r>
      <w:r w:rsidR="00E722DB">
        <w:rPr>
          <w:rFonts w:ascii="Times New Roman" w:hAnsi="Times New Roman" w:cs="Times New Roman"/>
        </w:rPr>
        <w:t>decoding ability</w:t>
      </w:r>
      <w:r w:rsidR="00393E0D" w:rsidRPr="003D018C">
        <w:rPr>
          <w:rFonts w:ascii="Times New Roman" w:hAnsi="Times New Roman" w:cs="Times New Roman"/>
        </w:rPr>
        <w:t xml:space="preserve"> (</w:t>
      </w:r>
      <w:r w:rsidR="008B1993">
        <w:rPr>
          <w:rFonts w:ascii="Times New Roman" w:hAnsi="Times New Roman" w:cs="Times New Roman"/>
        </w:rPr>
        <w:t>defined</w:t>
      </w:r>
      <w:r w:rsidR="00B86CE8">
        <w:rPr>
          <w:rFonts w:ascii="Times New Roman" w:hAnsi="Times New Roman" w:cs="Times New Roman"/>
        </w:rPr>
        <w:t xml:space="preserve"> here</w:t>
      </w:r>
      <w:r w:rsidR="008B1993">
        <w:rPr>
          <w:rFonts w:ascii="Times New Roman" w:hAnsi="Times New Roman" w:cs="Times New Roman"/>
        </w:rPr>
        <w:t xml:space="preserve"> as </w:t>
      </w:r>
      <w:r w:rsidR="00393E0D" w:rsidRPr="003D018C">
        <w:rPr>
          <w:rFonts w:ascii="Times New Roman" w:hAnsi="Times New Roman" w:cs="Times New Roman"/>
        </w:rPr>
        <w:t xml:space="preserve">at or above a standard score of 95 on </w:t>
      </w:r>
      <w:r w:rsidR="00EF4CFD" w:rsidRPr="003D018C">
        <w:rPr>
          <w:rFonts w:ascii="Times New Roman" w:hAnsi="Times New Roman" w:cs="Times New Roman"/>
        </w:rPr>
        <w:t>the Word Attack (WA) subtest of the Woodcock-Johnson III; Woodcock</w:t>
      </w:r>
      <w:r w:rsidR="00A64011" w:rsidRPr="003D018C">
        <w:rPr>
          <w:rFonts w:ascii="Times New Roman" w:hAnsi="Times New Roman" w:cs="Times New Roman"/>
        </w:rPr>
        <w:t xml:space="preserve">, McGrew, Mather, &amp; </w:t>
      </w:r>
      <w:proofErr w:type="spellStart"/>
      <w:r w:rsidR="00A64011" w:rsidRPr="003D018C">
        <w:rPr>
          <w:rFonts w:ascii="Times New Roman" w:hAnsi="Times New Roman" w:cs="Times New Roman"/>
        </w:rPr>
        <w:t>Schrank</w:t>
      </w:r>
      <w:proofErr w:type="spellEnd"/>
      <w:r w:rsidR="00EF4CFD" w:rsidRPr="003D018C">
        <w:rPr>
          <w:rFonts w:ascii="Times New Roman" w:hAnsi="Times New Roman" w:cs="Times New Roman"/>
        </w:rPr>
        <w:t xml:space="preserve">, 2001) </w:t>
      </w:r>
      <w:r w:rsidR="007F1DDC" w:rsidRPr="003D018C">
        <w:rPr>
          <w:rFonts w:ascii="Times New Roman" w:hAnsi="Times New Roman" w:cs="Times New Roman"/>
        </w:rPr>
        <w:t>and</w:t>
      </w:r>
      <w:r w:rsidR="008B1993">
        <w:rPr>
          <w:rFonts w:ascii="Times New Roman" w:hAnsi="Times New Roman" w:cs="Times New Roman"/>
        </w:rPr>
        <w:t xml:space="preserve"> normal cognitive </w:t>
      </w:r>
      <w:r w:rsidR="00B86CE8">
        <w:rPr>
          <w:rFonts w:ascii="Times New Roman" w:hAnsi="Times New Roman" w:cs="Times New Roman"/>
        </w:rPr>
        <w:t>function</w:t>
      </w:r>
      <w:r w:rsidR="007F1DDC" w:rsidRPr="003D018C">
        <w:rPr>
          <w:rFonts w:ascii="Times New Roman" w:hAnsi="Times New Roman" w:cs="Times New Roman"/>
        </w:rPr>
        <w:t xml:space="preserve"> </w:t>
      </w:r>
      <w:r w:rsidR="00707DD2" w:rsidRPr="003D018C">
        <w:rPr>
          <w:rFonts w:ascii="Times New Roman" w:hAnsi="Times New Roman" w:cs="Times New Roman"/>
        </w:rPr>
        <w:t>(</w:t>
      </w:r>
      <w:r w:rsidR="00B86CE8">
        <w:rPr>
          <w:rFonts w:ascii="Times New Roman" w:hAnsi="Times New Roman" w:cs="Times New Roman"/>
        </w:rPr>
        <w:t>defined here as</w:t>
      </w:r>
      <w:r w:rsidR="008B1993">
        <w:rPr>
          <w:rFonts w:ascii="Times New Roman" w:hAnsi="Times New Roman" w:cs="Times New Roman"/>
        </w:rPr>
        <w:t xml:space="preserve"> at or above </w:t>
      </w:r>
      <w:r w:rsidR="00EF4CFD" w:rsidRPr="003D018C">
        <w:rPr>
          <w:rFonts w:ascii="Times New Roman" w:hAnsi="Times New Roman" w:cs="Times New Roman"/>
        </w:rPr>
        <w:t>standard score of 80 on the Wechsler Abbreviated Scale of Intelligence II or WASI;</w:t>
      </w:r>
      <w:r w:rsidR="008B1993" w:rsidRPr="008B1993">
        <w:rPr>
          <w:rFonts w:ascii="Times New Roman" w:hAnsi="Times New Roman" w:cs="Times New Roman"/>
        </w:rPr>
        <w:t xml:space="preserve"> </w:t>
      </w:r>
      <w:r w:rsidR="008B1993">
        <w:rPr>
          <w:rFonts w:ascii="Times New Roman" w:hAnsi="Times New Roman" w:cs="Times New Roman"/>
        </w:rPr>
        <w:t>P</w:t>
      </w:r>
      <w:r w:rsidR="008B1993" w:rsidRPr="003D018C">
        <w:rPr>
          <w:rFonts w:ascii="Times New Roman" w:hAnsi="Times New Roman" w:cs="Times New Roman"/>
        </w:rPr>
        <w:t>erformance IQ</w:t>
      </w:r>
      <w:r w:rsidR="008B1993">
        <w:rPr>
          <w:rFonts w:ascii="Times New Roman" w:hAnsi="Times New Roman" w:cs="Times New Roman"/>
        </w:rPr>
        <w:t xml:space="preserve"> subtest</w:t>
      </w:r>
      <w:del w:id="176" w:author="Kayleigh" w:date="2016-10-19T14:24:00Z">
        <w:r w:rsidR="00EF4CFD" w:rsidRPr="003D018C" w:rsidDel="002E443F">
          <w:rPr>
            <w:rFonts w:ascii="Times New Roman" w:hAnsi="Times New Roman" w:cs="Times New Roman"/>
          </w:rPr>
          <w:delText xml:space="preserve"> </w:delText>
        </w:r>
      </w:del>
      <w:r w:rsidR="00B86CE8">
        <w:rPr>
          <w:rFonts w:ascii="Times New Roman" w:hAnsi="Times New Roman" w:cs="Times New Roman"/>
        </w:rPr>
        <w:t xml:space="preserve">, </w:t>
      </w:r>
      <w:proofErr w:type="spellStart"/>
      <w:r w:rsidR="00EF4CFD" w:rsidRPr="003D018C">
        <w:rPr>
          <w:rFonts w:ascii="Times New Roman" w:hAnsi="Times New Roman" w:cs="Times New Roman"/>
        </w:rPr>
        <w:t>Weschler</w:t>
      </w:r>
      <w:proofErr w:type="spellEnd"/>
      <w:r w:rsidR="00EF4CFD" w:rsidRPr="003D018C">
        <w:rPr>
          <w:rFonts w:ascii="Times New Roman" w:hAnsi="Times New Roman" w:cs="Times New Roman"/>
        </w:rPr>
        <w:t>, 1999</w:t>
      </w:r>
      <w:r w:rsidR="00707DD2" w:rsidRPr="003D018C">
        <w:rPr>
          <w:rFonts w:ascii="Times New Roman" w:hAnsi="Times New Roman" w:cs="Times New Roman"/>
        </w:rPr>
        <w:t>)</w:t>
      </w:r>
      <w:r w:rsidR="00215319" w:rsidRPr="003D018C">
        <w:rPr>
          <w:rFonts w:ascii="Times New Roman" w:hAnsi="Times New Roman" w:cs="Times New Roman"/>
        </w:rPr>
        <w:t xml:space="preserve">. </w:t>
      </w:r>
      <w:r w:rsidR="00B86CE8">
        <w:rPr>
          <w:rFonts w:ascii="Times New Roman" w:hAnsi="Times New Roman" w:cs="Times New Roman"/>
        </w:rPr>
        <w:lastRenderedPageBreak/>
        <w:t>Reading c</w:t>
      </w:r>
      <w:r w:rsidR="007F1DDC" w:rsidRPr="003D018C">
        <w:rPr>
          <w:rFonts w:ascii="Times New Roman" w:hAnsi="Times New Roman" w:cs="Times New Roman"/>
        </w:rPr>
        <w:t>omprehension skill</w:t>
      </w:r>
      <w:r w:rsidR="00B86CE8">
        <w:rPr>
          <w:rFonts w:ascii="Times New Roman" w:hAnsi="Times New Roman" w:cs="Times New Roman"/>
        </w:rPr>
        <w:t xml:space="preserve"> in our sample</w:t>
      </w:r>
      <w:r w:rsidR="007F1DDC" w:rsidRPr="003D018C">
        <w:rPr>
          <w:rFonts w:ascii="Times New Roman" w:hAnsi="Times New Roman" w:cs="Times New Roman"/>
        </w:rPr>
        <w:t xml:space="preserve"> ranged from very poor to very good. More details about the </w:t>
      </w:r>
      <w:r w:rsidR="00707DD2" w:rsidRPr="003D018C">
        <w:rPr>
          <w:rFonts w:ascii="Times New Roman" w:hAnsi="Times New Roman" w:cs="Times New Roman"/>
        </w:rPr>
        <w:t xml:space="preserve">specific </w:t>
      </w:r>
      <w:r w:rsidR="007F1DDC" w:rsidRPr="003D018C">
        <w:rPr>
          <w:rFonts w:ascii="Times New Roman" w:hAnsi="Times New Roman" w:cs="Times New Roman"/>
        </w:rPr>
        <w:t xml:space="preserve">assessments used </w:t>
      </w:r>
      <w:r w:rsidR="001F0E5B" w:rsidRPr="003D018C">
        <w:rPr>
          <w:rFonts w:ascii="Times New Roman" w:hAnsi="Times New Roman" w:cs="Times New Roman"/>
        </w:rPr>
        <w:t>are</w:t>
      </w:r>
      <w:r w:rsidR="00707DD2" w:rsidRPr="003D018C">
        <w:rPr>
          <w:rFonts w:ascii="Times New Roman" w:hAnsi="Times New Roman" w:cs="Times New Roman"/>
        </w:rPr>
        <w:t xml:space="preserve"> provided</w:t>
      </w:r>
      <w:r w:rsidR="007F1DDC" w:rsidRPr="003D018C">
        <w:rPr>
          <w:rFonts w:ascii="Times New Roman" w:hAnsi="Times New Roman" w:cs="Times New Roman"/>
        </w:rPr>
        <w:t xml:space="preserve"> below.</w:t>
      </w:r>
    </w:p>
    <w:p w14:paraId="31DAEFC5" w14:textId="77777777" w:rsidR="00DA3B9C" w:rsidRPr="003D018C" w:rsidRDefault="0087040A" w:rsidP="00814C92">
      <w:pPr>
        <w:spacing w:line="480" w:lineRule="auto"/>
        <w:ind w:firstLine="720"/>
        <w:jc w:val="both"/>
        <w:rPr>
          <w:rFonts w:ascii="Times New Roman" w:hAnsi="Times New Roman" w:cs="Times New Roman"/>
        </w:rPr>
      </w:pPr>
      <w:r w:rsidRPr="00521F52">
        <w:rPr>
          <w:rFonts w:ascii="Times New Roman" w:hAnsi="Times New Roman" w:cs="Times New Roman"/>
        </w:rPr>
        <w:t>Six subjects</w:t>
      </w:r>
      <w:r w:rsidR="00E146CF" w:rsidRPr="00521F52">
        <w:rPr>
          <w:rFonts w:ascii="Times New Roman" w:hAnsi="Times New Roman" w:cs="Times New Roman"/>
        </w:rPr>
        <w:t xml:space="preserve"> not included in </w:t>
      </w:r>
      <w:r w:rsidR="00D72E64" w:rsidRPr="00265462">
        <w:rPr>
          <w:rFonts w:ascii="Times New Roman" w:hAnsi="Times New Roman" w:cs="Times New Roman"/>
        </w:rPr>
        <w:t>t</w:t>
      </w:r>
      <w:r w:rsidR="00E146CF" w:rsidRPr="00C9316F">
        <w:rPr>
          <w:rFonts w:ascii="Times New Roman" w:hAnsi="Times New Roman" w:cs="Times New Roman"/>
        </w:rPr>
        <w:t>he</w:t>
      </w:r>
      <w:r w:rsidR="00490136" w:rsidRPr="00C9316F">
        <w:rPr>
          <w:rFonts w:ascii="Times New Roman" w:hAnsi="Times New Roman" w:cs="Times New Roman"/>
        </w:rPr>
        <w:t xml:space="preserve"> final </w:t>
      </w:r>
      <w:r w:rsidR="00E146CF" w:rsidRPr="00C9316F">
        <w:rPr>
          <w:rFonts w:ascii="Times New Roman" w:hAnsi="Times New Roman" w:cs="Times New Roman"/>
        </w:rPr>
        <w:t>32</w:t>
      </w:r>
      <w:r w:rsidRPr="003D018C">
        <w:rPr>
          <w:rFonts w:ascii="Times New Roman" w:hAnsi="Times New Roman" w:cs="Times New Roman"/>
        </w:rPr>
        <w:t xml:space="preserve"> </w:t>
      </w:r>
      <w:r w:rsidR="00490136" w:rsidRPr="003D018C">
        <w:rPr>
          <w:rFonts w:ascii="Times New Roman" w:hAnsi="Times New Roman" w:cs="Times New Roman"/>
        </w:rPr>
        <w:t xml:space="preserve">analyzed here </w:t>
      </w:r>
      <w:r w:rsidRPr="003D018C">
        <w:rPr>
          <w:rFonts w:ascii="Times New Roman" w:hAnsi="Times New Roman" w:cs="Times New Roman"/>
        </w:rPr>
        <w:t xml:space="preserve">had unusable fMRI data due to movement </w:t>
      </w:r>
      <w:r w:rsidR="00E146CF" w:rsidRPr="003D018C">
        <w:rPr>
          <w:rFonts w:ascii="Times New Roman" w:hAnsi="Times New Roman" w:cs="Times New Roman"/>
        </w:rPr>
        <w:t>artifac</w:t>
      </w:r>
      <w:r w:rsidR="008A551B" w:rsidRPr="003D018C">
        <w:rPr>
          <w:rFonts w:ascii="Times New Roman" w:hAnsi="Times New Roman" w:cs="Times New Roman"/>
        </w:rPr>
        <w:t xml:space="preserve">t, </w:t>
      </w:r>
      <w:r w:rsidR="002445AF" w:rsidRPr="003D018C">
        <w:rPr>
          <w:rFonts w:ascii="Times New Roman" w:hAnsi="Times New Roman" w:cs="Times New Roman"/>
        </w:rPr>
        <w:t>defined below</w:t>
      </w:r>
      <w:r w:rsidR="00E146CF" w:rsidRPr="003D018C">
        <w:rPr>
          <w:rFonts w:ascii="Times New Roman" w:hAnsi="Times New Roman" w:cs="Times New Roman"/>
        </w:rPr>
        <w:t>.</w:t>
      </w:r>
      <w:r w:rsidRPr="003D018C">
        <w:rPr>
          <w:rFonts w:ascii="Times New Roman" w:hAnsi="Times New Roman" w:cs="Times New Roman"/>
        </w:rPr>
        <w:t xml:space="preserve"> </w:t>
      </w:r>
      <w:r w:rsidR="00DA3B9C" w:rsidRPr="003D018C">
        <w:rPr>
          <w:rFonts w:ascii="Times New Roman" w:hAnsi="Times New Roman" w:cs="Times New Roman"/>
        </w:rPr>
        <w:t>Prior to study participation, potential participants were pre-screened via phone or online survey to determine that they were monolingual native English speakers raised in a monolingual household.</w:t>
      </w:r>
    </w:p>
    <w:p w14:paraId="372D2299" w14:textId="77777777" w:rsidR="00DA3B9C" w:rsidRPr="003D018C" w:rsidRDefault="00DA3B9C" w:rsidP="00814C92">
      <w:pPr>
        <w:spacing w:line="480" w:lineRule="auto"/>
        <w:ind w:firstLine="720"/>
        <w:jc w:val="both"/>
        <w:rPr>
          <w:rFonts w:ascii="Times New Roman" w:hAnsi="Times New Roman" w:cs="Times New Roman"/>
        </w:rPr>
      </w:pPr>
      <w:r w:rsidRPr="003D018C">
        <w:rPr>
          <w:rFonts w:ascii="Times New Roman" w:hAnsi="Times New Roman" w:cs="Times New Roman"/>
        </w:rPr>
        <w:t>In accordance to the Yale University Human Investigation Committee, participants over the age of 18 signed forms of consent before participating in the study. All subjects under the age of 18 required written consent of a parent or guardian, with a separate adolescent assent form signed by the participant prior to study participation.</w:t>
      </w:r>
    </w:p>
    <w:p w14:paraId="59950CBD" w14:textId="77777777" w:rsidR="00DA3B9C" w:rsidRPr="003D018C" w:rsidRDefault="00DA3B9C" w:rsidP="00814C92">
      <w:pPr>
        <w:spacing w:line="480" w:lineRule="auto"/>
        <w:jc w:val="both"/>
        <w:rPr>
          <w:rFonts w:ascii="Times New Roman" w:hAnsi="Times New Roman" w:cs="Times New Roman"/>
          <w:i/>
        </w:rPr>
      </w:pPr>
      <w:r w:rsidRPr="003D018C">
        <w:rPr>
          <w:rFonts w:ascii="Times New Roman" w:hAnsi="Times New Roman" w:cs="Times New Roman"/>
          <w:i/>
        </w:rPr>
        <w:t>Behavioral Methods</w:t>
      </w:r>
    </w:p>
    <w:p w14:paraId="4616A19A" w14:textId="324657E1" w:rsidR="004A37B4" w:rsidRPr="003D018C" w:rsidRDefault="004A37B4" w:rsidP="000D6325">
      <w:pPr>
        <w:spacing w:line="480" w:lineRule="auto"/>
        <w:ind w:firstLine="720"/>
        <w:jc w:val="both"/>
        <w:rPr>
          <w:rFonts w:ascii="Times New Roman" w:hAnsi="Times New Roman" w:cs="Times New Roman"/>
        </w:rPr>
      </w:pPr>
      <w:r w:rsidRPr="003D018C">
        <w:rPr>
          <w:rFonts w:ascii="Times New Roman" w:hAnsi="Times New Roman" w:cs="Times New Roman"/>
        </w:rPr>
        <w:t>All participants completed online questionnaires to collect information regarding familial educational, medical, and language history.</w:t>
      </w:r>
      <w:r w:rsidR="00A052A8" w:rsidRPr="003D018C">
        <w:rPr>
          <w:rFonts w:ascii="Times New Roman" w:hAnsi="Times New Roman" w:cs="Times New Roman"/>
        </w:rPr>
        <w:t xml:space="preserve"> </w:t>
      </w:r>
      <w:r w:rsidR="00490136" w:rsidRPr="003D018C">
        <w:rPr>
          <w:rFonts w:ascii="Times New Roman" w:hAnsi="Times New Roman" w:cs="Times New Roman"/>
        </w:rPr>
        <w:t xml:space="preserve"> </w:t>
      </w:r>
      <w:r w:rsidRPr="003D018C">
        <w:rPr>
          <w:rFonts w:ascii="Times New Roman" w:hAnsi="Times New Roman" w:cs="Times New Roman"/>
        </w:rPr>
        <w:t xml:space="preserve">We conducted sensory testing with all participants to ensure that hearing and vision were within normal limits. Hearing was tested using a standard audiometer; all participants accurately identified </w:t>
      </w:r>
      <w:r w:rsidR="00912351" w:rsidRPr="003D018C">
        <w:rPr>
          <w:rFonts w:ascii="Times New Roman" w:hAnsi="Times New Roman" w:cs="Times New Roman"/>
        </w:rPr>
        <w:t>0.</w:t>
      </w:r>
      <w:r w:rsidRPr="003D018C">
        <w:rPr>
          <w:rFonts w:ascii="Times New Roman" w:hAnsi="Times New Roman" w:cs="Times New Roman"/>
        </w:rPr>
        <w:t xml:space="preserve">5, 1, 2, and 4 kHz at 20dB. Visual acuity was tested using the </w:t>
      </w:r>
      <w:proofErr w:type="spellStart"/>
      <w:r w:rsidRPr="003D018C">
        <w:rPr>
          <w:rFonts w:ascii="Times New Roman" w:hAnsi="Times New Roman" w:cs="Times New Roman"/>
        </w:rPr>
        <w:t>Snellen</w:t>
      </w:r>
      <w:proofErr w:type="spellEnd"/>
      <w:r w:rsidRPr="003D018C">
        <w:rPr>
          <w:rFonts w:ascii="Times New Roman" w:hAnsi="Times New Roman" w:cs="Times New Roman"/>
        </w:rPr>
        <w:t xml:space="preserve"> Eye Chart </w:t>
      </w:r>
      <w:r w:rsidR="00912351" w:rsidRPr="003D018C">
        <w:rPr>
          <w:rFonts w:ascii="Times New Roman" w:hAnsi="Times New Roman" w:cs="Times New Roman"/>
        </w:rPr>
        <w:t xml:space="preserve">for </w:t>
      </w:r>
      <w:r w:rsidR="00490136" w:rsidRPr="003D018C">
        <w:rPr>
          <w:rFonts w:ascii="Times New Roman" w:hAnsi="Times New Roman" w:cs="Times New Roman"/>
        </w:rPr>
        <w:t>subjects</w:t>
      </w:r>
      <w:r w:rsidRPr="003D018C">
        <w:rPr>
          <w:rFonts w:ascii="Times New Roman" w:hAnsi="Times New Roman" w:cs="Times New Roman"/>
        </w:rPr>
        <w:t xml:space="preserve"> not already us</w:t>
      </w:r>
      <w:r w:rsidR="00490136" w:rsidRPr="003D018C">
        <w:rPr>
          <w:rFonts w:ascii="Times New Roman" w:hAnsi="Times New Roman" w:cs="Times New Roman"/>
        </w:rPr>
        <w:t>ing</w:t>
      </w:r>
      <w:r w:rsidRPr="003D018C">
        <w:rPr>
          <w:rFonts w:ascii="Times New Roman" w:hAnsi="Times New Roman" w:cs="Times New Roman"/>
        </w:rPr>
        <w:t xml:space="preserve"> corrected lenses. Participants completed a behavioral battery of reading, language, and cognitive assessments as part of a larger </w:t>
      </w:r>
      <w:r w:rsidR="008C7F6D" w:rsidRPr="003D018C">
        <w:rPr>
          <w:rFonts w:ascii="Times New Roman" w:hAnsi="Times New Roman" w:cs="Times New Roman"/>
        </w:rPr>
        <w:t xml:space="preserve">study </w:t>
      </w:r>
      <w:r w:rsidR="00B858B1" w:rsidRPr="003D018C">
        <w:rPr>
          <w:rFonts w:ascii="Times New Roman" w:hAnsi="Times New Roman" w:cs="Times New Roman"/>
        </w:rPr>
        <w:t>examining</w:t>
      </w:r>
      <w:r w:rsidRPr="003D018C">
        <w:rPr>
          <w:rFonts w:ascii="Times New Roman" w:hAnsi="Times New Roman" w:cs="Times New Roman"/>
        </w:rPr>
        <w:t xml:space="preserve"> language processing </w:t>
      </w:r>
      <w:proofErr w:type="gramStart"/>
      <w:r w:rsidRPr="003D018C">
        <w:rPr>
          <w:rFonts w:ascii="Times New Roman" w:hAnsi="Times New Roman" w:cs="Times New Roman"/>
        </w:rPr>
        <w:t xml:space="preserve">in </w:t>
      </w:r>
      <w:r w:rsidR="00C96E9B" w:rsidRPr="00C96E9B">
        <w:rPr>
          <w:rFonts w:ascii="Times New Roman" w:hAnsi="Times New Roman" w:cs="Times New Roman"/>
        </w:rPr>
        <w:t xml:space="preserve"> </w:t>
      </w:r>
      <w:r w:rsidR="00C96E9B">
        <w:rPr>
          <w:rFonts w:ascii="Times New Roman" w:hAnsi="Times New Roman" w:cs="Times New Roman"/>
        </w:rPr>
        <w:t>poor</w:t>
      </w:r>
      <w:proofErr w:type="gramEnd"/>
      <w:r w:rsidR="00C96E9B">
        <w:rPr>
          <w:rFonts w:ascii="Times New Roman" w:hAnsi="Times New Roman" w:cs="Times New Roman"/>
        </w:rPr>
        <w:t xml:space="preserve"> comprehenders</w:t>
      </w:r>
      <w:r w:rsidRPr="003D018C">
        <w:rPr>
          <w:rFonts w:ascii="Times New Roman" w:hAnsi="Times New Roman" w:cs="Times New Roman"/>
        </w:rPr>
        <w:t xml:space="preserve">. </w:t>
      </w:r>
      <w:r w:rsidR="00490136" w:rsidRPr="003D018C">
        <w:rPr>
          <w:rFonts w:ascii="Times New Roman" w:hAnsi="Times New Roman" w:cs="Times New Roman"/>
        </w:rPr>
        <w:t>Assessments relevant to the current paper</w:t>
      </w:r>
      <w:r w:rsidR="009E6B41" w:rsidRPr="003D018C">
        <w:rPr>
          <w:rFonts w:ascii="Times New Roman" w:hAnsi="Times New Roman" w:cs="Times New Roman"/>
        </w:rPr>
        <w:t xml:space="preserve"> </w:t>
      </w:r>
      <w:r w:rsidR="00490136" w:rsidRPr="003D018C">
        <w:rPr>
          <w:rFonts w:ascii="Times New Roman" w:hAnsi="Times New Roman" w:cs="Times New Roman"/>
        </w:rPr>
        <w:t xml:space="preserve">include </w:t>
      </w:r>
      <w:r w:rsidRPr="003D018C">
        <w:rPr>
          <w:rFonts w:ascii="Times New Roman" w:hAnsi="Times New Roman" w:cs="Times New Roman"/>
        </w:rPr>
        <w:t>the Kaufman Test of Educational Achievement Second Edition (KTEA-II) reading comprehension test</w:t>
      </w:r>
      <w:r w:rsidR="00490136" w:rsidRPr="003D018C">
        <w:rPr>
          <w:rFonts w:ascii="Times New Roman" w:hAnsi="Times New Roman" w:cs="Times New Roman"/>
        </w:rPr>
        <w:t xml:space="preserve"> </w:t>
      </w:r>
      <w:ins w:id="177" w:author="Kayleigh" w:date="2016-10-19T14:24:00Z">
        <w:r w:rsidR="002E443F">
          <w:rPr>
            <w:rFonts w:ascii="Times New Roman" w:hAnsi="Times New Roman" w:cs="Times New Roman"/>
          </w:rPr>
          <w:t>[</w:t>
        </w:r>
      </w:ins>
      <w:del w:id="178" w:author="Kayleigh" w:date="2016-10-19T14:24:00Z">
        <w:r w:rsidRPr="003D018C" w:rsidDel="002E443F">
          <w:rPr>
            <w:rFonts w:ascii="Times New Roman" w:hAnsi="Times New Roman" w:cs="Times New Roman"/>
          </w:rPr>
          <w:delText>(</w:delText>
        </w:r>
      </w:del>
      <w:r w:rsidRPr="003D018C">
        <w:rPr>
          <w:rFonts w:ascii="Times New Roman" w:hAnsi="Times New Roman" w:cs="Times New Roman"/>
        </w:rPr>
        <w:t>Kaufman &amp; Kaufman, 2004</w:t>
      </w:r>
      <w:ins w:id="179" w:author="Kayleigh" w:date="2016-10-19T14:24:00Z">
        <w:r w:rsidR="002E443F">
          <w:rPr>
            <w:rFonts w:ascii="Times New Roman" w:hAnsi="Times New Roman" w:cs="Times New Roman"/>
          </w:rPr>
          <w:t>]</w:t>
        </w:r>
      </w:ins>
      <w:del w:id="180" w:author="Kayleigh" w:date="2016-10-19T14:24:00Z">
        <w:r w:rsidRPr="003D018C" w:rsidDel="002E443F">
          <w:rPr>
            <w:rFonts w:ascii="Times New Roman" w:hAnsi="Times New Roman" w:cs="Times New Roman"/>
          </w:rPr>
          <w:delText>)</w:delText>
        </w:r>
      </w:del>
      <w:r w:rsidR="00490136" w:rsidRPr="003D018C">
        <w:rPr>
          <w:rFonts w:ascii="Times New Roman" w:hAnsi="Times New Roman" w:cs="Times New Roman"/>
        </w:rPr>
        <w:t>, used as the primary measure of reading comprehension;</w:t>
      </w:r>
      <w:r w:rsidRPr="003D018C">
        <w:rPr>
          <w:rFonts w:ascii="Times New Roman" w:hAnsi="Times New Roman" w:cs="Times New Roman"/>
        </w:rPr>
        <w:t xml:space="preserve"> the Word Attack (WA) subtest of the Woodcock-Johnson III</w:t>
      </w:r>
      <w:r w:rsidR="00490136" w:rsidRPr="003D018C">
        <w:rPr>
          <w:rFonts w:ascii="Times New Roman" w:hAnsi="Times New Roman" w:cs="Times New Roman"/>
        </w:rPr>
        <w:t xml:space="preserve"> </w:t>
      </w:r>
      <w:ins w:id="181" w:author="Kayleigh" w:date="2016-10-19T14:24:00Z">
        <w:r w:rsidR="002E443F">
          <w:rPr>
            <w:rFonts w:ascii="Times New Roman" w:hAnsi="Times New Roman" w:cs="Times New Roman"/>
          </w:rPr>
          <w:t>[</w:t>
        </w:r>
      </w:ins>
      <w:del w:id="182" w:author="Kayleigh" w:date="2016-10-19T14:24:00Z">
        <w:r w:rsidR="00490136" w:rsidRPr="003D018C" w:rsidDel="002E443F">
          <w:rPr>
            <w:rFonts w:ascii="Times New Roman" w:hAnsi="Times New Roman" w:cs="Times New Roman"/>
          </w:rPr>
          <w:delText>(</w:delText>
        </w:r>
      </w:del>
      <w:r w:rsidR="00490136" w:rsidRPr="003D018C">
        <w:rPr>
          <w:rFonts w:ascii="Times New Roman" w:hAnsi="Times New Roman" w:cs="Times New Roman"/>
        </w:rPr>
        <w:t>Woodcock et al., 2001</w:t>
      </w:r>
      <w:ins w:id="183" w:author="Kayleigh" w:date="2016-10-19T14:24:00Z">
        <w:r w:rsidR="002E443F">
          <w:rPr>
            <w:rFonts w:ascii="Times New Roman" w:hAnsi="Times New Roman" w:cs="Times New Roman"/>
          </w:rPr>
          <w:t>]</w:t>
        </w:r>
      </w:ins>
      <w:del w:id="184" w:author="Kayleigh" w:date="2016-10-19T14:24:00Z">
        <w:r w:rsidR="00490136" w:rsidRPr="003D018C" w:rsidDel="002E443F">
          <w:rPr>
            <w:rFonts w:ascii="Times New Roman" w:hAnsi="Times New Roman" w:cs="Times New Roman"/>
          </w:rPr>
          <w:delText>)</w:delText>
        </w:r>
      </w:del>
      <w:r w:rsidRPr="003D018C">
        <w:rPr>
          <w:rFonts w:ascii="Times New Roman" w:hAnsi="Times New Roman" w:cs="Times New Roman"/>
        </w:rPr>
        <w:t xml:space="preserve">, </w:t>
      </w:r>
      <w:r w:rsidR="00490136" w:rsidRPr="003D018C">
        <w:rPr>
          <w:rFonts w:ascii="Times New Roman" w:hAnsi="Times New Roman" w:cs="Times New Roman"/>
        </w:rPr>
        <w:t xml:space="preserve">a measure of </w:t>
      </w:r>
      <w:proofErr w:type="spellStart"/>
      <w:r w:rsidR="00490136" w:rsidRPr="003D018C">
        <w:rPr>
          <w:rFonts w:ascii="Times New Roman" w:hAnsi="Times New Roman" w:cs="Times New Roman"/>
        </w:rPr>
        <w:t>nonword</w:t>
      </w:r>
      <w:proofErr w:type="spellEnd"/>
      <w:r w:rsidR="00490136" w:rsidRPr="003D018C">
        <w:rPr>
          <w:rFonts w:ascii="Times New Roman" w:hAnsi="Times New Roman" w:cs="Times New Roman"/>
        </w:rPr>
        <w:t xml:space="preserve"> decoding, and</w:t>
      </w:r>
      <w:r w:rsidRPr="003D018C">
        <w:rPr>
          <w:rFonts w:ascii="Times New Roman" w:hAnsi="Times New Roman" w:cs="Times New Roman"/>
        </w:rPr>
        <w:t xml:space="preserve"> the Wechsler Abbreviated Scale </w:t>
      </w:r>
      <w:r w:rsidRPr="003D018C">
        <w:rPr>
          <w:rFonts w:ascii="Times New Roman" w:hAnsi="Times New Roman" w:cs="Times New Roman"/>
        </w:rPr>
        <w:lastRenderedPageBreak/>
        <w:t xml:space="preserve">of Intelligence II </w:t>
      </w:r>
      <w:ins w:id="185" w:author="Kayleigh" w:date="2016-10-19T14:24:00Z">
        <w:r w:rsidR="002E443F">
          <w:rPr>
            <w:rFonts w:ascii="Times New Roman" w:hAnsi="Times New Roman" w:cs="Times New Roman"/>
          </w:rPr>
          <w:t>[</w:t>
        </w:r>
      </w:ins>
      <w:del w:id="186" w:author="Kayleigh" w:date="2016-10-19T14:24:00Z">
        <w:r w:rsidRPr="003D018C" w:rsidDel="002E443F">
          <w:rPr>
            <w:rFonts w:ascii="Times New Roman" w:hAnsi="Times New Roman" w:cs="Times New Roman"/>
          </w:rPr>
          <w:delText>(</w:delText>
        </w:r>
      </w:del>
      <w:r w:rsidRPr="003D018C">
        <w:rPr>
          <w:rFonts w:ascii="Times New Roman" w:hAnsi="Times New Roman" w:cs="Times New Roman"/>
        </w:rPr>
        <w:t xml:space="preserve">WASI; </w:t>
      </w:r>
      <w:proofErr w:type="spellStart"/>
      <w:r w:rsidRPr="003D018C">
        <w:rPr>
          <w:rFonts w:ascii="Times New Roman" w:hAnsi="Times New Roman" w:cs="Times New Roman"/>
        </w:rPr>
        <w:t>Weschler</w:t>
      </w:r>
      <w:proofErr w:type="spellEnd"/>
      <w:r w:rsidRPr="003D018C">
        <w:rPr>
          <w:rFonts w:ascii="Times New Roman" w:hAnsi="Times New Roman" w:cs="Times New Roman"/>
        </w:rPr>
        <w:t>, 1999</w:t>
      </w:r>
      <w:ins w:id="187" w:author="Kayleigh" w:date="2016-10-19T14:24:00Z">
        <w:r w:rsidR="002E443F">
          <w:rPr>
            <w:rFonts w:ascii="Times New Roman" w:hAnsi="Times New Roman" w:cs="Times New Roman"/>
          </w:rPr>
          <w:t>]</w:t>
        </w:r>
      </w:ins>
      <w:del w:id="188" w:author="Kayleigh" w:date="2016-10-19T14:24:00Z">
        <w:r w:rsidRPr="003D018C" w:rsidDel="002E443F">
          <w:rPr>
            <w:rFonts w:ascii="Times New Roman" w:hAnsi="Times New Roman" w:cs="Times New Roman"/>
          </w:rPr>
          <w:delText>)</w:delText>
        </w:r>
      </w:del>
      <w:r w:rsidR="00490136" w:rsidRPr="003D018C">
        <w:rPr>
          <w:rFonts w:ascii="Times New Roman" w:hAnsi="Times New Roman" w:cs="Times New Roman"/>
        </w:rPr>
        <w:t>, which provided a measure of performance IQ</w:t>
      </w:r>
      <w:r w:rsidRPr="003D018C">
        <w:rPr>
          <w:rFonts w:ascii="Times New Roman" w:hAnsi="Times New Roman" w:cs="Times New Roman"/>
        </w:rPr>
        <w:t>. Results from these behavioral assessments are summarized in Table 1.</w:t>
      </w:r>
    </w:p>
    <w:p w14:paraId="6D425CD8" w14:textId="77777777" w:rsidR="00DA3B9C" w:rsidRPr="003D018C" w:rsidRDefault="00DA3B9C" w:rsidP="00814C92">
      <w:pPr>
        <w:spacing w:line="480" w:lineRule="auto"/>
        <w:rPr>
          <w:rFonts w:ascii="Times New Roman" w:hAnsi="Times New Roman" w:cs="Times New Roman"/>
        </w:rPr>
      </w:pPr>
      <w:proofErr w:type="gramStart"/>
      <w:r w:rsidRPr="003D018C">
        <w:rPr>
          <w:rFonts w:ascii="Times New Roman" w:hAnsi="Times New Roman" w:cs="Times New Roman"/>
          <w:i/>
        </w:rPr>
        <w:t>fMRI</w:t>
      </w:r>
      <w:proofErr w:type="gramEnd"/>
      <w:r w:rsidRPr="003D018C">
        <w:rPr>
          <w:rFonts w:ascii="Times New Roman" w:hAnsi="Times New Roman" w:cs="Times New Roman"/>
          <w:i/>
        </w:rPr>
        <w:t xml:space="preserve"> Methods</w:t>
      </w:r>
      <w:r w:rsidR="00C54863" w:rsidRPr="003D018C">
        <w:rPr>
          <w:rFonts w:ascii="Times New Roman" w:hAnsi="Times New Roman" w:cs="Times New Roman"/>
        </w:rPr>
        <w:t>: P</w:t>
      </w:r>
      <w:r w:rsidRPr="003D018C">
        <w:rPr>
          <w:rFonts w:ascii="Times New Roman" w:hAnsi="Times New Roman" w:cs="Times New Roman"/>
        </w:rPr>
        <w:t xml:space="preserve">assage </w:t>
      </w:r>
      <w:r w:rsidR="00C54863" w:rsidRPr="003D018C">
        <w:rPr>
          <w:rFonts w:ascii="Times New Roman" w:hAnsi="Times New Roman" w:cs="Times New Roman"/>
        </w:rPr>
        <w:t>&amp;</w:t>
      </w:r>
      <w:r w:rsidRPr="003D018C">
        <w:rPr>
          <w:rFonts w:ascii="Times New Roman" w:hAnsi="Times New Roman" w:cs="Times New Roman"/>
        </w:rPr>
        <w:t xml:space="preserve"> word task</w:t>
      </w:r>
      <w:r w:rsidR="00C54863" w:rsidRPr="003D018C">
        <w:rPr>
          <w:rFonts w:ascii="Times New Roman" w:hAnsi="Times New Roman" w:cs="Times New Roman"/>
        </w:rPr>
        <w:t>s</w:t>
      </w:r>
      <w:r w:rsidRPr="003D018C">
        <w:rPr>
          <w:rFonts w:ascii="Times New Roman" w:hAnsi="Times New Roman" w:cs="Times New Roman"/>
        </w:rPr>
        <w:t>.</w:t>
      </w:r>
    </w:p>
    <w:p w14:paraId="25F0CABF" w14:textId="77777777" w:rsidR="00DA3B9C" w:rsidRPr="003D018C" w:rsidRDefault="00DE2E0B" w:rsidP="00814C92">
      <w:pPr>
        <w:spacing w:line="480" w:lineRule="auto"/>
        <w:jc w:val="both"/>
        <w:rPr>
          <w:rFonts w:ascii="Times New Roman" w:hAnsi="Times New Roman" w:cs="Times New Roman"/>
          <w:i/>
        </w:rPr>
      </w:pPr>
      <w:r w:rsidRPr="003D018C">
        <w:rPr>
          <w:rFonts w:ascii="Times New Roman" w:hAnsi="Times New Roman" w:cs="Times New Roman"/>
          <w:i/>
        </w:rPr>
        <w:t xml:space="preserve">Passage </w:t>
      </w:r>
      <w:r w:rsidR="00DA3B9C" w:rsidRPr="003D018C">
        <w:rPr>
          <w:rFonts w:ascii="Times New Roman" w:hAnsi="Times New Roman" w:cs="Times New Roman"/>
          <w:i/>
        </w:rPr>
        <w:t>Task</w:t>
      </w:r>
    </w:p>
    <w:p w14:paraId="219EDA07" w14:textId="3D503382" w:rsidR="00DA3B9C" w:rsidRPr="003D018C" w:rsidRDefault="00914D83" w:rsidP="00814C92">
      <w:pPr>
        <w:spacing w:line="480" w:lineRule="auto"/>
        <w:ind w:firstLine="720"/>
        <w:jc w:val="both"/>
        <w:rPr>
          <w:rFonts w:ascii="Times New Roman" w:hAnsi="Times New Roman" w:cs="Times New Roman"/>
        </w:rPr>
      </w:pPr>
      <w:r w:rsidRPr="003D018C">
        <w:rPr>
          <w:rFonts w:ascii="Times New Roman" w:hAnsi="Times New Roman" w:cs="Times New Roman"/>
        </w:rPr>
        <w:t xml:space="preserve">Participants completed a modified version of the story task described in Wang </w:t>
      </w:r>
      <w:r w:rsidR="00E722DB">
        <w:rPr>
          <w:rFonts w:ascii="Times New Roman" w:hAnsi="Times New Roman" w:cs="Times New Roman"/>
        </w:rPr>
        <w:t>and colleagues</w:t>
      </w:r>
      <w:r w:rsidRPr="003D018C">
        <w:rPr>
          <w:rFonts w:ascii="Times New Roman" w:hAnsi="Times New Roman" w:cs="Times New Roman"/>
        </w:rPr>
        <w:t xml:space="preserve"> (2015). </w:t>
      </w:r>
      <w:r w:rsidR="00DA3B9C" w:rsidRPr="003D018C">
        <w:rPr>
          <w:rFonts w:ascii="Times New Roman" w:hAnsi="Times New Roman" w:cs="Times New Roman"/>
        </w:rPr>
        <w:t xml:space="preserve">In the scanner, participants passively read or listened to </w:t>
      </w:r>
      <w:r w:rsidR="00DE2E0B" w:rsidRPr="003D018C">
        <w:rPr>
          <w:rFonts w:ascii="Times New Roman" w:hAnsi="Times New Roman" w:cs="Times New Roman"/>
        </w:rPr>
        <w:t xml:space="preserve">four </w:t>
      </w:r>
      <w:r w:rsidR="00DA3B9C" w:rsidRPr="003D018C">
        <w:rPr>
          <w:rFonts w:ascii="Times New Roman" w:hAnsi="Times New Roman" w:cs="Times New Roman"/>
        </w:rPr>
        <w:t>stories by Hans Christian Andersen across</w:t>
      </w:r>
      <w:r w:rsidR="007D3A71" w:rsidRPr="003D018C">
        <w:rPr>
          <w:rFonts w:ascii="Times New Roman" w:hAnsi="Times New Roman" w:cs="Times New Roman"/>
        </w:rPr>
        <w:t xml:space="preserve"> </w:t>
      </w:r>
      <w:r w:rsidR="00DE2E0B" w:rsidRPr="003D018C">
        <w:rPr>
          <w:rFonts w:ascii="Times New Roman" w:hAnsi="Times New Roman" w:cs="Times New Roman"/>
        </w:rPr>
        <w:t>four</w:t>
      </w:r>
      <w:r w:rsidR="00DA3B9C" w:rsidRPr="003D018C">
        <w:rPr>
          <w:rFonts w:ascii="Times New Roman" w:hAnsi="Times New Roman" w:cs="Times New Roman"/>
        </w:rPr>
        <w:t xml:space="preserve"> scan runs. </w:t>
      </w:r>
      <w:r w:rsidR="00E722DB">
        <w:rPr>
          <w:rFonts w:ascii="Times New Roman" w:hAnsi="Times New Roman" w:cs="Times New Roman"/>
        </w:rPr>
        <w:t>We used</w:t>
      </w:r>
      <w:r w:rsidR="00D72E64" w:rsidRPr="003D018C">
        <w:rPr>
          <w:rFonts w:ascii="Times New Roman" w:hAnsi="Times New Roman" w:cs="Times New Roman"/>
        </w:rPr>
        <w:t xml:space="preserve"> unusual </w:t>
      </w:r>
      <w:r w:rsidR="00E722DB">
        <w:rPr>
          <w:rFonts w:ascii="Times New Roman" w:hAnsi="Times New Roman" w:cs="Times New Roman"/>
        </w:rPr>
        <w:t xml:space="preserve">and relatively unpopular </w:t>
      </w:r>
      <w:r w:rsidR="00D72E64" w:rsidRPr="003D018C">
        <w:rPr>
          <w:rFonts w:ascii="Times New Roman" w:hAnsi="Times New Roman" w:cs="Times New Roman"/>
        </w:rPr>
        <w:t xml:space="preserve">stories, chosen so that participants would not have prior experience with them. </w:t>
      </w:r>
      <w:r w:rsidR="00DA3B9C" w:rsidRPr="003D018C">
        <w:rPr>
          <w:rFonts w:ascii="Times New Roman" w:hAnsi="Times New Roman" w:cs="Times New Roman"/>
        </w:rPr>
        <w:t xml:space="preserve">Each run was divided into blocks of </w:t>
      </w:r>
      <w:r w:rsidR="0070159E" w:rsidRPr="003D018C">
        <w:rPr>
          <w:rFonts w:ascii="Times New Roman" w:hAnsi="Times New Roman" w:cs="Times New Roman"/>
        </w:rPr>
        <w:t>printed</w:t>
      </w:r>
      <w:r w:rsidR="00DA3B9C" w:rsidRPr="003D018C">
        <w:rPr>
          <w:rFonts w:ascii="Times New Roman" w:hAnsi="Times New Roman" w:cs="Times New Roman"/>
        </w:rPr>
        <w:t xml:space="preserve"> and </w:t>
      </w:r>
      <w:r w:rsidR="0070159E" w:rsidRPr="003D018C">
        <w:rPr>
          <w:rFonts w:ascii="Times New Roman" w:hAnsi="Times New Roman" w:cs="Times New Roman"/>
        </w:rPr>
        <w:t>spoken</w:t>
      </w:r>
      <w:r w:rsidR="00DA3B9C" w:rsidRPr="003D018C">
        <w:rPr>
          <w:rFonts w:ascii="Times New Roman" w:hAnsi="Times New Roman" w:cs="Times New Roman"/>
        </w:rPr>
        <w:t xml:space="preserve"> conditions. During the </w:t>
      </w:r>
      <w:r w:rsidR="0070159E" w:rsidRPr="003D018C">
        <w:rPr>
          <w:rFonts w:ascii="Times New Roman" w:hAnsi="Times New Roman" w:cs="Times New Roman"/>
        </w:rPr>
        <w:t>printed</w:t>
      </w:r>
      <w:r w:rsidR="00DA3B9C" w:rsidRPr="003D018C">
        <w:rPr>
          <w:rFonts w:ascii="Times New Roman" w:hAnsi="Times New Roman" w:cs="Times New Roman"/>
        </w:rPr>
        <w:t xml:space="preserve"> condition</w:t>
      </w:r>
      <w:r w:rsidR="004B2068">
        <w:rPr>
          <w:rFonts w:ascii="Times New Roman" w:hAnsi="Times New Roman" w:cs="Times New Roman"/>
        </w:rPr>
        <w:t xml:space="preserve"> (</w:t>
      </w:r>
      <w:proofErr w:type="spellStart"/>
      <w:r w:rsidR="004B2068">
        <w:rPr>
          <w:rFonts w:ascii="Times New Roman" w:hAnsi="Times New Roman" w:cs="Times New Roman"/>
        </w:rPr>
        <w:t>PPass</w:t>
      </w:r>
      <w:proofErr w:type="spellEnd"/>
      <w:r w:rsidR="004B2068">
        <w:rPr>
          <w:rFonts w:ascii="Times New Roman" w:hAnsi="Times New Roman" w:cs="Times New Roman"/>
        </w:rPr>
        <w:t>)</w:t>
      </w:r>
      <w:r w:rsidR="00DA3B9C" w:rsidRPr="003D018C">
        <w:rPr>
          <w:rFonts w:ascii="Times New Roman" w:hAnsi="Times New Roman" w:cs="Times New Roman"/>
        </w:rPr>
        <w:t xml:space="preserve">, story portions were presented phrase by phrase in the center of the screen. For the </w:t>
      </w:r>
      <w:r w:rsidR="0070159E" w:rsidRPr="003D018C">
        <w:rPr>
          <w:rFonts w:ascii="Times New Roman" w:hAnsi="Times New Roman" w:cs="Times New Roman"/>
        </w:rPr>
        <w:t>spoken</w:t>
      </w:r>
      <w:r w:rsidR="00DA3B9C" w:rsidRPr="003D018C">
        <w:rPr>
          <w:rFonts w:ascii="Times New Roman" w:hAnsi="Times New Roman" w:cs="Times New Roman"/>
        </w:rPr>
        <w:t xml:space="preserve"> condition</w:t>
      </w:r>
      <w:r w:rsidR="004B2068">
        <w:rPr>
          <w:rFonts w:ascii="Times New Roman" w:hAnsi="Times New Roman" w:cs="Times New Roman"/>
        </w:rPr>
        <w:t xml:space="preserve"> (</w:t>
      </w:r>
      <w:proofErr w:type="spellStart"/>
      <w:r w:rsidR="004B2068">
        <w:rPr>
          <w:rFonts w:ascii="Times New Roman" w:hAnsi="Times New Roman" w:cs="Times New Roman"/>
        </w:rPr>
        <w:t>SPass</w:t>
      </w:r>
      <w:proofErr w:type="spellEnd"/>
      <w:r w:rsidR="004B2068">
        <w:rPr>
          <w:rFonts w:ascii="Times New Roman" w:hAnsi="Times New Roman" w:cs="Times New Roman"/>
        </w:rPr>
        <w:t>)</w:t>
      </w:r>
      <w:r w:rsidR="00DA3B9C" w:rsidRPr="003D018C">
        <w:rPr>
          <w:rFonts w:ascii="Times New Roman" w:hAnsi="Times New Roman" w:cs="Times New Roman"/>
        </w:rPr>
        <w:t>, portions of the stories were narrated to the participants through headphones.</w:t>
      </w:r>
    </w:p>
    <w:p w14:paraId="661F13CF" w14:textId="029BE249" w:rsidR="00DA3B9C" w:rsidRPr="003D018C" w:rsidRDefault="00DA3B9C" w:rsidP="00814C92">
      <w:pPr>
        <w:spacing w:line="480" w:lineRule="auto"/>
        <w:ind w:firstLine="720"/>
        <w:jc w:val="both"/>
        <w:rPr>
          <w:rFonts w:ascii="Times New Roman" w:hAnsi="Times New Roman" w:cs="Times New Roman"/>
        </w:rPr>
      </w:pPr>
      <w:r w:rsidRPr="003D018C">
        <w:rPr>
          <w:rFonts w:ascii="Times New Roman" w:hAnsi="Times New Roman" w:cs="Times New Roman"/>
        </w:rPr>
        <w:t xml:space="preserve">This experiment utilized a </w:t>
      </w:r>
      <w:r w:rsidR="002445AF" w:rsidRPr="003D018C">
        <w:rPr>
          <w:rFonts w:ascii="Times New Roman" w:hAnsi="Times New Roman" w:cs="Times New Roman"/>
        </w:rPr>
        <w:t>mini-</w:t>
      </w:r>
      <w:r w:rsidRPr="003D018C">
        <w:rPr>
          <w:rFonts w:ascii="Times New Roman" w:hAnsi="Times New Roman" w:cs="Times New Roman"/>
        </w:rPr>
        <w:t xml:space="preserve">block design paradigm. Each run </w:t>
      </w:r>
      <w:r w:rsidR="009B798E" w:rsidRPr="003D018C">
        <w:rPr>
          <w:rFonts w:ascii="Times New Roman" w:hAnsi="Times New Roman" w:cs="Times New Roman"/>
        </w:rPr>
        <w:t xml:space="preserve">lasted about 372 seconds and </w:t>
      </w:r>
      <w:r w:rsidRPr="003D018C">
        <w:rPr>
          <w:rFonts w:ascii="Times New Roman" w:hAnsi="Times New Roman" w:cs="Times New Roman"/>
        </w:rPr>
        <w:t>consisted of 6 blocks</w:t>
      </w:r>
      <w:r w:rsidR="00490136" w:rsidRPr="003D018C">
        <w:rPr>
          <w:rFonts w:ascii="Times New Roman" w:hAnsi="Times New Roman" w:cs="Times New Roman"/>
        </w:rPr>
        <w:t>:</w:t>
      </w:r>
      <w:r w:rsidRPr="003D018C">
        <w:rPr>
          <w:rFonts w:ascii="Times New Roman" w:hAnsi="Times New Roman" w:cs="Times New Roman"/>
        </w:rPr>
        <w:t xml:space="preserve"> 2 </w:t>
      </w:r>
      <w:r w:rsidR="0070159E" w:rsidRPr="003D018C">
        <w:rPr>
          <w:rFonts w:ascii="Times New Roman" w:hAnsi="Times New Roman" w:cs="Times New Roman"/>
        </w:rPr>
        <w:t>printed</w:t>
      </w:r>
      <w:r w:rsidRPr="003D018C">
        <w:rPr>
          <w:rFonts w:ascii="Times New Roman" w:hAnsi="Times New Roman" w:cs="Times New Roman"/>
        </w:rPr>
        <w:t xml:space="preserve"> condition blocks, 2 </w:t>
      </w:r>
      <w:r w:rsidR="0070159E" w:rsidRPr="003D018C">
        <w:rPr>
          <w:rFonts w:ascii="Times New Roman" w:hAnsi="Times New Roman" w:cs="Times New Roman"/>
        </w:rPr>
        <w:t>spoken</w:t>
      </w:r>
      <w:r w:rsidRPr="003D018C">
        <w:rPr>
          <w:rFonts w:ascii="Times New Roman" w:hAnsi="Times New Roman" w:cs="Times New Roman"/>
        </w:rPr>
        <w:t xml:space="preserve"> condition blocks, and 2 blocks of rest. Each block had a mean duration of 52 seconds. During </w:t>
      </w:r>
      <w:proofErr w:type="spellStart"/>
      <w:r w:rsidR="004B2068">
        <w:rPr>
          <w:rFonts w:ascii="Times New Roman" w:hAnsi="Times New Roman" w:cs="Times New Roman"/>
        </w:rPr>
        <w:t>PPass</w:t>
      </w:r>
      <w:proofErr w:type="spellEnd"/>
      <w:r w:rsidRPr="003D018C">
        <w:rPr>
          <w:rFonts w:ascii="Times New Roman" w:hAnsi="Times New Roman" w:cs="Times New Roman"/>
        </w:rPr>
        <w:t xml:space="preserve">, each phrase was presented for 2 seconds, with an average of 96 phrases and 12 words per phrase. </w:t>
      </w:r>
      <w:r w:rsidR="00981C3B" w:rsidRPr="003D018C">
        <w:rPr>
          <w:rFonts w:ascii="Times New Roman" w:hAnsi="Times New Roman" w:cs="Times New Roman"/>
        </w:rPr>
        <w:t xml:space="preserve">Each phrase appeared on the screen for 2000ms. </w:t>
      </w:r>
      <w:r w:rsidRPr="003D018C">
        <w:rPr>
          <w:rFonts w:ascii="Times New Roman" w:hAnsi="Times New Roman" w:cs="Times New Roman"/>
        </w:rPr>
        <w:t xml:space="preserve">The rate of presentation of the stimuli within </w:t>
      </w:r>
      <w:proofErr w:type="spellStart"/>
      <w:r w:rsidR="004B2068">
        <w:rPr>
          <w:rFonts w:ascii="Times New Roman" w:hAnsi="Times New Roman" w:cs="Times New Roman"/>
        </w:rPr>
        <w:t>SPass</w:t>
      </w:r>
      <w:proofErr w:type="spellEnd"/>
      <w:r w:rsidRPr="003D018C">
        <w:rPr>
          <w:rFonts w:ascii="Times New Roman" w:hAnsi="Times New Roman" w:cs="Times New Roman"/>
        </w:rPr>
        <w:t xml:space="preserve"> blocks was matched to the rate of presentation </w:t>
      </w:r>
      <w:r w:rsidR="004B2068">
        <w:rPr>
          <w:rFonts w:ascii="Times New Roman" w:hAnsi="Times New Roman" w:cs="Times New Roman"/>
        </w:rPr>
        <w:t xml:space="preserve">in </w:t>
      </w:r>
      <w:proofErr w:type="spellStart"/>
      <w:r w:rsidR="004B2068">
        <w:rPr>
          <w:rFonts w:ascii="Times New Roman" w:hAnsi="Times New Roman" w:cs="Times New Roman"/>
        </w:rPr>
        <w:t>PPass</w:t>
      </w:r>
      <w:proofErr w:type="spellEnd"/>
      <w:r w:rsidRPr="003D018C">
        <w:rPr>
          <w:rFonts w:ascii="Times New Roman" w:hAnsi="Times New Roman" w:cs="Times New Roman"/>
        </w:rPr>
        <w:t>.</w:t>
      </w:r>
      <w:r w:rsidR="004A37B4" w:rsidRPr="003D018C">
        <w:rPr>
          <w:rFonts w:ascii="Times New Roman" w:hAnsi="Times New Roman" w:cs="Times New Roman"/>
        </w:rPr>
        <w:t xml:space="preserve"> </w:t>
      </w:r>
      <w:r w:rsidR="008A06D3" w:rsidRPr="003D018C">
        <w:rPr>
          <w:rFonts w:ascii="Times New Roman" w:hAnsi="Times New Roman" w:cs="Times New Roman"/>
        </w:rPr>
        <w:t>Spoken stimuli were presented in a continuous speech stream.</w:t>
      </w:r>
      <w:r w:rsidR="00490136" w:rsidRPr="003D018C">
        <w:rPr>
          <w:rFonts w:ascii="Times New Roman" w:hAnsi="Times New Roman" w:cs="Times New Roman"/>
        </w:rPr>
        <w:t xml:space="preserve"> </w:t>
      </w:r>
      <w:r w:rsidR="004B2068">
        <w:rPr>
          <w:rFonts w:ascii="Times New Roman" w:hAnsi="Times New Roman" w:cs="Times New Roman"/>
        </w:rPr>
        <w:t xml:space="preserve">Presentation of </w:t>
      </w:r>
      <w:proofErr w:type="spellStart"/>
      <w:r w:rsidR="004B2068">
        <w:rPr>
          <w:rFonts w:ascii="Times New Roman" w:hAnsi="Times New Roman" w:cs="Times New Roman"/>
        </w:rPr>
        <w:t>PPass</w:t>
      </w:r>
      <w:proofErr w:type="spellEnd"/>
      <w:r w:rsidR="004B2068">
        <w:rPr>
          <w:rFonts w:ascii="Times New Roman" w:hAnsi="Times New Roman" w:cs="Times New Roman"/>
        </w:rPr>
        <w:t xml:space="preserve"> and </w:t>
      </w:r>
      <w:proofErr w:type="spellStart"/>
      <w:r w:rsidR="004B2068">
        <w:rPr>
          <w:rFonts w:ascii="Times New Roman" w:hAnsi="Times New Roman" w:cs="Times New Roman"/>
        </w:rPr>
        <w:t>SPass</w:t>
      </w:r>
      <w:proofErr w:type="spellEnd"/>
      <w:r w:rsidR="004B2068">
        <w:rPr>
          <w:rFonts w:ascii="Times New Roman" w:hAnsi="Times New Roman" w:cs="Times New Roman"/>
        </w:rPr>
        <w:t xml:space="preserve"> alternated</w:t>
      </w:r>
      <w:r w:rsidR="00490136" w:rsidRPr="003D018C">
        <w:rPr>
          <w:rFonts w:ascii="Times New Roman" w:hAnsi="Times New Roman" w:cs="Times New Roman"/>
        </w:rPr>
        <w:t xml:space="preserve"> within the story, such that some sentences were spoken and some were printed.</w:t>
      </w:r>
    </w:p>
    <w:p w14:paraId="5147E129" w14:textId="77777777" w:rsidR="00DA3B9C" w:rsidRPr="003D018C" w:rsidRDefault="00DA3B9C" w:rsidP="00814C92">
      <w:pPr>
        <w:spacing w:line="480" w:lineRule="auto"/>
        <w:jc w:val="both"/>
        <w:rPr>
          <w:rFonts w:ascii="Times New Roman" w:hAnsi="Times New Roman" w:cs="Times New Roman"/>
          <w:i/>
        </w:rPr>
      </w:pPr>
      <w:r w:rsidRPr="003D018C">
        <w:rPr>
          <w:rFonts w:ascii="Times New Roman" w:hAnsi="Times New Roman" w:cs="Times New Roman"/>
          <w:i/>
        </w:rPr>
        <w:t>Word Task</w:t>
      </w:r>
    </w:p>
    <w:p w14:paraId="4D95D07D" w14:textId="0ACF5857" w:rsidR="00DA3B9C" w:rsidRPr="003D018C" w:rsidRDefault="007D3A71" w:rsidP="00814C92">
      <w:pPr>
        <w:spacing w:line="480" w:lineRule="auto"/>
        <w:ind w:firstLine="720"/>
        <w:jc w:val="both"/>
        <w:rPr>
          <w:rFonts w:ascii="Times New Roman" w:hAnsi="Times New Roman" w:cs="Times New Roman"/>
        </w:rPr>
      </w:pPr>
      <w:r w:rsidRPr="003D018C">
        <w:rPr>
          <w:rFonts w:ascii="Times New Roman" w:hAnsi="Times New Roman" w:cs="Times New Roman"/>
        </w:rPr>
        <w:t>P</w:t>
      </w:r>
      <w:r w:rsidR="00DA3B9C" w:rsidRPr="003D018C">
        <w:rPr>
          <w:rFonts w:ascii="Times New Roman" w:hAnsi="Times New Roman" w:cs="Times New Roman"/>
        </w:rPr>
        <w:t xml:space="preserve">articipants </w:t>
      </w:r>
      <w:r w:rsidR="00912351" w:rsidRPr="003D018C">
        <w:rPr>
          <w:rFonts w:ascii="Times New Roman" w:hAnsi="Times New Roman" w:cs="Times New Roman"/>
        </w:rPr>
        <w:t>passively</w:t>
      </w:r>
      <w:r w:rsidR="00DE38BA" w:rsidRPr="003D018C">
        <w:rPr>
          <w:rFonts w:ascii="Times New Roman" w:hAnsi="Times New Roman" w:cs="Times New Roman"/>
        </w:rPr>
        <w:t xml:space="preserve"> read or listened</w:t>
      </w:r>
      <w:r w:rsidR="00DA3B9C" w:rsidRPr="003D018C">
        <w:rPr>
          <w:rFonts w:ascii="Times New Roman" w:hAnsi="Times New Roman" w:cs="Times New Roman"/>
        </w:rPr>
        <w:t xml:space="preserve"> to </w:t>
      </w:r>
      <w:r w:rsidRPr="003D018C">
        <w:rPr>
          <w:rFonts w:ascii="Times New Roman" w:hAnsi="Times New Roman" w:cs="Times New Roman"/>
        </w:rPr>
        <w:t xml:space="preserve">four </w:t>
      </w:r>
      <w:r w:rsidR="00DA3B9C" w:rsidRPr="003D018C">
        <w:rPr>
          <w:rFonts w:ascii="Times New Roman" w:hAnsi="Times New Roman" w:cs="Times New Roman"/>
        </w:rPr>
        <w:t xml:space="preserve">conditions of rapidly presented </w:t>
      </w:r>
      <w:r w:rsidR="007B6796">
        <w:rPr>
          <w:rFonts w:ascii="Times New Roman" w:hAnsi="Times New Roman" w:cs="Times New Roman"/>
        </w:rPr>
        <w:t>visual</w:t>
      </w:r>
      <w:r w:rsidR="007B6796" w:rsidRPr="003D018C">
        <w:rPr>
          <w:rFonts w:ascii="Times New Roman" w:hAnsi="Times New Roman" w:cs="Times New Roman"/>
        </w:rPr>
        <w:t xml:space="preserve"> </w:t>
      </w:r>
      <w:r w:rsidR="00DE38BA" w:rsidRPr="003D018C">
        <w:rPr>
          <w:rFonts w:ascii="Times New Roman" w:hAnsi="Times New Roman" w:cs="Times New Roman"/>
        </w:rPr>
        <w:t xml:space="preserve">and </w:t>
      </w:r>
      <w:r w:rsidR="007B6796">
        <w:rPr>
          <w:rFonts w:ascii="Times New Roman" w:hAnsi="Times New Roman" w:cs="Times New Roman"/>
        </w:rPr>
        <w:t>auditory</w:t>
      </w:r>
      <w:r w:rsidR="007B6796" w:rsidRPr="003D018C">
        <w:rPr>
          <w:rFonts w:ascii="Times New Roman" w:hAnsi="Times New Roman" w:cs="Times New Roman"/>
        </w:rPr>
        <w:t xml:space="preserve"> </w:t>
      </w:r>
      <w:r w:rsidR="007B6796">
        <w:rPr>
          <w:rFonts w:ascii="Times New Roman" w:hAnsi="Times New Roman" w:cs="Times New Roman"/>
        </w:rPr>
        <w:t>stimuli</w:t>
      </w:r>
      <w:r w:rsidR="00DA3B9C" w:rsidRPr="003D018C">
        <w:rPr>
          <w:rFonts w:ascii="Times New Roman" w:hAnsi="Times New Roman" w:cs="Times New Roman"/>
        </w:rPr>
        <w:t xml:space="preserve">. The conditions </w:t>
      </w:r>
      <w:r w:rsidR="00DE38BA" w:rsidRPr="003D018C">
        <w:rPr>
          <w:rFonts w:ascii="Times New Roman" w:hAnsi="Times New Roman" w:cs="Times New Roman"/>
        </w:rPr>
        <w:t xml:space="preserve">included </w:t>
      </w:r>
      <w:r w:rsidR="00DA3B9C" w:rsidRPr="003D018C">
        <w:rPr>
          <w:rFonts w:ascii="Times New Roman" w:hAnsi="Times New Roman" w:cs="Times New Roman"/>
        </w:rPr>
        <w:t>printed real words</w:t>
      </w:r>
      <w:r w:rsidR="004B2068">
        <w:rPr>
          <w:rFonts w:ascii="Times New Roman" w:hAnsi="Times New Roman" w:cs="Times New Roman"/>
        </w:rPr>
        <w:t xml:space="preserve"> (</w:t>
      </w:r>
      <w:proofErr w:type="spellStart"/>
      <w:r w:rsidR="004B2068">
        <w:rPr>
          <w:rFonts w:ascii="Times New Roman" w:hAnsi="Times New Roman" w:cs="Times New Roman"/>
        </w:rPr>
        <w:t>PWord</w:t>
      </w:r>
      <w:proofErr w:type="spellEnd"/>
      <w:r w:rsidR="004B2068">
        <w:rPr>
          <w:rFonts w:ascii="Times New Roman" w:hAnsi="Times New Roman" w:cs="Times New Roman"/>
        </w:rPr>
        <w:t>)</w:t>
      </w:r>
      <w:r w:rsidR="00DA3B9C" w:rsidRPr="003D018C">
        <w:rPr>
          <w:rFonts w:ascii="Times New Roman" w:hAnsi="Times New Roman" w:cs="Times New Roman"/>
        </w:rPr>
        <w:t xml:space="preserve">, </w:t>
      </w:r>
      <w:r w:rsidR="00DE38BA" w:rsidRPr="003D018C">
        <w:rPr>
          <w:rFonts w:ascii="Times New Roman" w:hAnsi="Times New Roman" w:cs="Times New Roman"/>
        </w:rPr>
        <w:t xml:space="preserve">printed </w:t>
      </w:r>
      <w:r w:rsidR="00DA3B9C" w:rsidRPr="003D018C">
        <w:rPr>
          <w:rFonts w:ascii="Times New Roman" w:hAnsi="Times New Roman" w:cs="Times New Roman"/>
        </w:rPr>
        <w:t>false fon</w:t>
      </w:r>
      <w:r w:rsidR="00DE38BA" w:rsidRPr="003D018C">
        <w:rPr>
          <w:rFonts w:ascii="Times New Roman" w:hAnsi="Times New Roman" w:cs="Times New Roman"/>
        </w:rPr>
        <w:t>t</w:t>
      </w:r>
      <w:r w:rsidR="007B6796">
        <w:rPr>
          <w:rFonts w:ascii="Times New Roman" w:hAnsi="Times New Roman" w:cs="Times New Roman"/>
        </w:rPr>
        <w:t xml:space="preserve"> tokens</w:t>
      </w:r>
      <w:r w:rsidR="004B2068">
        <w:rPr>
          <w:rFonts w:ascii="Times New Roman" w:hAnsi="Times New Roman" w:cs="Times New Roman"/>
        </w:rPr>
        <w:t xml:space="preserve"> (</w:t>
      </w:r>
      <w:proofErr w:type="spellStart"/>
      <w:r w:rsidR="004B2068">
        <w:rPr>
          <w:rFonts w:ascii="Times New Roman" w:hAnsi="Times New Roman" w:cs="Times New Roman"/>
        </w:rPr>
        <w:t>FalseFont</w:t>
      </w:r>
      <w:proofErr w:type="spellEnd"/>
      <w:r w:rsidR="004B2068">
        <w:rPr>
          <w:rFonts w:ascii="Times New Roman" w:hAnsi="Times New Roman" w:cs="Times New Roman"/>
        </w:rPr>
        <w:t>)</w:t>
      </w:r>
      <w:r w:rsidR="00DE38BA" w:rsidRPr="003D018C">
        <w:rPr>
          <w:rFonts w:ascii="Times New Roman" w:hAnsi="Times New Roman" w:cs="Times New Roman"/>
        </w:rPr>
        <w:t xml:space="preserve">, </w:t>
      </w:r>
      <w:r w:rsidR="00DA3B9C" w:rsidRPr="003D018C">
        <w:rPr>
          <w:rFonts w:ascii="Times New Roman" w:hAnsi="Times New Roman" w:cs="Times New Roman"/>
        </w:rPr>
        <w:t>spoken real words</w:t>
      </w:r>
      <w:r w:rsidR="004B2068">
        <w:rPr>
          <w:rFonts w:ascii="Times New Roman" w:hAnsi="Times New Roman" w:cs="Times New Roman"/>
        </w:rPr>
        <w:t xml:space="preserve"> (</w:t>
      </w:r>
      <w:proofErr w:type="spellStart"/>
      <w:r w:rsidR="004B2068">
        <w:rPr>
          <w:rFonts w:ascii="Times New Roman" w:hAnsi="Times New Roman" w:cs="Times New Roman"/>
        </w:rPr>
        <w:t>SWord</w:t>
      </w:r>
      <w:proofErr w:type="spellEnd"/>
      <w:r w:rsidR="004B2068">
        <w:rPr>
          <w:rFonts w:ascii="Times New Roman" w:hAnsi="Times New Roman" w:cs="Times New Roman"/>
        </w:rPr>
        <w:t>)</w:t>
      </w:r>
      <w:r w:rsidR="00DA3B9C" w:rsidRPr="003D018C">
        <w:rPr>
          <w:rFonts w:ascii="Times New Roman" w:hAnsi="Times New Roman" w:cs="Times New Roman"/>
        </w:rPr>
        <w:t xml:space="preserve">, and </w:t>
      </w:r>
      <w:proofErr w:type="spellStart"/>
      <w:proofErr w:type="gramStart"/>
      <w:r w:rsidR="007B6796" w:rsidRPr="003D018C">
        <w:rPr>
          <w:rFonts w:ascii="Times New Roman" w:hAnsi="Times New Roman" w:cs="Times New Roman"/>
        </w:rPr>
        <w:t>vocoded</w:t>
      </w:r>
      <w:proofErr w:type="spellEnd"/>
      <w:r w:rsidR="007B6796" w:rsidRPr="003D018C">
        <w:rPr>
          <w:rFonts w:ascii="Times New Roman" w:hAnsi="Times New Roman" w:cs="Times New Roman"/>
        </w:rPr>
        <w:t xml:space="preserve"> </w:t>
      </w:r>
      <w:r w:rsidR="00DA3B9C" w:rsidRPr="003D018C">
        <w:rPr>
          <w:rFonts w:ascii="Times New Roman" w:hAnsi="Times New Roman" w:cs="Times New Roman"/>
        </w:rPr>
        <w:t>spoken</w:t>
      </w:r>
      <w:proofErr w:type="gramEnd"/>
      <w:r w:rsidR="00DA3B9C" w:rsidRPr="003D018C">
        <w:rPr>
          <w:rFonts w:ascii="Times New Roman" w:hAnsi="Times New Roman" w:cs="Times New Roman"/>
        </w:rPr>
        <w:t xml:space="preserve"> </w:t>
      </w:r>
      <w:r w:rsidR="007B6796">
        <w:rPr>
          <w:rFonts w:ascii="Times New Roman" w:hAnsi="Times New Roman" w:cs="Times New Roman"/>
        </w:rPr>
        <w:t>words</w:t>
      </w:r>
      <w:r w:rsidR="007B6796" w:rsidRPr="003D018C">
        <w:rPr>
          <w:rFonts w:ascii="Times New Roman" w:hAnsi="Times New Roman" w:cs="Times New Roman"/>
        </w:rPr>
        <w:t xml:space="preserve"> </w:t>
      </w:r>
      <w:r w:rsidR="00DE38BA" w:rsidRPr="003D018C">
        <w:rPr>
          <w:rFonts w:ascii="Times New Roman" w:hAnsi="Times New Roman" w:cs="Times New Roman"/>
        </w:rPr>
        <w:t>(</w:t>
      </w:r>
      <w:proofErr w:type="spellStart"/>
      <w:r w:rsidR="004B2068">
        <w:rPr>
          <w:rFonts w:ascii="Times New Roman" w:hAnsi="Times New Roman" w:cs="Times New Roman"/>
        </w:rPr>
        <w:t>Vocod</w:t>
      </w:r>
      <w:proofErr w:type="spellEnd"/>
      <w:r w:rsidR="004B2068">
        <w:rPr>
          <w:rFonts w:ascii="Times New Roman" w:hAnsi="Times New Roman" w:cs="Times New Roman"/>
        </w:rPr>
        <w:t xml:space="preserve">; </w:t>
      </w:r>
      <w:r w:rsidR="00DE38BA" w:rsidRPr="003D018C">
        <w:rPr>
          <w:rFonts w:ascii="Times New Roman" w:hAnsi="Times New Roman" w:cs="Times New Roman"/>
        </w:rPr>
        <w:t xml:space="preserve">stimulus </w:t>
      </w:r>
      <w:r w:rsidRPr="003D018C">
        <w:rPr>
          <w:rFonts w:ascii="Times New Roman" w:hAnsi="Times New Roman" w:cs="Times New Roman"/>
        </w:rPr>
        <w:t>detail</w:t>
      </w:r>
      <w:r w:rsidR="00DE38BA" w:rsidRPr="003D018C">
        <w:rPr>
          <w:rFonts w:ascii="Times New Roman" w:hAnsi="Times New Roman" w:cs="Times New Roman"/>
        </w:rPr>
        <w:t xml:space="preserve">s are </w:t>
      </w:r>
      <w:r w:rsidR="00DE38BA" w:rsidRPr="003D018C">
        <w:rPr>
          <w:rFonts w:ascii="Times New Roman" w:hAnsi="Times New Roman" w:cs="Times New Roman"/>
        </w:rPr>
        <w:lastRenderedPageBreak/>
        <w:t>provided</w:t>
      </w:r>
      <w:r w:rsidRPr="003D018C">
        <w:rPr>
          <w:rFonts w:ascii="Times New Roman" w:hAnsi="Times New Roman" w:cs="Times New Roman"/>
        </w:rPr>
        <w:t xml:space="preserve"> below</w:t>
      </w:r>
      <w:r w:rsidR="00DE38BA" w:rsidRPr="003D018C">
        <w:rPr>
          <w:rFonts w:ascii="Times New Roman" w:hAnsi="Times New Roman" w:cs="Times New Roman"/>
        </w:rPr>
        <w:t>)</w:t>
      </w:r>
      <w:r w:rsidR="00DA3B9C" w:rsidRPr="003D018C">
        <w:rPr>
          <w:rFonts w:ascii="Times New Roman" w:hAnsi="Times New Roman" w:cs="Times New Roman"/>
        </w:rPr>
        <w:t xml:space="preserve">. </w:t>
      </w:r>
      <w:r w:rsidR="00DE38BA" w:rsidRPr="003D018C">
        <w:rPr>
          <w:rFonts w:ascii="Times New Roman" w:hAnsi="Times New Roman" w:cs="Times New Roman"/>
        </w:rPr>
        <w:t>The passive nature of this single word processing task provided an appropriate comparison to the naturalistic passage task.</w:t>
      </w:r>
    </w:p>
    <w:p w14:paraId="076C2926" w14:textId="20012DB0" w:rsidR="00DA3B9C" w:rsidRPr="003D018C" w:rsidRDefault="00DA3B9C" w:rsidP="00814C92">
      <w:pPr>
        <w:spacing w:line="480" w:lineRule="auto"/>
        <w:ind w:firstLine="720"/>
        <w:jc w:val="both"/>
        <w:rPr>
          <w:rFonts w:ascii="Times New Roman" w:hAnsi="Times New Roman" w:cs="Times New Roman"/>
        </w:rPr>
      </w:pPr>
      <w:r w:rsidRPr="003D018C">
        <w:rPr>
          <w:rFonts w:ascii="Times New Roman" w:hAnsi="Times New Roman" w:cs="Times New Roman"/>
        </w:rPr>
        <w:t>A</w:t>
      </w:r>
      <w:r w:rsidR="004A0241" w:rsidRPr="003D018C">
        <w:rPr>
          <w:rFonts w:ascii="Times New Roman" w:hAnsi="Times New Roman" w:cs="Times New Roman"/>
        </w:rPr>
        <w:t>n event-related</w:t>
      </w:r>
      <w:r w:rsidRPr="003D018C">
        <w:rPr>
          <w:rFonts w:ascii="Times New Roman" w:hAnsi="Times New Roman" w:cs="Times New Roman"/>
        </w:rPr>
        <w:t xml:space="preserve"> design was used for this experiment. </w:t>
      </w:r>
      <w:r w:rsidR="005A0849">
        <w:rPr>
          <w:rFonts w:ascii="Times New Roman" w:hAnsi="Times New Roman" w:cs="Times New Roman"/>
        </w:rPr>
        <w:t>In each trial, subjects received</w:t>
      </w:r>
      <w:r w:rsidRPr="003D018C">
        <w:rPr>
          <w:rFonts w:ascii="Times New Roman" w:hAnsi="Times New Roman" w:cs="Times New Roman"/>
        </w:rPr>
        <w:t xml:space="preserve"> </w:t>
      </w:r>
      <w:r w:rsidR="005A0849">
        <w:rPr>
          <w:rFonts w:ascii="Times New Roman" w:hAnsi="Times New Roman" w:cs="Times New Roman"/>
        </w:rPr>
        <w:t xml:space="preserve">a </w:t>
      </w:r>
      <w:r w:rsidRPr="003D018C">
        <w:rPr>
          <w:rFonts w:ascii="Times New Roman" w:hAnsi="Times New Roman" w:cs="Times New Roman"/>
        </w:rPr>
        <w:t>group of 4</w:t>
      </w:r>
      <w:r w:rsidR="005A0849">
        <w:rPr>
          <w:rFonts w:ascii="Times New Roman" w:hAnsi="Times New Roman" w:cs="Times New Roman"/>
        </w:rPr>
        <w:t xml:space="preserve"> rapidly sequentially presented</w:t>
      </w:r>
      <w:r w:rsidRPr="003D018C">
        <w:rPr>
          <w:rFonts w:ascii="Times New Roman" w:hAnsi="Times New Roman" w:cs="Times New Roman"/>
        </w:rPr>
        <w:t xml:space="preserve"> </w:t>
      </w:r>
      <w:r w:rsidR="005A0849">
        <w:rPr>
          <w:rFonts w:ascii="Times New Roman" w:hAnsi="Times New Roman" w:cs="Times New Roman"/>
        </w:rPr>
        <w:t xml:space="preserve">different </w:t>
      </w:r>
      <w:r w:rsidR="009B798E" w:rsidRPr="003D018C">
        <w:rPr>
          <w:rFonts w:ascii="Times New Roman" w:hAnsi="Times New Roman" w:cs="Times New Roman"/>
        </w:rPr>
        <w:t>tokens</w:t>
      </w:r>
      <w:r w:rsidR="005A0849">
        <w:rPr>
          <w:rFonts w:ascii="Times New Roman" w:hAnsi="Times New Roman" w:cs="Times New Roman"/>
        </w:rPr>
        <w:t xml:space="preserve"> from the same condition</w:t>
      </w:r>
      <w:r w:rsidR="004A0241" w:rsidRPr="003D018C">
        <w:rPr>
          <w:rFonts w:ascii="Times New Roman" w:hAnsi="Times New Roman" w:cs="Times New Roman"/>
        </w:rPr>
        <w:t xml:space="preserve"> (tetrads)</w:t>
      </w:r>
      <w:r w:rsidRPr="003D018C">
        <w:rPr>
          <w:rFonts w:ascii="Times New Roman" w:hAnsi="Times New Roman" w:cs="Times New Roman"/>
        </w:rPr>
        <w:t xml:space="preserve">, with a presentation time of 450ms per </w:t>
      </w:r>
      <w:r w:rsidR="005A0849">
        <w:rPr>
          <w:rFonts w:ascii="Times New Roman" w:hAnsi="Times New Roman" w:cs="Times New Roman"/>
        </w:rPr>
        <w:t>stimulus</w:t>
      </w:r>
      <w:r w:rsidR="009B798E" w:rsidRPr="003D018C">
        <w:rPr>
          <w:rFonts w:ascii="Times New Roman" w:hAnsi="Times New Roman" w:cs="Times New Roman"/>
        </w:rPr>
        <w:t>. There was</w:t>
      </w:r>
      <w:r w:rsidRPr="003D018C">
        <w:rPr>
          <w:rFonts w:ascii="Times New Roman" w:hAnsi="Times New Roman" w:cs="Times New Roman"/>
        </w:rPr>
        <w:t xml:space="preserve"> a jittered ITI of 4-7 seconds between </w:t>
      </w:r>
      <w:r w:rsidR="004A0241" w:rsidRPr="003D018C">
        <w:rPr>
          <w:rFonts w:ascii="Times New Roman" w:hAnsi="Times New Roman" w:cs="Times New Roman"/>
        </w:rPr>
        <w:t>trials, with occasional “null” trials up to 13 seconds long</w:t>
      </w:r>
      <w:r w:rsidRPr="003D018C">
        <w:rPr>
          <w:rFonts w:ascii="Times New Roman" w:hAnsi="Times New Roman" w:cs="Times New Roman"/>
        </w:rPr>
        <w:t xml:space="preserve">. Participants </w:t>
      </w:r>
      <w:r w:rsidR="004A0241" w:rsidRPr="003D018C">
        <w:rPr>
          <w:rFonts w:ascii="Times New Roman" w:hAnsi="Times New Roman" w:cs="Times New Roman"/>
        </w:rPr>
        <w:t xml:space="preserve">received </w:t>
      </w:r>
      <w:r w:rsidRPr="003D018C">
        <w:rPr>
          <w:rFonts w:ascii="Times New Roman" w:hAnsi="Times New Roman" w:cs="Times New Roman"/>
        </w:rPr>
        <w:t>two runs of this task while in the scanner</w:t>
      </w:r>
      <w:r w:rsidR="00490136" w:rsidRPr="003D018C">
        <w:rPr>
          <w:rFonts w:ascii="Times New Roman" w:hAnsi="Times New Roman" w:cs="Times New Roman"/>
        </w:rPr>
        <w:t xml:space="preserve">, for a total duration of </w:t>
      </w:r>
      <w:r w:rsidR="009B798E" w:rsidRPr="003D018C">
        <w:rPr>
          <w:rFonts w:ascii="Times New Roman" w:hAnsi="Times New Roman" w:cs="Times New Roman"/>
        </w:rPr>
        <w:t>302 second</w:t>
      </w:r>
      <w:r w:rsidR="00490136" w:rsidRPr="003D018C">
        <w:rPr>
          <w:rFonts w:ascii="Times New Roman" w:hAnsi="Times New Roman" w:cs="Times New Roman"/>
        </w:rPr>
        <w:t>s</w:t>
      </w:r>
      <w:r w:rsidRPr="003D018C">
        <w:rPr>
          <w:rFonts w:ascii="Times New Roman" w:hAnsi="Times New Roman" w:cs="Times New Roman"/>
        </w:rPr>
        <w:t>. Each run had 12 trials of each condition randomly presented, for a total of 48 trial</w:t>
      </w:r>
      <w:r w:rsidR="009B798E" w:rsidRPr="003D018C">
        <w:rPr>
          <w:rFonts w:ascii="Times New Roman" w:hAnsi="Times New Roman" w:cs="Times New Roman"/>
        </w:rPr>
        <w:t>s</w:t>
      </w:r>
      <w:r w:rsidRPr="003D018C">
        <w:rPr>
          <w:rFonts w:ascii="Times New Roman" w:hAnsi="Times New Roman" w:cs="Times New Roman"/>
        </w:rPr>
        <w:t xml:space="preserve"> per run</w:t>
      </w:r>
      <w:r w:rsidR="004A0241" w:rsidRPr="003D018C">
        <w:rPr>
          <w:rFonts w:ascii="Times New Roman" w:hAnsi="Times New Roman" w:cs="Times New Roman"/>
        </w:rPr>
        <w:t xml:space="preserve"> and 24 trials per condition</w:t>
      </w:r>
      <w:r w:rsidRPr="003D018C">
        <w:rPr>
          <w:rFonts w:ascii="Times New Roman" w:hAnsi="Times New Roman" w:cs="Times New Roman"/>
        </w:rPr>
        <w:t>.</w:t>
      </w:r>
    </w:p>
    <w:p w14:paraId="5B735332" w14:textId="1A7293D2" w:rsidR="00DA3B9C" w:rsidRPr="003D018C" w:rsidRDefault="00DA3B9C" w:rsidP="00814C92">
      <w:pPr>
        <w:spacing w:line="480" w:lineRule="auto"/>
        <w:ind w:firstLine="720"/>
        <w:jc w:val="both"/>
        <w:rPr>
          <w:rFonts w:ascii="Times New Roman" w:hAnsi="Times New Roman" w:cs="Times New Roman"/>
        </w:rPr>
      </w:pPr>
      <w:r w:rsidRPr="003D018C">
        <w:rPr>
          <w:rFonts w:ascii="Times New Roman" w:hAnsi="Times New Roman" w:cs="Times New Roman"/>
        </w:rPr>
        <w:t xml:space="preserve">All stimuli in </w:t>
      </w:r>
      <w:proofErr w:type="spellStart"/>
      <w:r w:rsidR="004B2068">
        <w:rPr>
          <w:rFonts w:ascii="Times New Roman" w:hAnsi="Times New Roman" w:cs="Times New Roman"/>
        </w:rPr>
        <w:t>PWord</w:t>
      </w:r>
      <w:proofErr w:type="spellEnd"/>
      <w:r w:rsidR="004B2068">
        <w:rPr>
          <w:rFonts w:ascii="Times New Roman" w:hAnsi="Times New Roman" w:cs="Times New Roman"/>
        </w:rPr>
        <w:t xml:space="preserve"> and </w:t>
      </w:r>
      <w:proofErr w:type="spellStart"/>
      <w:r w:rsidR="004B2068">
        <w:rPr>
          <w:rFonts w:ascii="Times New Roman" w:hAnsi="Times New Roman" w:cs="Times New Roman"/>
        </w:rPr>
        <w:t>SWord</w:t>
      </w:r>
      <w:proofErr w:type="spellEnd"/>
      <w:r w:rsidRPr="003D018C">
        <w:rPr>
          <w:rFonts w:ascii="Times New Roman" w:hAnsi="Times New Roman" w:cs="Times New Roman"/>
        </w:rPr>
        <w:t xml:space="preserve"> were one-syllable medium</w:t>
      </w:r>
      <w:r w:rsidR="008A551B" w:rsidRPr="003D018C">
        <w:rPr>
          <w:rFonts w:ascii="Times New Roman" w:hAnsi="Times New Roman" w:cs="Times New Roman"/>
        </w:rPr>
        <w:t>-</w:t>
      </w:r>
      <w:r w:rsidRPr="003D018C">
        <w:rPr>
          <w:rFonts w:ascii="Times New Roman" w:hAnsi="Times New Roman" w:cs="Times New Roman"/>
        </w:rPr>
        <w:t xml:space="preserve"> to high</w:t>
      </w:r>
      <w:r w:rsidR="008A551B" w:rsidRPr="003D018C">
        <w:rPr>
          <w:rFonts w:ascii="Times New Roman" w:hAnsi="Times New Roman" w:cs="Times New Roman"/>
        </w:rPr>
        <w:t>-</w:t>
      </w:r>
      <w:r w:rsidRPr="003D018C">
        <w:rPr>
          <w:rFonts w:ascii="Times New Roman" w:hAnsi="Times New Roman" w:cs="Times New Roman"/>
        </w:rPr>
        <w:t xml:space="preserve">frequency words. Word frequency was established by the English Lexicon Project </w:t>
      </w:r>
      <w:ins w:id="189" w:author="Kayleigh" w:date="2016-10-19T14:25:00Z">
        <w:r w:rsidR="002E443F">
          <w:rPr>
            <w:rFonts w:ascii="Times New Roman" w:hAnsi="Times New Roman" w:cs="Times New Roman"/>
          </w:rPr>
          <w:fldChar w:fldCharType="begin" w:fldLock="1"/>
        </w:r>
      </w:ins>
      <w:r w:rsidR="002E443F">
        <w:rPr>
          <w:rFonts w:ascii="Times New Roman" w:hAnsi="Times New Roman" w:cs="Times New Roman"/>
        </w:rPr>
        <w:instrText>ADDIN CSL_CITATION { "citationItems" : [ { "id" : "ITEM-1", "itemData" : { "DOI" : "10.3758/BF03193014", "ISBN" : "1554-351X", "ISSN" : "1554-351X", "PMID" : "17958156", "abstract" : "The English Lexicon Project is a multiuniversity effort to provide a standardized behavioral and descriptive data set for 40,481 words and 40,481 nonwords. It is available via the Internet at elexicon.wustl.edu. Data from 816 participants across six universities were collected in a lexical decision task (approximately 3400 responses per participant), and data from 444 participants were collected in a speeded naming task (approximately 2500 responses per participant). The present paper describes the motivation for this project, the methods used to collect the data, and the search engine that affords access to the behavioral measures and descriptive lexical statistics for these stimuli.", "author" : [ { "dropping-particle" : "", "family" : "Balota", "given" : "David A", "non-dropping-particle" : "", "parse-names" : false, "suffix" : "" }, { "dropping-particle" : "", "family" : "Yap", "given" : "Melvin J", "non-dropping-particle" : "", "parse-names" : false, "suffix" : "" }, { "dropping-particle" : "", "family" : "Cortese", "given" : "Michael J", "non-dropping-particle" : "", "parse-names" : false, "suffix" : "" }, { "dropping-particle" : "", "family" : "Hutchison", "given" : "Keith A", "non-dropping-particle" : "", "parse-names" : false, "suffix" : "" }, { "dropping-particle" : "", "family" : "Kessler", "given" : "Brett", "non-dropping-particle" : "", "parse-names" : false, "suffix" : "" }, { "dropping-particle" : "", "family" : "Loftis", "given" : "Bjorn", "non-dropping-particle" : "", "parse-names" : false, "suffix" : "" }, { "dropping-particle" : "", "family" : "Neely", "given" : "James H", "non-dropping-particle" : "", "parse-names" : false, "suffix" : "" }, { "dropping-particle" : "", "family" : "Nelson", "given" : "Douglas L", "non-dropping-particle" : "", "parse-names" : false, "suffix" : "" }, { "dropping-particle" : "", "family" : "Simpson", "given" : "Greg B", "non-dropping-particle" : "", "parse-names" : false, "suffix" : "" }, { "dropping-particle" : "", "family" : "Treiman", "given" : "Rebecca", "non-dropping-particle" : "", "parse-names" : false, "suffix" : "" } ], "container-title" : "Behavior research methods", "id" : "ITEM-1", "issued" : { "date-parts" : [ [ "2007" ] ] }, "title" : "The English Lexicon Project.", "type" : "article-journal" }, "uris" : [ "http://www.mendeley.com/documents/?uuid=bca9e1f1-777b-3a11-836e-647da2b650ea" ] } ], "mendeley" : { "formattedCitation" : "[Balota et al., 2007]", "plainTextFormattedCitation" : "[Balota et al., 2007]", "previouslyFormattedCitation" : "[Balota et al., 2007]" }, "properties" : { "noteIndex" : 0 }, "schema" : "https://github.com/citation-style-language/schema/raw/master/csl-citation.json" }</w:instrText>
      </w:r>
      <w:r w:rsidR="002E443F">
        <w:rPr>
          <w:rFonts w:ascii="Times New Roman" w:hAnsi="Times New Roman" w:cs="Times New Roman"/>
        </w:rPr>
        <w:fldChar w:fldCharType="separate"/>
      </w:r>
      <w:r w:rsidR="002E443F" w:rsidRPr="002E443F">
        <w:rPr>
          <w:rFonts w:ascii="Times New Roman" w:hAnsi="Times New Roman" w:cs="Times New Roman"/>
          <w:noProof/>
        </w:rPr>
        <w:t>[Balota et al., 2007]</w:t>
      </w:r>
      <w:ins w:id="190" w:author="Kayleigh" w:date="2016-10-19T14:25:00Z">
        <w:r w:rsidR="002E443F">
          <w:rPr>
            <w:rFonts w:ascii="Times New Roman" w:hAnsi="Times New Roman" w:cs="Times New Roman"/>
          </w:rPr>
          <w:fldChar w:fldCharType="end"/>
        </w:r>
        <w:r w:rsidR="002E443F">
          <w:rPr>
            <w:rFonts w:ascii="Times New Roman" w:hAnsi="Times New Roman" w:cs="Times New Roman"/>
          </w:rPr>
          <w:t>.</w:t>
        </w:r>
      </w:ins>
      <w:del w:id="191" w:author="Kayleigh" w:date="2016-10-19T14:25:00Z">
        <w:r w:rsidRPr="003D018C" w:rsidDel="002E443F">
          <w:rPr>
            <w:rFonts w:ascii="Times New Roman" w:hAnsi="Times New Roman" w:cs="Times New Roman"/>
          </w:rPr>
          <w:delText>(Balota et al., 2007).</w:delText>
        </w:r>
      </w:del>
      <w:r w:rsidRPr="003D018C">
        <w:rPr>
          <w:rFonts w:ascii="Times New Roman" w:hAnsi="Times New Roman" w:cs="Times New Roman"/>
        </w:rPr>
        <w:t xml:space="preserve"> </w:t>
      </w:r>
      <w:proofErr w:type="spellStart"/>
      <w:r w:rsidR="004B2068">
        <w:rPr>
          <w:rFonts w:ascii="Times New Roman" w:hAnsi="Times New Roman" w:cs="Times New Roman"/>
        </w:rPr>
        <w:t>FalseFont</w:t>
      </w:r>
      <w:proofErr w:type="spellEnd"/>
      <w:r w:rsidR="006C4904" w:rsidRPr="003D018C">
        <w:rPr>
          <w:rFonts w:ascii="Times New Roman" w:hAnsi="Times New Roman" w:cs="Times New Roman"/>
        </w:rPr>
        <w:t xml:space="preserve"> stimuli were real words presented using the Wingdings typeface, making them appear as a string of meaningless symbols</w:t>
      </w:r>
      <w:r w:rsidR="004A0241" w:rsidRPr="003D018C">
        <w:rPr>
          <w:rFonts w:ascii="Times New Roman" w:hAnsi="Times New Roman" w:cs="Times New Roman"/>
        </w:rPr>
        <w:t>; any letter-like symbols were not used</w:t>
      </w:r>
      <w:r w:rsidR="006C4904" w:rsidRPr="003D018C">
        <w:rPr>
          <w:rFonts w:ascii="Times New Roman" w:hAnsi="Times New Roman" w:cs="Times New Roman"/>
        </w:rPr>
        <w:t>.</w:t>
      </w:r>
      <w:r w:rsidR="002D32D7" w:rsidRPr="003D018C">
        <w:rPr>
          <w:rFonts w:ascii="Times New Roman" w:hAnsi="Times New Roman" w:cs="Times New Roman"/>
        </w:rPr>
        <w:t xml:space="preserve"> </w:t>
      </w:r>
      <w:proofErr w:type="spellStart"/>
      <w:r w:rsidR="004B2068">
        <w:rPr>
          <w:rFonts w:ascii="Times New Roman" w:eastAsia="Times New Roman" w:hAnsi="Times New Roman" w:cs="Times New Roman"/>
        </w:rPr>
        <w:t>Vocod</w:t>
      </w:r>
      <w:proofErr w:type="spellEnd"/>
      <w:r w:rsidR="004B2068">
        <w:rPr>
          <w:rFonts w:ascii="Times New Roman" w:eastAsia="Times New Roman" w:hAnsi="Times New Roman" w:cs="Times New Roman"/>
        </w:rPr>
        <w:t xml:space="preserve"> stimuli</w:t>
      </w:r>
      <w:r w:rsidR="002D32D7" w:rsidRPr="003D018C">
        <w:rPr>
          <w:rFonts w:ascii="Times New Roman" w:hAnsi="Times New Roman" w:cs="Times New Roman"/>
        </w:rPr>
        <w:t xml:space="preserve"> was created using </w:t>
      </w:r>
      <w:proofErr w:type="spellStart"/>
      <w:r w:rsidR="002D32D7" w:rsidRPr="003D018C">
        <w:rPr>
          <w:rFonts w:ascii="Times New Roman" w:hAnsi="Times New Roman" w:cs="Times New Roman"/>
        </w:rPr>
        <w:t>Praat</w:t>
      </w:r>
      <w:proofErr w:type="spellEnd"/>
      <w:ins w:id="192" w:author="Kayleigh" w:date="2016-10-19T14:27:00Z">
        <w:r w:rsidR="002E443F">
          <w:rPr>
            <w:rFonts w:ascii="Times New Roman" w:hAnsi="Times New Roman" w:cs="Times New Roman"/>
          </w:rPr>
          <w:t xml:space="preserve"> </w:t>
        </w:r>
        <w:r w:rsidR="002E443F">
          <w:rPr>
            <w:rFonts w:ascii="Times New Roman" w:hAnsi="Times New Roman" w:cs="Times New Roman"/>
          </w:rPr>
          <w:fldChar w:fldCharType="begin" w:fldLock="1"/>
        </w:r>
      </w:ins>
      <w:r w:rsidR="002E443F">
        <w:rPr>
          <w:rFonts w:ascii="Times New Roman" w:hAnsi="Times New Roman" w:cs="Times New Roman"/>
        </w:rPr>
        <w:instrText>ADDIN CSL_CITATION { "citationItems" : [ { "id" : "ITEM-1", "itemData" : { "abstract" : "See, stats, and : http : / / www . researchgate . net / publication / 208032992 PRAAT , a computer ARTICLE CITATIONS 942 DOWNLOADS 870 VIEWS 1 , 365 2 : Paul University 104 , 780 SEE David University 19 , 721 SEE Available : Paul Retrieved : 28", "author" : [ { "dropping-particle" : "", "family" : "Boersma", "given" : "Paul", "non-dropping-particle" : "", "parse-names" : false, "suffix" : "" }, { "dropping-particle" : "", "family" : "Heuven", "given" : "Vincent", "non-dropping-particle" : "van", "parse-names" : false, "suffix" : "" } ], "container-title" : "Glot International", "id" : "ITEM-1", "issue" : "9-10", "issued" : { "date-parts" : [ [ "2001" ] ] }, "page" : "341-347", "title" : "Speak and unSpeak with Praat", "type" : "article-journal", "volume" : "5" }, "uris" : [ "http://www.mendeley.com/documents/?uuid=12e2141b-f551-44f4-9e95-d3bbb02a038c" ] } ], "mendeley" : { "formattedCitation" : "[Boersma and van Heuven, 2001]", "plainTextFormattedCitation" : "[Boersma and van Heuven, 2001]", "previouslyFormattedCitation" : "[Boersma and van Heuven, 2001]" }, "properties" : { "noteIndex" : 0 }, "schema" : "https://github.com/citation-style-language/schema/raw/master/csl-citation.json" }</w:instrText>
      </w:r>
      <w:r w:rsidR="002E443F">
        <w:rPr>
          <w:rFonts w:ascii="Times New Roman" w:hAnsi="Times New Roman" w:cs="Times New Roman"/>
        </w:rPr>
        <w:fldChar w:fldCharType="separate"/>
      </w:r>
      <w:r w:rsidR="002E443F" w:rsidRPr="002E443F">
        <w:rPr>
          <w:rFonts w:ascii="Times New Roman" w:hAnsi="Times New Roman" w:cs="Times New Roman"/>
          <w:noProof/>
        </w:rPr>
        <w:t>[Boersma and van Heuven, 2001]</w:t>
      </w:r>
      <w:ins w:id="193" w:author="Kayleigh" w:date="2016-10-19T14:27:00Z">
        <w:r w:rsidR="002E443F">
          <w:rPr>
            <w:rFonts w:ascii="Times New Roman" w:hAnsi="Times New Roman" w:cs="Times New Roman"/>
          </w:rPr>
          <w:fldChar w:fldCharType="end"/>
        </w:r>
        <w:r w:rsidR="002E443F">
          <w:rPr>
            <w:rFonts w:ascii="Times New Roman" w:hAnsi="Times New Roman" w:cs="Times New Roman"/>
          </w:rPr>
          <w:t>.</w:t>
        </w:r>
      </w:ins>
      <w:del w:id="194" w:author="Kayleigh" w:date="2016-10-19T14:27:00Z">
        <w:r w:rsidR="002D32D7" w:rsidRPr="003D018C" w:rsidDel="002E443F">
          <w:rPr>
            <w:rFonts w:ascii="Times New Roman" w:hAnsi="Times New Roman" w:cs="Times New Roman"/>
          </w:rPr>
          <w:delText xml:space="preserve"> (Boersma, 2001).</w:delText>
        </w:r>
      </w:del>
      <w:r w:rsidR="002D32D7" w:rsidRPr="003D018C">
        <w:rPr>
          <w:rFonts w:ascii="Times New Roman" w:eastAsia="Times New Roman" w:hAnsi="Times New Roman" w:cs="Times New Roman"/>
        </w:rPr>
        <w:t xml:space="preserve"> Stimuli were first divided into three bands: 0.14-3.13 Bark; 3.13-6.12 Bark</w:t>
      </w:r>
      <w:proofErr w:type="gramStart"/>
      <w:r w:rsidR="002D32D7" w:rsidRPr="003D018C">
        <w:rPr>
          <w:rFonts w:ascii="Times New Roman" w:eastAsia="Times New Roman" w:hAnsi="Times New Roman" w:cs="Times New Roman"/>
        </w:rPr>
        <w:t>;</w:t>
      </w:r>
      <w:proofErr w:type="gramEnd"/>
      <w:r w:rsidR="002D32D7" w:rsidRPr="003D018C">
        <w:rPr>
          <w:rFonts w:ascii="Times New Roman" w:eastAsia="Times New Roman" w:hAnsi="Times New Roman" w:cs="Times New Roman"/>
        </w:rPr>
        <w:t xml:space="preserve"> 6.12-9.11 Bark. For each band, root mean square intensity was computed and those intensity values were used to modulate Gaussian noise. We then replaced the original signal in each band with the noise to create 3-channel </w:t>
      </w:r>
      <w:proofErr w:type="spellStart"/>
      <w:r w:rsidR="002D32D7" w:rsidRPr="003D018C">
        <w:rPr>
          <w:rFonts w:ascii="Times New Roman" w:eastAsia="Times New Roman" w:hAnsi="Times New Roman" w:cs="Times New Roman"/>
        </w:rPr>
        <w:t>vocoded</w:t>
      </w:r>
      <w:proofErr w:type="spellEnd"/>
      <w:r w:rsidR="002D32D7" w:rsidRPr="003D018C">
        <w:rPr>
          <w:rFonts w:ascii="Times New Roman" w:eastAsia="Times New Roman" w:hAnsi="Times New Roman" w:cs="Times New Roman"/>
        </w:rPr>
        <w:t xml:space="preserve"> speech. </w:t>
      </w:r>
      <w:r w:rsidR="00F315E9" w:rsidRPr="003D018C">
        <w:rPr>
          <w:rFonts w:ascii="Times New Roman" w:eastAsia="Times New Roman" w:hAnsi="Times New Roman" w:cs="Times New Roman"/>
        </w:rPr>
        <w:t>Three channels were utilized to ensure that the speech was unintelligible.</w:t>
      </w:r>
    </w:p>
    <w:p w14:paraId="724B8E70" w14:textId="77777777" w:rsidR="00DA3B9C" w:rsidRPr="003D018C" w:rsidRDefault="00DA3B9C" w:rsidP="00814C92">
      <w:pPr>
        <w:spacing w:line="480" w:lineRule="auto"/>
        <w:jc w:val="both"/>
        <w:rPr>
          <w:rFonts w:ascii="Times New Roman" w:hAnsi="Times New Roman" w:cs="Times New Roman"/>
          <w:i/>
        </w:rPr>
      </w:pPr>
      <w:proofErr w:type="gramStart"/>
      <w:r w:rsidRPr="003D018C">
        <w:rPr>
          <w:rFonts w:ascii="Times New Roman" w:hAnsi="Times New Roman" w:cs="Times New Roman"/>
          <w:i/>
        </w:rPr>
        <w:t>fMRI</w:t>
      </w:r>
      <w:proofErr w:type="gramEnd"/>
      <w:r w:rsidRPr="003D018C">
        <w:rPr>
          <w:rFonts w:ascii="Times New Roman" w:hAnsi="Times New Roman" w:cs="Times New Roman"/>
          <w:i/>
        </w:rPr>
        <w:t xml:space="preserve"> Acquisition</w:t>
      </w:r>
    </w:p>
    <w:p w14:paraId="57A44065" w14:textId="1B39C863" w:rsidR="00DA3B9C" w:rsidRPr="003D018C" w:rsidRDefault="00DA3B9C" w:rsidP="00814C92">
      <w:pPr>
        <w:spacing w:line="480" w:lineRule="auto"/>
        <w:ind w:firstLine="720"/>
        <w:jc w:val="both"/>
        <w:rPr>
          <w:rFonts w:ascii="Times New Roman" w:hAnsi="Times New Roman" w:cs="Times New Roman"/>
        </w:rPr>
      </w:pPr>
      <w:r w:rsidRPr="003D018C">
        <w:rPr>
          <w:rFonts w:ascii="Times New Roman" w:hAnsi="Times New Roman" w:cs="Times New Roman"/>
        </w:rPr>
        <w:t xml:space="preserve">Anatomical and functional imaging was performed on a Siemens 3.0T Trio Tim System at the Yale University School of Medicine. Scanning sessions utilized a 12-channel coil. Functional activation images were acquired at thirty-two axial-oblique anatomic images prescribed parallel to the </w:t>
      </w:r>
      <w:proofErr w:type="spellStart"/>
      <w:r w:rsidRPr="003D018C">
        <w:rPr>
          <w:rFonts w:ascii="Times New Roman" w:hAnsi="Times New Roman" w:cs="Times New Roman"/>
        </w:rPr>
        <w:t>intercommissural</w:t>
      </w:r>
      <w:proofErr w:type="spellEnd"/>
      <w:r w:rsidRPr="003D018C">
        <w:rPr>
          <w:rFonts w:ascii="Times New Roman" w:hAnsi="Times New Roman" w:cs="Times New Roman"/>
        </w:rPr>
        <w:t xml:space="preserve"> line using single shot, gradient echo, echo planar sequence with the following parameters: FA = 80◦; TE = 30ms; TR = 2000ms; FOV = 220; 4mm </w:t>
      </w:r>
      <w:r w:rsidRPr="003D018C">
        <w:rPr>
          <w:rFonts w:ascii="Times New Roman" w:hAnsi="Times New Roman" w:cs="Times New Roman"/>
        </w:rPr>
        <w:lastRenderedPageBreak/>
        <w:t>slice thickness, no gap; matrix size 64 x 64</w:t>
      </w:r>
      <w:r w:rsidR="00D3594F">
        <w:rPr>
          <w:rFonts w:ascii="Times New Roman" w:hAnsi="Times New Roman" w:cs="Times New Roman"/>
        </w:rPr>
        <w:t>; 3.4mm in-plane resolution</w:t>
      </w:r>
      <w:r w:rsidRPr="003D018C">
        <w:rPr>
          <w:rFonts w:ascii="Times New Roman" w:hAnsi="Times New Roman" w:cs="Times New Roman"/>
        </w:rPr>
        <w:t xml:space="preserve">. High resolution, 1mm isotropic, </w:t>
      </w:r>
      <w:r w:rsidR="00D3594F">
        <w:rPr>
          <w:rFonts w:ascii="Times New Roman" w:hAnsi="Times New Roman" w:cs="Times New Roman"/>
        </w:rPr>
        <w:t xml:space="preserve">T1-weighted MP-RAGE </w:t>
      </w:r>
      <w:r w:rsidRPr="003D018C">
        <w:rPr>
          <w:rFonts w:ascii="Times New Roman" w:hAnsi="Times New Roman" w:cs="Times New Roman"/>
        </w:rPr>
        <w:t xml:space="preserve">structural images were also gathered for </w:t>
      </w:r>
      <w:r w:rsidR="00D3594F">
        <w:rPr>
          <w:rFonts w:ascii="Times New Roman" w:hAnsi="Times New Roman" w:cs="Times New Roman"/>
        </w:rPr>
        <w:t>registration</w:t>
      </w:r>
      <w:r w:rsidR="00D3594F" w:rsidRPr="003D018C">
        <w:rPr>
          <w:rFonts w:ascii="Times New Roman" w:hAnsi="Times New Roman" w:cs="Times New Roman"/>
        </w:rPr>
        <w:t xml:space="preserve"> </w:t>
      </w:r>
      <w:r w:rsidRPr="003D018C">
        <w:rPr>
          <w:rFonts w:ascii="Times New Roman" w:hAnsi="Times New Roman" w:cs="Times New Roman"/>
        </w:rPr>
        <w:t>with the following parameters: FA = 7◦; TE = 3.66; TR = 2530ms; FOV = 256; 1mm slice thickness, no gap; matrix size 256 x 256.</w:t>
      </w:r>
    </w:p>
    <w:p w14:paraId="53473722" w14:textId="77777777" w:rsidR="00DA3B9C" w:rsidRPr="003D018C" w:rsidRDefault="00DA3B9C" w:rsidP="00814C92">
      <w:pPr>
        <w:spacing w:line="480" w:lineRule="auto"/>
        <w:jc w:val="both"/>
        <w:rPr>
          <w:rFonts w:ascii="Times New Roman" w:hAnsi="Times New Roman" w:cs="Times New Roman"/>
          <w:i/>
        </w:rPr>
      </w:pPr>
      <w:proofErr w:type="gramStart"/>
      <w:r w:rsidRPr="003D018C">
        <w:rPr>
          <w:rFonts w:ascii="Times New Roman" w:hAnsi="Times New Roman" w:cs="Times New Roman"/>
          <w:i/>
        </w:rPr>
        <w:t>fMRI</w:t>
      </w:r>
      <w:proofErr w:type="gramEnd"/>
      <w:r w:rsidRPr="003D018C">
        <w:rPr>
          <w:rFonts w:ascii="Times New Roman" w:hAnsi="Times New Roman" w:cs="Times New Roman"/>
          <w:i/>
        </w:rPr>
        <w:t xml:space="preserve"> Analysis</w:t>
      </w:r>
    </w:p>
    <w:p w14:paraId="6E1B0863" w14:textId="77777777" w:rsidR="00DA3B9C" w:rsidRPr="003D018C" w:rsidRDefault="00DA3B9C" w:rsidP="00814C92">
      <w:pPr>
        <w:spacing w:line="480" w:lineRule="auto"/>
        <w:jc w:val="both"/>
        <w:rPr>
          <w:rFonts w:ascii="Times New Roman" w:hAnsi="Times New Roman" w:cs="Times New Roman"/>
          <w:i/>
        </w:rPr>
      </w:pPr>
      <w:r w:rsidRPr="003D018C">
        <w:rPr>
          <w:rFonts w:ascii="Times New Roman" w:hAnsi="Times New Roman" w:cs="Times New Roman"/>
          <w:i/>
        </w:rPr>
        <w:t>Image Processing</w:t>
      </w:r>
    </w:p>
    <w:p w14:paraId="1E1DB388" w14:textId="14A7CB1A" w:rsidR="00DA3B9C" w:rsidRPr="003D018C" w:rsidRDefault="00DA3B9C" w:rsidP="00814C92">
      <w:pPr>
        <w:spacing w:line="480" w:lineRule="auto"/>
        <w:ind w:firstLine="720"/>
        <w:jc w:val="both"/>
        <w:rPr>
          <w:rFonts w:ascii="Times New Roman" w:hAnsi="Times New Roman" w:cs="Times New Roman"/>
          <w:i/>
        </w:rPr>
      </w:pPr>
      <w:r w:rsidRPr="003D018C">
        <w:rPr>
          <w:rFonts w:ascii="Times New Roman" w:hAnsi="Times New Roman" w:cs="Times New Roman"/>
        </w:rPr>
        <w:t>Single subject data were processed using the AFNI suite of programs</w:t>
      </w:r>
      <w:del w:id="195" w:author="Kayleigh" w:date="2016-10-19T14:27:00Z">
        <w:r w:rsidRPr="003D018C" w:rsidDel="002E443F">
          <w:rPr>
            <w:rFonts w:ascii="Times New Roman" w:hAnsi="Times New Roman" w:cs="Times New Roman"/>
          </w:rPr>
          <w:delText xml:space="preserve"> (Cox, 1996</w:delText>
        </w:r>
      </w:del>
      <w:ins w:id="196" w:author="Kayleigh" w:date="2016-10-19T14:27:00Z">
        <w:r w:rsidR="002E443F">
          <w:rPr>
            <w:rFonts w:ascii="Times New Roman" w:hAnsi="Times New Roman" w:cs="Times New Roman"/>
          </w:rPr>
          <w:t xml:space="preserve"> </w:t>
        </w:r>
      </w:ins>
      <w:ins w:id="197" w:author="Kayleigh" w:date="2016-10-19T14:28:00Z">
        <w:r w:rsidR="002E443F">
          <w:rPr>
            <w:rFonts w:ascii="Times New Roman" w:hAnsi="Times New Roman" w:cs="Times New Roman"/>
          </w:rPr>
          <w:fldChar w:fldCharType="begin" w:fldLock="1"/>
        </w:r>
      </w:ins>
      <w:r w:rsidR="002E443F">
        <w:rPr>
          <w:rFonts w:ascii="Times New Roman" w:hAnsi="Times New Roman" w:cs="Times New Roman"/>
        </w:rPr>
        <w:instrText>ADDIN CSL_CITATION { "citationItems" : [ { "id" : "ITEM-1", "itemData" : { "DOI" : "10.1006/cbmr.1996.0014", "ISBN" : "0010-4809 (Print)\\r0010-4809 (Linking)", "ISSN" : "0010-4809", "PMID" : "8812068", "abstract" : "A package of computer programs for analysis and visualization of three-dimensional human brain functional magnetic resonance imaging (FMRI) results is described. The software can color overlay neural activation maps onto higher resolution anatomical scans. Slices in each cardinal plane can be viewed simultaneously. Manual placement of markers on anatomical landmarks allows transformation of anatomical and functional scans into stereotaxic (Talairach-Tournoux) coordinates. The techniques for automatically generating transformed functional data sets from manually labeled anatomical data sets are described. Facilities are provided for several types of statistical analyses of multiple 3D functional data sets. The programs are written in ANSI C and Motif 1.2 to run on Unix workstations.", "author" : [ { "dropping-particle" : "", "family" : "Cox", "given" : "R W", "non-dropping-particle" : "", "parse-names" : false, "suffix" : "" } ], "container-title" : "Computers and biomedical research, an international journal", "id" : "ITEM-1", "issue" : "3", "issued" : { "date-parts" : [ [ "1996" ] ] }, "page" : "162-73", "title" : "AFNI: software for analysis and visualization of functional magnetic resonance neuroimages.", "type" : "article-journal", "volume" : "29" }, "uris" : [ "http://www.mendeley.com/documents/?uuid=8b0ba1d1-431f-4897-953f-335701661a3e" ] } ], "mendeley" : { "formattedCitation" : "[Cox, 1996]", "plainTextFormattedCitation" : "[Cox, 1996]", "previouslyFormattedCitation" : "[Cox, 1996]" }, "properties" : { "noteIndex" : 0 }, "schema" : "https://github.com/citation-style-language/schema/raw/master/csl-citation.json" }</w:instrText>
      </w:r>
      <w:r w:rsidR="002E443F">
        <w:rPr>
          <w:rFonts w:ascii="Times New Roman" w:hAnsi="Times New Roman" w:cs="Times New Roman"/>
        </w:rPr>
        <w:fldChar w:fldCharType="separate"/>
      </w:r>
      <w:r w:rsidR="002E443F" w:rsidRPr="002E443F">
        <w:rPr>
          <w:rFonts w:ascii="Times New Roman" w:hAnsi="Times New Roman" w:cs="Times New Roman"/>
          <w:noProof/>
        </w:rPr>
        <w:t>[Cox, 1996]</w:t>
      </w:r>
      <w:ins w:id="198" w:author="Kayleigh" w:date="2016-10-19T14:28:00Z">
        <w:r w:rsidR="002E443F">
          <w:rPr>
            <w:rFonts w:ascii="Times New Roman" w:hAnsi="Times New Roman" w:cs="Times New Roman"/>
          </w:rPr>
          <w:fldChar w:fldCharType="end"/>
        </w:r>
      </w:ins>
      <w:del w:id="199" w:author="Kayleigh" w:date="2016-10-19T14:27:00Z">
        <w:r w:rsidRPr="003D018C" w:rsidDel="002E443F">
          <w:rPr>
            <w:rFonts w:ascii="Times New Roman" w:hAnsi="Times New Roman" w:cs="Times New Roman"/>
          </w:rPr>
          <w:delText>)</w:delText>
        </w:r>
      </w:del>
      <w:r w:rsidRPr="003D018C">
        <w:rPr>
          <w:rFonts w:ascii="Times New Roman" w:hAnsi="Times New Roman" w:cs="Times New Roman"/>
        </w:rPr>
        <w:t xml:space="preserve">. </w:t>
      </w:r>
      <w:r w:rsidR="004A0241" w:rsidRPr="003D018C">
        <w:rPr>
          <w:rFonts w:ascii="Times New Roman" w:hAnsi="Times New Roman" w:cs="Times New Roman"/>
        </w:rPr>
        <w:t>Anatomic i</w:t>
      </w:r>
      <w:r w:rsidRPr="003D018C">
        <w:rPr>
          <w:rFonts w:ascii="Times New Roman" w:hAnsi="Times New Roman" w:cs="Times New Roman"/>
        </w:rPr>
        <w:t>mages were skull stripped. The first six TRs from each run were removed</w:t>
      </w:r>
      <w:r w:rsidR="004A0241" w:rsidRPr="003D018C">
        <w:rPr>
          <w:rFonts w:ascii="Times New Roman" w:hAnsi="Times New Roman" w:cs="Times New Roman"/>
        </w:rPr>
        <w:t xml:space="preserve"> to allow</w:t>
      </w:r>
      <w:r w:rsidR="00490136" w:rsidRPr="003D018C">
        <w:rPr>
          <w:rFonts w:ascii="Times New Roman" w:hAnsi="Times New Roman" w:cs="Times New Roman"/>
        </w:rPr>
        <w:t xml:space="preserve"> for scanner</w:t>
      </w:r>
      <w:r w:rsidR="004A0241" w:rsidRPr="003D018C">
        <w:rPr>
          <w:rFonts w:ascii="Times New Roman" w:hAnsi="Times New Roman" w:cs="Times New Roman"/>
        </w:rPr>
        <w:t xml:space="preserve"> stabilization</w:t>
      </w:r>
      <w:r w:rsidRPr="003D018C">
        <w:rPr>
          <w:rFonts w:ascii="Times New Roman" w:hAnsi="Times New Roman" w:cs="Times New Roman"/>
        </w:rPr>
        <w:t xml:space="preserve">. </w:t>
      </w:r>
      <w:r w:rsidR="004A0241" w:rsidRPr="003D018C">
        <w:rPr>
          <w:rFonts w:ascii="Times New Roman" w:hAnsi="Times New Roman" w:cs="Times New Roman"/>
        </w:rPr>
        <w:t xml:space="preserve">Functional images were then corrected for slice acquisition time, motion corrected, smoothed with </w:t>
      </w:r>
      <w:proofErr w:type="gramStart"/>
      <w:r w:rsidR="004A0241" w:rsidRPr="003D018C">
        <w:rPr>
          <w:rFonts w:ascii="Times New Roman" w:hAnsi="Times New Roman" w:cs="Times New Roman"/>
        </w:rPr>
        <w:t>a</w:t>
      </w:r>
      <w:r w:rsidR="008A551B" w:rsidRPr="003D018C">
        <w:rPr>
          <w:rFonts w:ascii="Times New Roman" w:hAnsi="Times New Roman" w:cs="Times New Roman"/>
        </w:rPr>
        <w:t>n</w:t>
      </w:r>
      <w:proofErr w:type="gramEnd"/>
      <w:r w:rsidR="004A0241" w:rsidRPr="003D018C">
        <w:rPr>
          <w:rFonts w:ascii="Times New Roman" w:hAnsi="Times New Roman" w:cs="Times New Roman"/>
        </w:rPr>
        <w:t xml:space="preserve"> </w:t>
      </w:r>
      <w:r w:rsidR="00E22B42" w:rsidRPr="003D018C">
        <w:rPr>
          <w:rFonts w:ascii="Times New Roman" w:hAnsi="Times New Roman" w:cs="Times New Roman"/>
        </w:rPr>
        <w:t>8</w:t>
      </w:r>
      <w:r w:rsidR="004A0241" w:rsidRPr="003D018C">
        <w:rPr>
          <w:rFonts w:ascii="Times New Roman" w:hAnsi="Times New Roman" w:cs="Times New Roman"/>
        </w:rPr>
        <w:t>mm FWHM Gaussian filter, and</w:t>
      </w:r>
      <w:r w:rsidRPr="003D018C">
        <w:rPr>
          <w:rFonts w:ascii="Times New Roman" w:hAnsi="Times New Roman" w:cs="Times New Roman"/>
        </w:rPr>
        <w:t xml:space="preserve"> </w:t>
      </w:r>
      <w:r w:rsidR="004A0241" w:rsidRPr="003D018C">
        <w:rPr>
          <w:rFonts w:ascii="Times New Roman" w:hAnsi="Times New Roman" w:cs="Times New Roman"/>
        </w:rPr>
        <w:t xml:space="preserve">then </w:t>
      </w:r>
      <w:r w:rsidRPr="003D018C">
        <w:rPr>
          <w:rFonts w:ascii="Times New Roman" w:hAnsi="Times New Roman" w:cs="Times New Roman"/>
        </w:rPr>
        <w:t xml:space="preserve">normalized into standard </w:t>
      </w:r>
      <w:proofErr w:type="spellStart"/>
      <w:r w:rsidRPr="003D018C">
        <w:rPr>
          <w:rFonts w:ascii="Times New Roman" w:hAnsi="Times New Roman" w:cs="Times New Roman"/>
        </w:rPr>
        <w:t>Talairach</w:t>
      </w:r>
      <w:proofErr w:type="spellEnd"/>
      <w:r w:rsidRPr="003D018C">
        <w:rPr>
          <w:rFonts w:ascii="Times New Roman" w:hAnsi="Times New Roman" w:cs="Times New Roman"/>
        </w:rPr>
        <w:t xml:space="preserve"> space. Any TRs with greater than 10% outlier voxels or more than 3 mm of movement were </w:t>
      </w:r>
      <w:r w:rsidR="00490136" w:rsidRPr="003D018C">
        <w:rPr>
          <w:rFonts w:ascii="Times New Roman" w:hAnsi="Times New Roman" w:cs="Times New Roman"/>
        </w:rPr>
        <w:t xml:space="preserve">removed </w:t>
      </w:r>
      <w:r w:rsidR="00DB1AD0" w:rsidRPr="003D018C">
        <w:rPr>
          <w:rFonts w:ascii="Times New Roman" w:hAnsi="Times New Roman" w:cs="Times New Roman"/>
        </w:rPr>
        <w:t>and not included in our analyses</w:t>
      </w:r>
      <w:r w:rsidRPr="003D018C">
        <w:rPr>
          <w:rFonts w:ascii="Times New Roman" w:hAnsi="Times New Roman" w:cs="Times New Roman"/>
        </w:rPr>
        <w:t>. Data were submitted to a multiple regression analysis (3dDeconvolve) with explanatory variables representing conditions of interest (stimulus types)</w:t>
      </w:r>
      <w:proofErr w:type="gramStart"/>
      <w:r w:rsidRPr="003D018C">
        <w:rPr>
          <w:rFonts w:ascii="Times New Roman" w:hAnsi="Times New Roman" w:cs="Times New Roman"/>
        </w:rPr>
        <w:t>;</w:t>
      </w:r>
      <w:proofErr w:type="gramEnd"/>
      <w:r w:rsidRPr="003D018C">
        <w:rPr>
          <w:rFonts w:ascii="Times New Roman" w:hAnsi="Times New Roman" w:cs="Times New Roman"/>
        </w:rPr>
        <w:t xml:space="preserve"> and nuisance </w:t>
      </w:r>
      <w:proofErr w:type="spellStart"/>
      <w:r w:rsidRPr="003D018C">
        <w:rPr>
          <w:rFonts w:ascii="Times New Roman" w:hAnsi="Times New Roman" w:cs="Times New Roman"/>
        </w:rPr>
        <w:t>regressors</w:t>
      </w:r>
      <w:proofErr w:type="spellEnd"/>
      <w:r w:rsidRPr="003D018C">
        <w:rPr>
          <w:rFonts w:ascii="Times New Roman" w:hAnsi="Times New Roman" w:cs="Times New Roman"/>
        </w:rPr>
        <w:t xml:space="preserve"> representing movement (3 rotation and 3 translation parameters) and drift (</w:t>
      </w:r>
      <w:r w:rsidR="00034A0E" w:rsidRPr="003D018C">
        <w:rPr>
          <w:rFonts w:ascii="Times New Roman" w:hAnsi="Times New Roman" w:cs="Times New Roman"/>
        </w:rPr>
        <w:t>1</w:t>
      </w:r>
      <w:r w:rsidR="00034A0E" w:rsidRPr="003D018C">
        <w:rPr>
          <w:rFonts w:ascii="Times New Roman" w:hAnsi="Times New Roman" w:cs="Times New Roman"/>
          <w:vertAlign w:val="superscript"/>
        </w:rPr>
        <w:t>st</w:t>
      </w:r>
      <w:r w:rsidR="00034A0E" w:rsidRPr="003D018C">
        <w:rPr>
          <w:rFonts w:ascii="Times New Roman" w:hAnsi="Times New Roman" w:cs="Times New Roman"/>
        </w:rPr>
        <w:t xml:space="preserve"> and 2</w:t>
      </w:r>
      <w:r w:rsidR="00034A0E" w:rsidRPr="003D018C">
        <w:rPr>
          <w:rFonts w:ascii="Times New Roman" w:hAnsi="Times New Roman" w:cs="Times New Roman"/>
          <w:vertAlign w:val="superscript"/>
        </w:rPr>
        <w:t>nd</w:t>
      </w:r>
      <w:r w:rsidRPr="003D018C">
        <w:rPr>
          <w:rFonts w:ascii="Times New Roman" w:hAnsi="Times New Roman" w:cs="Times New Roman"/>
        </w:rPr>
        <w:t xml:space="preserve"> order polynomial). </w:t>
      </w:r>
      <w:r w:rsidR="00F40863" w:rsidRPr="003D018C">
        <w:rPr>
          <w:rFonts w:ascii="Times New Roman" w:hAnsi="Times New Roman" w:cs="Times New Roman"/>
        </w:rPr>
        <w:t xml:space="preserve">This resulted in two sets of activation maps from each subject (beta images): two maps from the </w:t>
      </w:r>
      <w:r w:rsidR="008821A6" w:rsidRPr="003D018C">
        <w:rPr>
          <w:rFonts w:ascii="Times New Roman" w:hAnsi="Times New Roman" w:cs="Times New Roman"/>
        </w:rPr>
        <w:t>Passage T</w:t>
      </w:r>
      <w:r w:rsidR="00F40863" w:rsidRPr="003D018C">
        <w:rPr>
          <w:rFonts w:ascii="Times New Roman" w:hAnsi="Times New Roman" w:cs="Times New Roman"/>
        </w:rPr>
        <w:t>ask (</w:t>
      </w:r>
      <w:proofErr w:type="spellStart"/>
      <w:r w:rsidR="004B2068">
        <w:rPr>
          <w:rFonts w:ascii="Times New Roman" w:hAnsi="Times New Roman" w:cs="Times New Roman"/>
        </w:rPr>
        <w:t>SPass</w:t>
      </w:r>
      <w:proofErr w:type="spellEnd"/>
      <w:r w:rsidR="004B2068" w:rsidRPr="003D018C">
        <w:rPr>
          <w:rFonts w:ascii="Times New Roman" w:hAnsi="Times New Roman" w:cs="Times New Roman"/>
        </w:rPr>
        <w:t xml:space="preserve"> </w:t>
      </w:r>
      <w:r w:rsidR="00F40863" w:rsidRPr="003D018C">
        <w:rPr>
          <w:rFonts w:ascii="Times New Roman" w:hAnsi="Times New Roman" w:cs="Times New Roman"/>
        </w:rPr>
        <w:t>minus rest</w:t>
      </w:r>
      <w:r w:rsidR="005B5816" w:rsidRPr="003D018C">
        <w:rPr>
          <w:rFonts w:ascii="Times New Roman" w:hAnsi="Times New Roman" w:cs="Times New Roman"/>
        </w:rPr>
        <w:t>, and</w:t>
      </w:r>
      <w:r w:rsidR="00F40863" w:rsidRPr="003D018C">
        <w:rPr>
          <w:rFonts w:ascii="Times New Roman" w:hAnsi="Times New Roman" w:cs="Times New Roman"/>
        </w:rPr>
        <w:t xml:space="preserve"> </w:t>
      </w:r>
      <w:proofErr w:type="spellStart"/>
      <w:r w:rsidR="004B2068">
        <w:rPr>
          <w:rFonts w:ascii="Times New Roman" w:hAnsi="Times New Roman" w:cs="Times New Roman"/>
        </w:rPr>
        <w:t>PPass</w:t>
      </w:r>
      <w:proofErr w:type="spellEnd"/>
      <w:r w:rsidR="004B2068" w:rsidRPr="003D018C">
        <w:rPr>
          <w:rFonts w:ascii="Times New Roman" w:hAnsi="Times New Roman" w:cs="Times New Roman"/>
        </w:rPr>
        <w:t xml:space="preserve"> </w:t>
      </w:r>
      <w:r w:rsidR="00F40863" w:rsidRPr="003D018C">
        <w:rPr>
          <w:rFonts w:ascii="Times New Roman" w:hAnsi="Times New Roman" w:cs="Times New Roman"/>
        </w:rPr>
        <w:t xml:space="preserve">minus rest) and </w:t>
      </w:r>
      <w:r w:rsidR="005B5816" w:rsidRPr="003D018C">
        <w:rPr>
          <w:rFonts w:ascii="Times New Roman" w:hAnsi="Times New Roman" w:cs="Times New Roman"/>
        </w:rPr>
        <w:t>four</w:t>
      </w:r>
      <w:r w:rsidR="00F40863" w:rsidRPr="003D018C">
        <w:rPr>
          <w:rFonts w:ascii="Times New Roman" w:hAnsi="Times New Roman" w:cs="Times New Roman"/>
        </w:rPr>
        <w:t xml:space="preserve"> maps </w:t>
      </w:r>
      <w:r w:rsidR="008821A6" w:rsidRPr="003D018C">
        <w:rPr>
          <w:rFonts w:ascii="Times New Roman" w:hAnsi="Times New Roman" w:cs="Times New Roman"/>
        </w:rPr>
        <w:t>from the Word Task: (</w:t>
      </w:r>
      <w:r w:rsidR="005465CD" w:rsidRPr="003D018C">
        <w:rPr>
          <w:rFonts w:ascii="Times New Roman" w:hAnsi="Times New Roman" w:cs="Times New Roman"/>
        </w:rPr>
        <w:t xml:space="preserve">simple </w:t>
      </w:r>
      <w:r w:rsidR="00C42D2B" w:rsidRPr="003D018C">
        <w:rPr>
          <w:rFonts w:ascii="Times New Roman" w:hAnsi="Times New Roman" w:cs="Times New Roman"/>
        </w:rPr>
        <w:t xml:space="preserve">evoked </w:t>
      </w:r>
      <w:r w:rsidR="005465CD" w:rsidRPr="003D018C">
        <w:rPr>
          <w:rFonts w:ascii="Times New Roman" w:hAnsi="Times New Roman" w:cs="Times New Roman"/>
        </w:rPr>
        <w:t xml:space="preserve">response to </w:t>
      </w:r>
      <w:proofErr w:type="spellStart"/>
      <w:r w:rsidR="004B2068">
        <w:rPr>
          <w:rFonts w:ascii="Times New Roman" w:hAnsi="Times New Roman" w:cs="Times New Roman"/>
        </w:rPr>
        <w:t>SWord</w:t>
      </w:r>
      <w:proofErr w:type="spellEnd"/>
      <w:r w:rsidR="005B5816" w:rsidRPr="003D018C">
        <w:rPr>
          <w:rFonts w:ascii="Times New Roman" w:hAnsi="Times New Roman" w:cs="Times New Roman"/>
        </w:rPr>
        <w:t>,</w:t>
      </w:r>
      <w:r w:rsidR="005465CD" w:rsidRPr="003D018C">
        <w:rPr>
          <w:rFonts w:ascii="Times New Roman" w:hAnsi="Times New Roman" w:cs="Times New Roman"/>
        </w:rPr>
        <w:t xml:space="preserve"> to </w:t>
      </w:r>
      <w:proofErr w:type="spellStart"/>
      <w:r w:rsidR="004B2068">
        <w:rPr>
          <w:rFonts w:ascii="Times New Roman" w:hAnsi="Times New Roman" w:cs="Times New Roman"/>
        </w:rPr>
        <w:t>PWord</w:t>
      </w:r>
      <w:proofErr w:type="spellEnd"/>
      <w:r w:rsidR="005B5816" w:rsidRPr="003D018C">
        <w:rPr>
          <w:rFonts w:ascii="Times New Roman" w:hAnsi="Times New Roman" w:cs="Times New Roman"/>
        </w:rPr>
        <w:t xml:space="preserve">, to </w:t>
      </w:r>
      <w:proofErr w:type="spellStart"/>
      <w:r w:rsidR="004B2068">
        <w:rPr>
          <w:rFonts w:ascii="Times New Roman" w:hAnsi="Times New Roman" w:cs="Times New Roman"/>
        </w:rPr>
        <w:t>Vocod</w:t>
      </w:r>
      <w:proofErr w:type="spellEnd"/>
      <w:r w:rsidR="005B5816" w:rsidRPr="003D018C">
        <w:rPr>
          <w:rFonts w:ascii="Times New Roman" w:hAnsi="Times New Roman" w:cs="Times New Roman"/>
        </w:rPr>
        <w:t xml:space="preserve">, and to </w:t>
      </w:r>
      <w:proofErr w:type="spellStart"/>
      <w:r w:rsidR="004B2068">
        <w:rPr>
          <w:rFonts w:ascii="Times New Roman" w:hAnsi="Times New Roman" w:cs="Times New Roman"/>
        </w:rPr>
        <w:t>FalseFont</w:t>
      </w:r>
      <w:proofErr w:type="spellEnd"/>
      <w:r w:rsidR="005465CD" w:rsidRPr="003D018C">
        <w:rPr>
          <w:rFonts w:ascii="Times New Roman" w:hAnsi="Times New Roman" w:cs="Times New Roman"/>
        </w:rPr>
        <w:t>).</w:t>
      </w:r>
    </w:p>
    <w:p w14:paraId="747D1BBB" w14:textId="77777777" w:rsidR="00DA3B9C" w:rsidRPr="003D018C" w:rsidRDefault="00DA3B9C" w:rsidP="00814C92">
      <w:pPr>
        <w:spacing w:line="480" w:lineRule="auto"/>
        <w:jc w:val="both"/>
        <w:rPr>
          <w:rFonts w:ascii="Times New Roman" w:hAnsi="Times New Roman" w:cs="Times New Roman"/>
          <w:i/>
        </w:rPr>
      </w:pPr>
      <w:r w:rsidRPr="003D018C">
        <w:rPr>
          <w:rFonts w:ascii="Times New Roman" w:hAnsi="Times New Roman" w:cs="Times New Roman"/>
          <w:i/>
        </w:rPr>
        <w:t>Group Analysis</w:t>
      </w:r>
    </w:p>
    <w:p w14:paraId="7E9DBF07" w14:textId="665DFA87" w:rsidR="00DA3B9C" w:rsidRPr="00521F52" w:rsidRDefault="009B47ED" w:rsidP="00814C92">
      <w:pPr>
        <w:spacing w:line="480" w:lineRule="auto"/>
        <w:ind w:firstLine="720"/>
        <w:jc w:val="both"/>
        <w:rPr>
          <w:rFonts w:ascii="Times New Roman" w:hAnsi="Times New Roman" w:cs="Times New Roman"/>
        </w:rPr>
      </w:pPr>
      <w:r w:rsidRPr="002F4154">
        <w:rPr>
          <w:rFonts w:ascii="Times New Roman" w:hAnsi="Times New Roman" w:cs="Times New Roman"/>
        </w:rPr>
        <w:t xml:space="preserve">Scans from each subject were normalized into </w:t>
      </w:r>
      <w:r w:rsidRPr="003D018C">
        <w:rPr>
          <w:rFonts w:ascii="Times New Roman" w:hAnsi="Times New Roman" w:cs="Times New Roman"/>
        </w:rPr>
        <w:t xml:space="preserve">the N27 standard space template </w:t>
      </w:r>
      <w:ins w:id="200" w:author="Kayleigh" w:date="2016-10-19T14:30:00Z">
        <w:r w:rsidR="002E443F">
          <w:rPr>
            <w:rFonts w:ascii="Times New Roman" w:hAnsi="Times New Roman" w:cs="Times New Roman"/>
          </w:rPr>
          <w:t>[</w:t>
        </w:r>
      </w:ins>
      <w:del w:id="201" w:author="Kayleigh" w:date="2016-10-19T14:30:00Z">
        <w:r w:rsidRPr="003D018C" w:rsidDel="002E443F">
          <w:rPr>
            <w:rFonts w:ascii="Times New Roman" w:hAnsi="Times New Roman" w:cs="Times New Roman"/>
          </w:rPr>
          <w:delText>(</w:delText>
        </w:r>
      </w:del>
      <w:proofErr w:type="spellStart"/>
      <w:r w:rsidRPr="003D018C">
        <w:rPr>
          <w:rFonts w:ascii="Times New Roman" w:hAnsi="Times New Roman" w:cs="Times New Roman"/>
        </w:rPr>
        <w:t>Talairach</w:t>
      </w:r>
      <w:proofErr w:type="spellEnd"/>
      <w:r w:rsidRPr="003D018C">
        <w:rPr>
          <w:rFonts w:ascii="Times New Roman" w:hAnsi="Times New Roman" w:cs="Times New Roman"/>
        </w:rPr>
        <w:t xml:space="preserve"> &amp; </w:t>
      </w:r>
      <w:proofErr w:type="spellStart"/>
      <w:r w:rsidRPr="003D018C">
        <w:rPr>
          <w:rFonts w:ascii="Times New Roman" w:hAnsi="Times New Roman" w:cs="Times New Roman"/>
        </w:rPr>
        <w:t>Tournoux</w:t>
      </w:r>
      <w:proofErr w:type="spellEnd"/>
      <w:r w:rsidRPr="003D018C">
        <w:rPr>
          <w:rFonts w:ascii="Times New Roman" w:hAnsi="Times New Roman" w:cs="Times New Roman"/>
        </w:rPr>
        <w:t>, 1988</w:t>
      </w:r>
      <w:ins w:id="202" w:author="Kayleigh" w:date="2016-10-19T14:30:00Z">
        <w:r w:rsidR="002E443F">
          <w:rPr>
            <w:rFonts w:ascii="Times New Roman" w:hAnsi="Times New Roman" w:cs="Times New Roman"/>
          </w:rPr>
          <w:t>]</w:t>
        </w:r>
      </w:ins>
      <w:del w:id="203" w:author="Kayleigh" w:date="2016-10-19T14:30:00Z">
        <w:r w:rsidRPr="003D018C" w:rsidDel="002E443F">
          <w:rPr>
            <w:rFonts w:ascii="Times New Roman" w:hAnsi="Times New Roman" w:cs="Times New Roman"/>
          </w:rPr>
          <w:delText>)</w:delText>
        </w:r>
      </w:del>
      <w:r w:rsidRPr="003D018C">
        <w:rPr>
          <w:rFonts w:ascii="Times New Roman" w:hAnsi="Times New Roman" w:cs="Times New Roman"/>
        </w:rPr>
        <w:t xml:space="preserve"> for subsequent group analysis.  </w:t>
      </w:r>
      <w:r w:rsidRPr="002F4154">
        <w:rPr>
          <w:rStyle w:val="CommentReference"/>
          <w:rFonts w:ascii="Times New Roman" w:hAnsi="Times New Roman" w:cs="Times New Roman"/>
        </w:rPr>
        <w:annotationRef/>
      </w:r>
      <w:r w:rsidRPr="003D018C">
        <w:rPr>
          <w:rFonts w:ascii="Times New Roman" w:hAnsi="Times New Roman" w:cs="Times New Roman"/>
        </w:rPr>
        <w:t xml:space="preserve">Group analysis used 3dttest++ to apply one-sample </w:t>
      </w:r>
      <w:r w:rsidRPr="00521F52">
        <w:rPr>
          <w:rFonts w:ascii="Times New Roman" w:hAnsi="Times New Roman" w:cs="Times New Roman"/>
          <w:i/>
        </w:rPr>
        <w:t>t</w:t>
      </w:r>
      <w:r w:rsidRPr="00521F52">
        <w:rPr>
          <w:rFonts w:ascii="Times New Roman" w:hAnsi="Times New Roman" w:cs="Times New Roman"/>
        </w:rPr>
        <w:t xml:space="preserve">-tests </w:t>
      </w:r>
      <w:r w:rsidRPr="00265462">
        <w:rPr>
          <w:rFonts w:ascii="Times New Roman" w:hAnsi="Times New Roman" w:cs="Times New Roman"/>
        </w:rPr>
        <w:t>on each condition in the two tasks to find regions of significant activation across all subjects (</w:t>
      </w:r>
      <w:r w:rsidRPr="00265462">
        <w:rPr>
          <w:rFonts w:ascii="Times New Roman" w:hAnsi="Times New Roman" w:cs="Times New Roman"/>
          <w:i/>
        </w:rPr>
        <w:t>p</w:t>
      </w:r>
      <w:r w:rsidRPr="00265462">
        <w:rPr>
          <w:rFonts w:ascii="Times New Roman" w:hAnsi="Times New Roman" w:cs="Times New Roman"/>
        </w:rPr>
        <w:t xml:space="preserve"> = .001, FDR corrected).</w:t>
      </w:r>
      <w:r w:rsidRPr="002F4154">
        <w:rPr>
          <w:rStyle w:val="CommentReference"/>
          <w:rFonts w:ascii="Times New Roman" w:hAnsi="Times New Roman" w:cs="Times New Roman"/>
        </w:rPr>
        <w:annotationRef/>
      </w:r>
      <w:r w:rsidRPr="003D018C">
        <w:rPr>
          <w:rFonts w:ascii="Times New Roman" w:hAnsi="Times New Roman" w:cs="Times New Roman"/>
        </w:rPr>
        <w:t xml:space="preserve"> </w:t>
      </w:r>
      <w:r w:rsidR="00DA3B9C" w:rsidRPr="00521F52">
        <w:rPr>
          <w:rFonts w:ascii="Times New Roman" w:hAnsi="Times New Roman" w:cs="Times New Roman"/>
        </w:rPr>
        <w:t xml:space="preserve">  </w:t>
      </w:r>
    </w:p>
    <w:p w14:paraId="04B6778B" w14:textId="77777777" w:rsidR="00DA3B9C" w:rsidRPr="003D018C" w:rsidRDefault="00DA3B9C" w:rsidP="00814C92">
      <w:pPr>
        <w:spacing w:line="480" w:lineRule="auto"/>
        <w:jc w:val="both"/>
        <w:rPr>
          <w:rFonts w:ascii="Times New Roman" w:hAnsi="Times New Roman" w:cs="Times New Roman"/>
          <w:i/>
        </w:rPr>
      </w:pPr>
      <w:r w:rsidRPr="00521F52">
        <w:rPr>
          <w:rFonts w:ascii="Times New Roman" w:hAnsi="Times New Roman" w:cs="Times New Roman"/>
          <w:i/>
        </w:rPr>
        <w:lastRenderedPageBreak/>
        <w:t>Partial Least Squares</w:t>
      </w:r>
      <w:r w:rsidRPr="003D018C">
        <w:rPr>
          <w:rFonts w:ascii="Times New Roman" w:hAnsi="Times New Roman" w:cs="Times New Roman"/>
          <w:i/>
        </w:rPr>
        <w:t xml:space="preserve"> Analysis</w:t>
      </w:r>
    </w:p>
    <w:p w14:paraId="6714B6AE" w14:textId="568E78E1" w:rsidR="00DA3B9C" w:rsidRPr="003D018C" w:rsidRDefault="00DA3B9C" w:rsidP="00814C92">
      <w:pPr>
        <w:spacing w:line="480" w:lineRule="auto"/>
        <w:jc w:val="both"/>
        <w:rPr>
          <w:rFonts w:ascii="Times New Roman" w:hAnsi="Times New Roman" w:cs="Times New Roman"/>
        </w:rPr>
      </w:pPr>
      <w:r w:rsidRPr="00521F52">
        <w:rPr>
          <w:rFonts w:ascii="Times New Roman" w:hAnsi="Times New Roman" w:cs="Times New Roman"/>
        </w:rPr>
        <w:tab/>
      </w:r>
      <w:r w:rsidR="006C4904" w:rsidRPr="00521F52">
        <w:rPr>
          <w:rFonts w:ascii="Times New Roman" w:hAnsi="Times New Roman" w:cs="Times New Roman"/>
        </w:rPr>
        <w:t>We</w:t>
      </w:r>
      <w:r w:rsidRPr="00265462">
        <w:rPr>
          <w:rFonts w:ascii="Times New Roman" w:hAnsi="Times New Roman" w:cs="Times New Roman"/>
        </w:rPr>
        <w:t xml:space="preserve"> utilized </w:t>
      </w:r>
      <w:r w:rsidR="00B57E9C" w:rsidRPr="00265462">
        <w:rPr>
          <w:rFonts w:ascii="Times New Roman" w:hAnsi="Times New Roman" w:cs="Times New Roman"/>
        </w:rPr>
        <w:t>PLS</w:t>
      </w:r>
      <w:r w:rsidRPr="00265462">
        <w:rPr>
          <w:rFonts w:ascii="Times New Roman" w:hAnsi="Times New Roman" w:cs="Times New Roman"/>
        </w:rPr>
        <w:t xml:space="preserve"> analysis to investigate the relationship</w:t>
      </w:r>
      <w:r w:rsidR="00276ABF" w:rsidRPr="00265462">
        <w:rPr>
          <w:rFonts w:ascii="Times New Roman" w:hAnsi="Times New Roman" w:cs="Times New Roman"/>
        </w:rPr>
        <w:t>s</w:t>
      </w:r>
      <w:r w:rsidRPr="00265462">
        <w:rPr>
          <w:rFonts w:ascii="Times New Roman" w:hAnsi="Times New Roman" w:cs="Times New Roman"/>
        </w:rPr>
        <w:t xml:space="preserve"> between </w:t>
      </w:r>
      <w:r w:rsidR="00F16BC5" w:rsidRPr="00265462">
        <w:rPr>
          <w:rFonts w:ascii="Times New Roman" w:hAnsi="Times New Roman" w:cs="Times New Roman"/>
        </w:rPr>
        <w:t xml:space="preserve">patterns of </w:t>
      </w:r>
      <w:r w:rsidRPr="00265462">
        <w:rPr>
          <w:rFonts w:ascii="Times New Roman" w:hAnsi="Times New Roman" w:cs="Times New Roman"/>
        </w:rPr>
        <w:t>brain activation</w:t>
      </w:r>
      <w:r w:rsidR="00276ABF" w:rsidRPr="00265462">
        <w:rPr>
          <w:rFonts w:ascii="Times New Roman" w:hAnsi="Times New Roman" w:cs="Times New Roman"/>
        </w:rPr>
        <w:t xml:space="preserve">, </w:t>
      </w:r>
      <w:r w:rsidR="009B47ED" w:rsidRPr="00265462">
        <w:rPr>
          <w:rFonts w:ascii="Times New Roman" w:hAnsi="Times New Roman" w:cs="Times New Roman"/>
        </w:rPr>
        <w:t>our experimental</w:t>
      </w:r>
      <w:r w:rsidRPr="00C9316F">
        <w:rPr>
          <w:rFonts w:ascii="Times New Roman" w:hAnsi="Times New Roman" w:cs="Times New Roman"/>
        </w:rPr>
        <w:t xml:space="preserve"> </w:t>
      </w:r>
      <w:r w:rsidR="00F16BC5" w:rsidRPr="00C9316F">
        <w:rPr>
          <w:rFonts w:ascii="Times New Roman" w:hAnsi="Times New Roman" w:cs="Times New Roman"/>
        </w:rPr>
        <w:t>manipulations</w:t>
      </w:r>
      <w:r w:rsidR="00276ABF" w:rsidRPr="003D018C">
        <w:rPr>
          <w:rFonts w:ascii="Times New Roman" w:hAnsi="Times New Roman" w:cs="Times New Roman"/>
        </w:rPr>
        <w:t>,</w:t>
      </w:r>
      <w:r w:rsidR="00F16BC5" w:rsidRPr="003D018C">
        <w:rPr>
          <w:rFonts w:ascii="Times New Roman" w:hAnsi="Times New Roman" w:cs="Times New Roman"/>
        </w:rPr>
        <w:t xml:space="preserve"> </w:t>
      </w:r>
      <w:r w:rsidRPr="003D018C">
        <w:rPr>
          <w:rFonts w:ascii="Times New Roman" w:hAnsi="Times New Roman" w:cs="Times New Roman"/>
        </w:rPr>
        <w:t>and</w:t>
      </w:r>
      <w:r w:rsidR="00F16BC5" w:rsidRPr="003D018C">
        <w:rPr>
          <w:rFonts w:ascii="Times New Roman" w:hAnsi="Times New Roman" w:cs="Times New Roman"/>
        </w:rPr>
        <w:t xml:space="preserve"> </w:t>
      </w:r>
      <w:r w:rsidR="00E607E1" w:rsidRPr="003D018C">
        <w:rPr>
          <w:rFonts w:ascii="Times New Roman" w:hAnsi="Times New Roman" w:cs="Times New Roman"/>
        </w:rPr>
        <w:t>comprehension skill</w:t>
      </w:r>
      <w:r w:rsidRPr="003D018C">
        <w:rPr>
          <w:rFonts w:ascii="Times New Roman" w:hAnsi="Times New Roman" w:cs="Times New Roman"/>
        </w:rPr>
        <w:t xml:space="preserve">. PLS is a multivariate approach that allows </w:t>
      </w:r>
      <w:r w:rsidR="00F16BC5" w:rsidRPr="003D018C">
        <w:rPr>
          <w:rFonts w:ascii="Times New Roman" w:hAnsi="Times New Roman" w:cs="Times New Roman"/>
        </w:rPr>
        <w:t>for the analysis of complex</w:t>
      </w:r>
      <w:r w:rsidR="004A37B4" w:rsidRPr="003D018C">
        <w:rPr>
          <w:rFonts w:ascii="Times New Roman" w:hAnsi="Times New Roman" w:cs="Times New Roman"/>
        </w:rPr>
        <w:t xml:space="preserve"> relationships between brain and behavior</w:t>
      </w:r>
      <w:r w:rsidR="00550746" w:rsidRPr="003D018C">
        <w:rPr>
          <w:rFonts w:ascii="Times New Roman" w:hAnsi="Times New Roman" w:cs="Times New Roman"/>
        </w:rPr>
        <w:t xml:space="preserve"> by</w:t>
      </w:r>
      <w:r w:rsidR="004A37B4" w:rsidRPr="003D018C">
        <w:rPr>
          <w:rFonts w:ascii="Times New Roman" w:hAnsi="Times New Roman" w:cs="Times New Roman"/>
        </w:rPr>
        <w:t xml:space="preserve"> using </w:t>
      </w:r>
      <w:r w:rsidRPr="003D018C">
        <w:rPr>
          <w:rFonts w:ascii="Times New Roman" w:hAnsi="Times New Roman" w:cs="Times New Roman"/>
        </w:rPr>
        <w:t>data from the whole brain</w:t>
      </w:r>
      <w:r w:rsidR="004A37B4" w:rsidRPr="003D018C">
        <w:rPr>
          <w:rFonts w:ascii="Times New Roman" w:hAnsi="Times New Roman" w:cs="Times New Roman"/>
        </w:rPr>
        <w:t xml:space="preserve"> across conditions simultaneously</w:t>
      </w:r>
      <w:ins w:id="204" w:author="Kayleigh" w:date="2016-10-19T14:30:00Z">
        <w:r w:rsidR="002E443F">
          <w:rPr>
            <w:rFonts w:ascii="Times New Roman" w:hAnsi="Times New Roman" w:cs="Times New Roman"/>
          </w:rPr>
          <w:t xml:space="preserve"> </w:t>
        </w:r>
        <w:r w:rsidR="002E443F">
          <w:rPr>
            <w:rFonts w:ascii="Times New Roman" w:hAnsi="Times New Roman" w:cs="Times New Roman"/>
          </w:rPr>
          <w:fldChar w:fldCharType="begin" w:fldLock="1"/>
        </w:r>
      </w:ins>
      <w:r w:rsidR="002E443F">
        <w:rPr>
          <w:rFonts w:ascii="Times New Roman" w:hAnsi="Times New Roman" w:cs="Times New Roman"/>
        </w:rPr>
        <w:instrText>ADDIN CSL_CITATION { "citationItems" : [ { "id" : "ITEM-1", "itemData" : { "author" : [ { "dropping-particle" : "", "family" : "McIntosh", "given" : "A R", "non-dropping-particle" : "", "parse-names" : false, "suffix" : "" }, { "dropping-particle" : "", "family" : "Bookstein", "given" : "F L", "non-dropping-particle" : "", "parse-names" : false, "suffix" : "" }, { "dropping-particle" : "V", "family" : "Haxby", "given" : "J", "non-dropping-particle" : "", "parse-names" : false, "suffix" : "" }, { "dropping-particle" : "", "family" : "Grady", "given" : "C L", "non-dropping-particle" : "", "parse-names" : false, "suffix" : "" } ], "container-title" : "NeuroImage", "id" : "ITEM-1", "issue" : "3", "issued" : { "date-parts" : [ [ "1996" ] ] }, "page" : "143-157", "title" : "Spatial Pattern Analysis of Functional Brain Images Using Partial Least Squares", "type" : "article-journal" }, "uris" : [ "http://www.mendeley.com/documents/?uuid=2af84863-facd-42e2-8a1e-d85a8e526904" ] }, { "id" : "ITEM-2", "itemData" : { "DOI" : "10.1016/j.neuroimage.2010.07.034", "ISSN" : "10538119", "PMID" : "20656037", "abstract" : "Partial Least Squares (PLS) methods are particularly suited to the analysis of relationships between measures of brain activity and of behavior or experimental design. In neuroimaging, PLS refers to two related methods: (1) symmetric PLS or Partial Least Squares Correlation (PLSC), and (2) asymmetric PLS or Partial Least Squares Regression (PLSR). The most popular (by far) version of PLS for neuroimaging is PLSC. It exists in several varieties based on the type of data that are related to brain activity: behavior PLSC analyzes the relationship between brain activity and behavioral data, task PLSC analyzes how brain activity relates to pre-defined categories or experimental design, seed PLSC analyzes the pattern of connectivity between brain regions, and multi-block or multi-table PLSC integrates one or more of these varieties in a common analysis. PLSR, in contrast to PLSC, is a predictive technique which, typically, predicts behavior (or design) from brain activity. For both PLS methods, statistical inferences are implemented using cross-validation techniques to identify significant patterns of voxel activation. This paper presents both PLS methods and illustrates them with small numerical examples and typical applications in neuroimaging.", "author" : [ { "dropping-particle" : "", "family" : "Krishnan", "given" : "Anjali", "non-dropping-particle" : "", "parse-names" : false, "suffix" : "" }, { "dropping-particle" : "", "family" : "Williams", "given" : "Lynne J", "non-dropping-particle" : "", "parse-names" : false, "suffix" : "" }, { "dropping-particle" : "", "family" : "McIntosh", "given" : "Anthony Randal", "non-dropping-particle" : "", "parse-names" : false, "suffix" : "" }, { "dropping-particle" : "", "family" : "Abdi", "given" : "Herv\u00e9", "non-dropping-particle" : "", "parse-names" : false, "suffix" : "" } ], "container-title" : "NeuroImage", "id" : "ITEM-2", "issue" : "2", "issued" : { "date-parts" : [ [ "2011", "5", "15" ] ] }, "page" : "455-475", "title" : "Partial Least Squares (PLS) methods for neuroimaging: A tutorial and review", "type" : "article-journal", "volume" : "56" }, "uris" : [ "http://www.mendeley.com/documents/?uuid=de7d3965-b08f-4ee1-a230-6f1334eb71cb" ] } ], "mendeley" : { "formattedCitation" : "[Krishnan et al., 2011; McIntosh et al., 1996]", "plainTextFormattedCitation" : "[Krishnan et al., 2011; McIntosh et al., 1996]", "previouslyFormattedCitation" : "[Krishnan et al., 2011; McIntosh et al., 1996]" }, "properties" : { "noteIndex" : 0 }, "schema" : "https://github.com/citation-style-language/schema/raw/master/csl-citation.json" }</w:instrText>
      </w:r>
      <w:r w:rsidR="002E443F">
        <w:rPr>
          <w:rFonts w:ascii="Times New Roman" w:hAnsi="Times New Roman" w:cs="Times New Roman"/>
        </w:rPr>
        <w:fldChar w:fldCharType="separate"/>
      </w:r>
      <w:r w:rsidR="002E443F" w:rsidRPr="002E443F">
        <w:rPr>
          <w:rFonts w:ascii="Times New Roman" w:hAnsi="Times New Roman" w:cs="Times New Roman"/>
          <w:noProof/>
        </w:rPr>
        <w:t>[Krishnan et al., 2011; McIntosh et al., 1996]</w:t>
      </w:r>
      <w:ins w:id="205" w:author="Kayleigh" w:date="2016-10-19T14:30:00Z">
        <w:r w:rsidR="002E443F">
          <w:rPr>
            <w:rFonts w:ascii="Times New Roman" w:hAnsi="Times New Roman" w:cs="Times New Roman"/>
          </w:rPr>
          <w:fldChar w:fldCharType="end"/>
        </w:r>
      </w:ins>
      <w:del w:id="206" w:author="Kayleigh" w:date="2016-10-19T14:31:00Z">
        <w:r w:rsidR="00E607E1" w:rsidRPr="003D018C" w:rsidDel="002E443F">
          <w:rPr>
            <w:rFonts w:ascii="Times New Roman" w:hAnsi="Times New Roman" w:cs="Times New Roman"/>
          </w:rPr>
          <w:delText xml:space="preserve"> (McIntosh, Bookstein, Haxby, &amp; Grady, 1996; Krishnan, Williams, McIntosh, &amp; Abdi, 2011)</w:delText>
        </w:r>
      </w:del>
      <w:r w:rsidRPr="003D018C">
        <w:rPr>
          <w:rFonts w:ascii="Times New Roman" w:hAnsi="Times New Roman" w:cs="Times New Roman"/>
        </w:rPr>
        <w:t xml:space="preserve">. In addition, PLS is a bottom-up, data-driven approach that </w:t>
      </w:r>
      <w:r w:rsidR="000574C8" w:rsidRPr="003D018C">
        <w:rPr>
          <w:rFonts w:ascii="Times New Roman" w:hAnsi="Times New Roman" w:cs="Times New Roman"/>
        </w:rPr>
        <w:t>can identify</w:t>
      </w:r>
      <w:r w:rsidR="00550746" w:rsidRPr="003D018C">
        <w:rPr>
          <w:rFonts w:ascii="Times New Roman" w:hAnsi="Times New Roman" w:cs="Times New Roman"/>
        </w:rPr>
        <w:t xml:space="preserve"> relationships between</w:t>
      </w:r>
      <w:r w:rsidRPr="003D018C">
        <w:rPr>
          <w:rFonts w:ascii="Times New Roman" w:hAnsi="Times New Roman" w:cs="Times New Roman"/>
        </w:rPr>
        <w:t xml:space="preserve"> brain</w:t>
      </w:r>
      <w:r w:rsidR="00550746" w:rsidRPr="003D018C">
        <w:rPr>
          <w:rFonts w:ascii="Times New Roman" w:hAnsi="Times New Roman" w:cs="Times New Roman"/>
        </w:rPr>
        <w:t xml:space="preserve"> and </w:t>
      </w:r>
      <w:r w:rsidR="002029C1" w:rsidRPr="003D018C">
        <w:rPr>
          <w:rFonts w:ascii="Times New Roman" w:hAnsi="Times New Roman" w:cs="Times New Roman"/>
        </w:rPr>
        <w:t xml:space="preserve">experimental </w:t>
      </w:r>
      <w:r w:rsidRPr="003D018C">
        <w:rPr>
          <w:rFonts w:ascii="Times New Roman" w:hAnsi="Times New Roman" w:cs="Times New Roman"/>
        </w:rPr>
        <w:t xml:space="preserve">design </w:t>
      </w:r>
      <w:r w:rsidR="00550746" w:rsidRPr="003D018C">
        <w:rPr>
          <w:rFonts w:ascii="Times New Roman" w:hAnsi="Times New Roman" w:cs="Times New Roman"/>
        </w:rPr>
        <w:t xml:space="preserve">as well as </w:t>
      </w:r>
      <w:r w:rsidRPr="003D018C">
        <w:rPr>
          <w:rFonts w:ascii="Times New Roman" w:hAnsi="Times New Roman" w:cs="Times New Roman"/>
        </w:rPr>
        <w:t>brain</w:t>
      </w:r>
      <w:r w:rsidR="00550746" w:rsidRPr="003D018C">
        <w:rPr>
          <w:rFonts w:ascii="Times New Roman" w:hAnsi="Times New Roman" w:cs="Times New Roman"/>
        </w:rPr>
        <w:t xml:space="preserve"> and </w:t>
      </w:r>
      <w:r w:rsidRPr="003D018C">
        <w:rPr>
          <w:rFonts w:ascii="Times New Roman" w:hAnsi="Times New Roman" w:cs="Times New Roman"/>
        </w:rPr>
        <w:t xml:space="preserve">behavior without requiring </w:t>
      </w:r>
      <w:r w:rsidRPr="000D6325">
        <w:rPr>
          <w:rFonts w:ascii="Times New Roman" w:hAnsi="Times New Roman" w:cs="Times New Roman"/>
          <w:i/>
        </w:rPr>
        <w:t>a priori</w:t>
      </w:r>
      <w:r w:rsidRPr="003D018C">
        <w:rPr>
          <w:rFonts w:ascii="Times New Roman" w:hAnsi="Times New Roman" w:cs="Times New Roman"/>
        </w:rPr>
        <w:t xml:space="preserve"> </w:t>
      </w:r>
      <w:r w:rsidR="004A37B4" w:rsidRPr="003D018C">
        <w:rPr>
          <w:rFonts w:ascii="Times New Roman" w:hAnsi="Times New Roman" w:cs="Times New Roman"/>
        </w:rPr>
        <w:t>contrast</w:t>
      </w:r>
      <w:r w:rsidR="00792364">
        <w:rPr>
          <w:rFonts w:ascii="Times New Roman" w:hAnsi="Times New Roman" w:cs="Times New Roman"/>
        </w:rPr>
        <w:t>s</w:t>
      </w:r>
      <w:r w:rsidR="004A37B4" w:rsidRPr="003D018C">
        <w:rPr>
          <w:rFonts w:ascii="Times New Roman" w:hAnsi="Times New Roman" w:cs="Times New Roman"/>
        </w:rPr>
        <w:t xml:space="preserve"> </w:t>
      </w:r>
      <w:r w:rsidRPr="003D018C">
        <w:rPr>
          <w:rFonts w:ascii="Times New Roman" w:hAnsi="Times New Roman" w:cs="Times New Roman"/>
        </w:rPr>
        <w:t>to be built into the model.</w:t>
      </w:r>
      <w:r w:rsidR="006C4904" w:rsidRPr="003D018C">
        <w:rPr>
          <w:rFonts w:ascii="Times New Roman" w:hAnsi="Times New Roman" w:cs="Times New Roman"/>
        </w:rPr>
        <w:t xml:space="preserve"> We used two types of PLS: task and behavioral. Task PLS was used to determine the relationship between activation </w:t>
      </w:r>
      <w:r w:rsidR="008A551B" w:rsidRPr="003D018C">
        <w:rPr>
          <w:rFonts w:ascii="Times New Roman" w:hAnsi="Times New Roman" w:cs="Times New Roman"/>
        </w:rPr>
        <w:t>and the experimental conditions of the word and passage tasks</w:t>
      </w:r>
      <w:r w:rsidR="006C4904" w:rsidRPr="003D018C">
        <w:rPr>
          <w:rFonts w:ascii="Times New Roman" w:hAnsi="Times New Roman" w:cs="Times New Roman"/>
        </w:rPr>
        <w:t xml:space="preserve">. Behavioral PLS was used to </w:t>
      </w:r>
      <w:r w:rsidR="000574C8" w:rsidRPr="003D018C">
        <w:rPr>
          <w:rFonts w:ascii="Times New Roman" w:hAnsi="Times New Roman" w:cs="Times New Roman"/>
        </w:rPr>
        <w:t xml:space="preserve">determine </w:t>
      </w:r>
      <w:r w:rsidR="006C4904" w:rsidRPr="003D018C">
        <w:rPr>
          <w:rFonts w:ascii="Times New Roman" w:hAnsi="Times New Roman" w:cs="Times New Roman"/>
        </w:rPr>
        <w:t>how reading comprehension skill is related to activation</w:t>
      </w:r>
      <w:r w:rsidR="008A551B" w:rsidRPr="003D018C">
        <w:rPr>
          <w:rFonts w:ascii="Times New Roman" w:hAnsi="Times New Roman" w:cs="Times New Roman"/>
        </w:rPr>
        <w:t xml:space="preserve"> across conditions</w:t>
      </w:r>
      <w:r w:rsidR="006C4904" w:rsidRPr="003D018C">
        <w:rPr>
          <w:rFonts w:ascii="Times New Roman" w:hAnsi="Times New Roman" w:cs="Times New Roman"/>
        </w:rPr>
        <w:t>.</w:t>
      </w:r>
    </w:p>
    <w:p w14:paraId="20B13157" w14:textId="48D4C570" w:rsidR="00DA3B9C" w:rsidRPr="00265462" w:rsidRDefault="00DA3B9C" w:rsidP="00814C92">
      <w:pPr>
        <w:spacing w:line="480" w:lineRule="auto"/>
        <w:jc w:val="both"/>
        <w:rPr>
          <w:rFonts w:ascii="Times New Roman" w:hAnsi="Times New Roman" w:cs="Times New Roman"/>
        </w:rPr>
      </w:pPr>
      <w:r w:rsidRPr="003D018C">
        <w:rPr>
          <w:rFonts w:ascii="Times New Roman" w:hAnsi="Times New Roman" w:cs="Times New Roman"/>
        </w:rPr>
        <w:tab/>
      </w:r>
      <w:r w:rsidR="00530FA1" w:rsidRPr="003D018C" w:rsidDel="00530FA1">
        <w:rPr>
          <w:rFonts w:ascii="Times New Roman" w:hAnsi="Times New Roman" w:cs="Times New Roman"/>
        </w:rPr>
        <w:t xml:space="preserve"> </w:t>
      </w:r>
      <w:r w:rsidRPr="003D018C">
        <w:rPr>
          <w:rFonts w:ascii="Times New Roman" w:hAnsi="Times New Roman" w:cs="Times New Roman"/>
        </w:rPr>
        <w:t xml:space="preserve">PLS results are </w:t>
      </w:r>
      <w:r w:rsidR="000574C8" w:rsidRPr="003D018C">
        <w:rPr>
          <w:rFonts w:ascii="Times New Roman" w:hAnsi="Times New Roman" w:cs="Times New Roman"/>
        </w:rPr>
        <w:t xml:space="preserve">reported </w:t>
      </w:r>
      <w:r w:rsidRPr="003D018C">
        <w:rPr>
          <w:rFonts w:ascii="Times New Roman" w:hAnsi="Times New Roman" w:cs="Times New Roman"/>
        </w:rPr>
        <w:t>in the form of latent variables that account for the maximum amount of covariance between two data matrices</w:t>
      </w:r>
      <w:r w:rsidR="000574C8" w:rsidRPr="003D018C">
        <w:rPr>
          <w:rFonts w:ascii="Times New Roman" w:hAnsi="Times New Roman" w:cs="Times New Roman"/>
        </w:rPr>
        <w:t>,</w:t>
      </w:r>
      <w:r w:rsidRPr="003D018C">
        <w:rPr>
          <w:rFonts w:ascii="Times New Roman" w:hAnsi="Times New Roman" w:cs="Times New Roman"/>
        </w:rPr>
        <w:t xml:space="preserve"> X and Y. </w:t>
      </w:r>
      <w:r w:rsidR="00276ABF" w:rsidRPr="003D018C">
        <w:rPr>
          <w:rFonts w:ascii="Times New Roman" w:hAnsi="Times New Roman" w:cs="Times New Roman"/>
        </w:rPr>
        <w:t>T</w:t>
      </w:r>
      <w:r w:rsidRPr="003D018C">
        <w:rPr>
          <w:rFonts w:ascii="Times New Roman" w:hAnsi="Times New Roman" w:cs="Times New Roman"/>
        </w:rPr>
        <w:t xml:space="preserve">he X matrix </w:t>
      </w:r>
      <w:r w:rsidR="000574C8" w:rsidRPr="003D018C">
        <w:rPr>
          <w:rFonts w:ascii="Times New Roman" w:hAnsi="Times New Roman" w:cs="Times New Roman"/>
        </w:rPr>
        <w:t>corresponds to</w:t>
      </w:r>
      <w:r w:rsidRPr="003D018C">
        <w:rPr>
          <w:rFonts w:ascii="Times New Roman" w:hAnsi="Times New Roman" w:cs="Times New Roman"/>
        </w:rPr>
        <w:t xml:space="preserve"> brain activation values</w:t>
      </w:r>
      <w:r w:rsidR="006D59FE" w:rsidRPr="003D018C">
        <w:rPr>
          <w:rFonts w:ascii="Times New Roman" w:hAnsi="Times New Roman" w:cs="Times New Roman"/>
        </w:rPr>
        <w:t xml:space="preserve">; </w:t>
      </w:r>
      <w:r w:rsidR="00276ABF" w:rsidRPr="003D018C">
        <w:rPr>
          <w:rFonts w:ascii="Times New Roman" w:hAnsi="Times New Roman" w:cs="Times New Roman"/>
        </w:rPr>
        <w:t xml:space="preserve">here, </w:t>
      </w:r>
      <w:r w:rsidR="006D59FE" w:rsidRPr="003D018C">
        <w:rPr>
          <w:rFonts w:ascii="Times New Roman" w:hAnsi="Times New Roman" w:cs="Times New Roman"/>
        </w:rPr>
        <w:t>the subject activation maps (</w:t>
      </w:r>
      <w:r w:rsidR="00265462">
        <w:rPr>
          <w:rFonts w:ascii="Times New Roman" w:hAnsi="Times New Roman" w:cs="Times New Roman"/>
        </w:rPr>
        <w:t xml:space="preserve">pre-processed </w:t>
      </w:r>
      <w:r w:rsidR="006D59FE" w:rsidRPr="00265462">
        <w:rPr>
          <w:rFonts w:ascii="Times New Roman" w:hAnsi="Times New Roman" w:cs="Times New Roman"/>
        </w:rPr>
        <w:t>beta images</w:t>
      </w:r>
      <w:r w:rsidR="00265462">
        <w:rPr>
          <w:rFonts w:ascii="Times New Roman" w:hAnsi="Times New Roman" w:cs="Times New Roman"/>
        </w:rPr>
        <w:t>, containing beta weights rather than raw activation data for each voxel</w:t>
      </w:r>
      <w:r w:rsidR="006D59FE" w:rsidRPr="003D018C">
        <w:rPr>
          <w:rFonts w:ascii="Times New Roman" w:hAnsi="Times New Roman" w:cs="Times New Roman"/>
        </w:rPr>
        <w:t>)</w:t>
      </w:r>
      <w:r w:rsidRPr="00521F52">
        <w:rPr>
          <w:rFonts w:ascii="Times New Roman" w:hAnsi="Times New Roman" w:cs="Times New Roman"/>
        </w:rPr>
        <w:t xml:space="preserve">. </w:t>
      </w:r>
      <w:r w:rsidR="00E57C9F" w:rsidRPr="00521F52">
        <w:rPr>
          <w:rFonts w:ascii="Times New Roman" w:hAnsi="Times New Roman" w:cs="Times New Roman"/>
        </w:rPr>
        <w:t xml:space="preserve">Each subject contributes a beta image for each condition. </w:t>
      </w:r>
      <w:r w:rsidRPr="00265462">
        <w:rPr>
          <w:rFonts w:ascii="Times New Roman" w:hAnsi="Times New Roman" w:cs="Times New Roman"/>
        </w:rPr>
        <w:t>The Y matrix varies according to the type of analysis being done. In task PLS, the Y matrix represent</w:t>
      </w:r>
      <w:r w:rsidR="000574C8" w:rsidRPr="00265462">
        <w:rPr>
          <w:rFonts w:ascii="Times New Roman" w:hAnsi="Times New Roman" w:cs="Times New Roman"/>
        </w:rPr>
        <w:t>s</w:t>
      </w:r>
      <w:r w:rsidRPr="00265462">
        <w:rPr>
          <w:rFonts w:ascii="Times New Roman" w:hAnsi="Times New Roman" w:cs="Times New Roman"/>
        </w:rPr>
        <w:t xml:space="preserve"> the experimental conditions. In behavioral PLS, the Y matrix </w:t>
      </w:r>
      <w:r w:rsidR="008F05B5" w:rsidRPr="00265462">
        <w:rPr>
          <w:rFonts w:ascii="Times New Roman" w:hAnsi="Times New Roman" w:cs="Times New Roman"/>
        </w:rPr>
        <w:t>represents behavioral</w:t>
      </w:r>
      <w:r w:rsidRPr="00265462">
        <w:rPr>
          <w:rFonts w:ascii="Times New Roman" w:hAnsi="Times New Roman" w:cs="Times New Roman"/>
        </w:rPr>
        <w:t xml:space="preserve"> </w:t>
      </w:r>
      <w:r w:rsidR="000574C8" w:rsidRPr="00265462">
        <w:rPr>
          <w:rFonts w:ascii="Times New Roman" w:hAnsi="Times New Roman" w:cs="Times New Roman"/>
        </w:rPr>
        <w:t>performance</w:t>
      </w:r>
      <w:r w:rsidR="002029C1" w:rsidRPr="00265462">
        <w:rPr>
          <w:rFonts w:ascii="Times New Roman" w:hAnsi="Times New Roman" w:cs="Times New Roman"/>
        </w:rPr>
        <w:t xml:space="preserve"> (e.g. participants</w:t>
      </w:r>
      <w:r w:rsidR="002D4416" w:rsidRPr="00265462">
        <w:rPr>
          <w:rFonts w:ascii="Times New Roman" w:hAnsi="Times New Roman" w:cs="Times New Roman"/>
        </w:rPr>
        <w:t>’ scores on the KTEA</w:t>
      </w:r>
      <w:r w:rsidR="002029C1" w:rsidRPr="003D018C">
        <w:rPr>
          <w:rFonts w:ascii="Times New Roman" w:hAnsi="Times New Roman" w:cs="Times New Roman"/>
        </w:rPr>
        <w:t>)</w:t>
      </w:r>
      <w:r w:rsidRPr="00521F52">
        <w:rPr>
          <w:rFonts w:ascii="Times New Roman" w:hAnsi="Times New Roman" w:cs="Times New Roman"/>
        </w:rPr>
        <w:t xml:space="preserve">. </w:t>
      </w:r>
      <w:r w:rsidR="00257803" w:rsidRPr="00521F52">
        <w:rPr>
          <w:rFonts w:ascii="Times New Roman" w:hAnsi="Times New Roman" w:cs="Times New Roman"/>
        </w:rPr>
        <w:t xml:space="preserve">For behavioral PLS, the X matrix (containing brain activation values) is </w:t>
      </w:r>
      <w:r w:rsidR="00903078" w:rsidRPr="00265462">
        <w:rPr>
          <w:rFonts w:ascii="Times New Roman" w:hAnsi="Times New Roman" w:cs="Times New Roman"/>
        </w:rPr>
        <w:t xml:space="preserve">organized into condition-wise sub-matrices representing experimental conditions </w:t>
      </w:r>
      <w:r w:rsidR="00903078" w:rsidRPr="003D018C">
        <w:rPr>
          <w:rFonts w:ascii="Times New Roman" w:hAnsi="Times New Roman" w:cs="Times New Roman"/>
        </w:rPr>
        <w:t>(</w:t>
      </w:r>
      <w:r w:rsidR="00903078" w:rsidRPr="00521F52">
        <w:rPr>
          <w:rFonts w:ascii="Times New Roman" w:hAnsi="Times New Roman" w:cs="Times New Roman"/>
        </w:rPr>
        <w:t xml:space="preserve">e.g. speech followed by print). Crucially, </w:t>
      </w:r>
      <w:r w:rsidR="00903078" w:rsidRPr="00521F52">
        <w:rPr>
          <w:rFonts w:ascii="Times New Roman" w:hAnsi="Times New Roman" w:cs="Times New Roman"/>
          <w:i/>
        </w:rPr>
        <w:t>a priori</w:t>
      </w:r>
      <w:r w:rsidR="00903078" w:rsidRPr="00265462">
        <w:rPr>
          <w:rFonts w:ascii="Times New Roman" w:hAnsi="Times New Roman" w:cs="Times New Roman"/>
        </w:rPr>
        <w:t xml:space="preserve"> relationships between conditions are not present in the matrices (e.g. </w:t>
      </w:r>
      <w:proofErr w:type="spellStart"/>
      <w:r w:rsidR="004B2068">
        <w:rPr>
          <w:rFonts w:ascii="Times New Roman" w:hAnsi="Times New Roman" w:cs="Times New Roman"/>
        </w:rPr>
        <w:t>PWord</w:t>
      </w:r>
      <w:proofErr w:type="spellEnd"/>
      <w:r w:rsidR="009E30D2">
        <w:rPr>
          <w:rFonts w:ascii="Times New Roman" w:hAnsi="Times New Roman" w:cs="Times New Roman"/>
        </w:rPr>
        <w:t xml:space="preserve"> and </w:t>
      </w:r>
      <w:proofErr w:type="spellStart"/>
      <w:r w:rsidR="004B2068">
        <w:rPr>
          <w:rFonts w:ascii="Times New Roman" w:hAnsi="Times New Roman" w:cs="Times New Roman"/>
        </w:rPr>
        <w:t>FalseFont</w:t>
      </w:r>
      <w:proofErr w:type="spellEnd"/>
      <w:r w:rsidR="004B2068">
        <w:rPr>
          <w:rFonts w:ascii="Times New Roman" w:hAnsi="Times New Roman" w:cs="Times New Roman"/>
        </w:rPr>
        <w:t>, both</w:t>
      </w:r>
      <w:r w:rsidR="009E30D2">
        <w:rPr>
          <w:rFonts w:ascii="Times New Roman" w:hAnsi="Times New Roman" w:cs="Times New Roman"/>
        </w:rPr>
        <w:t xml:space="preserve"> </w:t>
      </w:r>
      <w:r w:rsidR="00903078" w:rsidRPr="00265462">
        <w:rPr>
          <w:rFonts w:ascii="Times New Roman" w:hAnsi="Times New Roman" w:cs="Times New Roman"/>
        </w:rPr>
        <w:t>print</w:t>
      </w:r>
      <w:r w:rsidR="004B2068">
        <w:rPr>
          <w:rFonts w:ascii="Times New Roman" w:hAnsi="Times New Roman" w:cs="Times New Roman"/>
        </w:rPr>
        <w:t>ed</w:t>
      </w:r>
      <w:r w:rsidR="00903078" w:rsidRPr="00265462">
        <w:rPr>
          <w:rFonts w:ascii="Times New Roman" w:hAnsi="Times New Roman" w:cs="Times New Roman"/>
        </w:rPr>
        <w:t xml:space="preserve"> conditions</w:t>
      </w:r>
      <w:r w:rsidR="004B2068">
        <w:rPr>
          <w:rFonts w:ascii="Times New Roman" w:hAnsi="Times New Roman" w:cs="Times New Roman"/>
        </w:rPr>
        <w:t>,</w:t>
      </w:r>
      <w:r w:rsidR="00903078" w:rsidRPr="00265462">
        <w:rPr>
          <w:rFonts w:ascii="Times New Roman" w:hAnsi="Times New Roman" w:cs="Times New Roman"/>
        </w:rPr>
        <w:t xml:space="preserve"> are not </w:t>
      </w:r>
      <w:r w:rsidR="009E30D2">
        <w:rPr>
          <w:rFonts w:ascii="Times New Roman" w:hAnsi="Times New Roman" w:cs="Times New Roman"/>
        </w:rPr>
        <w:t xml:space="preserve">explicitly </w:t>
      </w:r>
      <w:r w:rsidR="00903078" w:rsidRPr="00265462">
        <w:rPr>
          <w:rFonts w:ascii="Times New Roman" w:hAnsi="Times New Roman" w:cs="Times New Roman"/>
        </w:rPr>
        <w:t>linked).</w:t>
      </w:r>
      <w:r w:rsidR="00257803" w:rsidRPr="00265462">
        <w:rPr>
          <w:rFonts w:ascii="Times New Roman" w:hAnsi="Times New Roman" w:cs="Times New Roman"/>
        </w:rPr>
        <w:t xml:space="preserve"> </w:t>
      </w:r>
      <w:r w:rsidRPr="00265462">
        <w:rPr>
          <w:rFonts w:ascii="Times New Roman" w:hAnsi="Times New Roman" w:cs="Times New Roman"/>
        </w:rPr>
        <w:t xml:space="preserve">The resulting covariance matrix </w:t>
      </w:r>
      <w:r w:rsidR="00550746" w:rsidRPr="00265462">
        <w:rPr>
          <w:rFonts w:ascii="Times New Roman" w:hAnsi="Times New Roman" w:cs="Times New Roman"/>
        </w:rPr>
        <w:t xml:space="preserve">is </w:t>
      </w:r>
      <w:r w:rsidRPr="00C9316F">
        <w:rPr>
          <w:rFonts w:ascii="Times New Roman" w:hAnsi="Times New Roman" w:cs="Times New Roman"/>
        </w:rPr>
        <w:t>created by crossing the X and Y matrices</w:t>
      </w:r>
      <w:r w:rsidR="00550746" w:rsidRPr="00C9316F">
        <w:rPr>
          <w:rFonts w:ascii="Times New Roman" w:hAnsi="Times New Roman" w:cs="Times New Roman"/>
        </w:rPr>
        <w:t xml:space="preserve"> and is subsequently </w:t>
      </w:r>
      <w:r w:rsidRPr="003D018C">
        <w:rPr>
          <w:rFonts w:ascii="Times New Roman" w:hAnsi="Times New Roman" w:cs="Times New Roman"/>
        </w:rPr>
        <w:t xml:space="preserve">decomposed into orthogonal latent variables </w:t>
      </w:r>
      <w:r w:rsidRPr="003D018C">
        <w:rPr>
          <w:rFonts w:ascii="Times New Roman" w:hAnsi="Times New Roman" w:cs="Times New Roman"/>
        </w:rPr>
        <w:lastRenderedPageBreak/>
        <w:t>(LVs) using singular value decomposition.</w:t>
      </w:r>
      <w:r w:rsidR="00265462">
        <w:rPr>
          <w:rFonts w:ascii="Times New Roman" w:hAnsi="Times New Roman" w:cs="Times New Roman"/>
        </w:rPr>
        <w:t xml:space="preserve"> </w:t>
      </w:r>
      <w:r w:rsidR="009E30D2">
        <w:rPr>
          <w:rFonts w:ascii="Times New Roman" w:hAnsi="Times New Roman" w:cs="Times New Roman"/>
        </w:rPr>
        <w:t>In both task and behavioral PLS, t</w:t>
      </w:r>
      <w:r w:rsidR="00265462">
        <w:rPr>
          <w:rFonts w:ascii="Times New Roman" w:hAnsi="Times New Roman" w:cs="Times New Roman"/>
        </w:rPr>
        <w:t>he latent variable</w:t>
      </w:r>
      <w:r w:rsidR="009E30D2">
        <w:rPr>
          <w:rFonts w:ascii="Times New Roman" w:hAnsi="Times New Roman" w:cs="Times New Roman"/>
        </w:rPr>
        <w:t xml:space="preserve"> loadings</w:t>
      </w:r>
      <w:r w:rsidR="00265462">
        <w:rPr>
          <w:rFonts w:ascii="Times New Roman" w:hAnsi="Times New Roman" w:cs="Times New Roman"/>
        </w:rPr>
        <w:t xml:space="preserve"> </w:t>
      </w:r>
      <w:r w:rsidR="00122560">
        <w:rPr>
          <w:rFonts w:ascii="Times New Roman" w:hAnsi="Times New Roman" w:cs="Times New Roman"/>
        </w:rPr>
        <w:t>to</w:t>
      </w:r>
      <w:r w:rsidR="00265462">
        <w:rPr>
          <w:rFonts w:ascii="Times New Roman" w:hAnsi="Times New Roman" w:cs="Times New Roman"/>
        </w:rPr>
        <w:t xml:space="preserve"> the brain activity</w:t>
      </w:r>
      <w:r w:rsidR="009E30D2">
        <w:rPr>
          <w:rFonts w:ascii="Times New Roman" w:hAnsi="Times New Roman" w:cs="Times New Roman"/>
        </w:rPr>
        <w:t xml:space="preserve"> </w:t>
      </w:r>
      <w:r w:rsidR="00DF5843">
        <w:rPr>
          <w:rFonts w:ascii="Times New Roman" w:hAnsi="Times New Roman" w:cs="Times New Roman"/>
        </w:rPr>
        <w:t xml:space="preserve">maps </w:t>
      </w:r>
      <w:r w:rsidR="009E30D2">
        <w:rPr>
          <w:rFonts w:ascii="Times New Roman" w:hAnsi="Times New Roman" w:cs="Times New Roman"/>
        </w:rPr>
        <w:t>(</w:t>
      </w:r>
      <w:r w:rsidR="00DF5843">
        <w:rPr>
          <w:rFonts w:ascii="Times New Roman" w:hAnsi="Times New Roman" w:cs="Times New Roman"/>
        </w:rPr>
        <w:t>in</w:t>
      </w:r>
      <w:r w:rsidR="009E30D2">
        <w:rPr>
          <w:rFonts w:ascii="Times New Roman" w:hAnsi="Times New Roman" w:cs="Times New Roman"/>
        </w:rPr>
        <w:t xml:space="preserve"> the X matrix)</w:t>
      </w:r>
      <w:r w:rsidR="00265462">
        <w:rPr>
          <w:rFonts w:ascii="Times New Roman" w:hAnsi="Times New Roman" w:cs="Times New Roman"/>
        </w:rPr>
        <w:t xml:space="preserve"> are called brain scores.</w:t>
      </w:r>
      <w:r w:rsidR="009E30D2">
        <w:rPr>
          <w:rFonts w:ascii="Times New Roman" w:hAnsi="Times New Roman" w:cs="Times New Roman"/>
        </w:rPr>
        <w:t xml:space="preserve"> These indicate which </w:t>
      </w:r>
      <w:r w:rsidR="00DF5843">
        <w:rPr>
          <w:rFonts w:ascii="Times New Roman" w:hAnsi="Times New Roman" w:cs="Times New Roman"/>
        </w:rPr>
        <w:t xml:space="preserve">voxels in the </w:t>
      </w:r>
      <w:r w:rsidR="009E30D2">
        <w:rPr>
          <w:rFonts w:ascii="Times New Roman" w:hAnsi="Times New Roman" w:cs="Times New Roman"/>
        </w:rPr>
        <w:t>brain images are associated with each LV.</w:t>
      </w:r>
      <w:r w:rsidR="00265462">
        <w:rPr>
          <w:rFonts w:ascii="Times New Roman" w:hAnsi="Times New Roman" w:cs="Times New Roman"/>
        </w:rPr>
        <w:t xml:space="preserve"> For behavior</w:t>
      </w:r>
      <w:r w:rsidR="009E30D2">
        <w:rPr>
          <w:rFonts w:ascii="Times New Roman" w:hAnsi="Times New Roman" w:cs="Times New Roman"/>
        </w:rPr>
        <w:t>al PLS</w:t>
      </w:r>
      <w:r w:rsidR="00265462">
        <w:rPr>
          <w:rFonts w:ascii="Times New Roman" w:hAnsi="Times New Roman" w:cs="Times New Roman"/>
        </w:rPr>
        <w:t>, the</w:t>
      </w:r>
      <w:r w:rsidR="009E30D2">
        <w:rPr>
          <w:rFonts w:ascii="Times New Roman" w:hAnsi="Times New Roman" w:cs="Times New Roman"/>
        </w:rPr>
        <w:t xml:space="preserve"> latent variable </w:t>
      </w:r>
      <w:r w:rsidR="00122560">
        <w:rPr>
          <w:rFonts w:ascii="Times New Roman" w:hAnsi="Times New Roman" w:cs="Times New Roman"/>
        </w:rPr>
        <w:t>loadings</w:t>
      </w:r>
      <w:r w:rsidR="009E30D2">
        <w:rPr>
          <w:rFonts w:ascii="Times New Roman" w:hAnsi="Times New Roman" w:cs="Times New Roman"/>
        </w:rPr>
        <w:t xml:space="preserve"> </w:t>
      </w:r>
      <w:r w:rsidR="00DF5843">
        <w:rPr>
          <w:rFonts w:ascii="Times New Roman" w:hAnsi="Times New Roman" w:cs="Times New Roman"/>
        </w:rPr>
        <w:t>to</w:t>
      </w:r>
      <w:r w:rsidR="009E30D2">
        <w:rPr>
          <w:rFonts w:ascii="Times New Roman" w:hAnsi="Times New Roman" w:cs="Times New Roman"/>
        </w:rPr>
        <w:t xml:space="preserve"> the Y matrix</w:t>
      </w:r>
      <w:r w:rsidR="00265462">
        <w:rPr>
          <w:rFonts w:ascii="Times New Roman" w:hAnsi="Times New Roman" w:cs="Times New Roman"/>
        </w:rPr>
        <w:t xml:space="preserve"> are called behavior scores</w:t>
      </w:r>
      <w:r w:rsidR="00122560">
        <w:rPr>
          <w:rFonts w:ascii="Times New Roman" w:hAnsi="Times New Roman" w:cs="Times New Roman"/>
        </w:rPr>
        <w:t>; these indicate which behavioral variables are associated with this LV</w:t>
      </w:r>
      <w:r w:rsidR="00265462">
        <w:rPr>
          <w:rFonts w:ascii="Times New Roman" w:hAnsi="Times New Roman" w:cs="Times New Roman"/>
        </w:rPr>
        <w:t xml:space="preserve">. Finally, </w:t>
      </w:r>
      <w:r w:rsidR="009E30D2">
        <w:rPr>
          <w:rFonts w:ascii="Times New Roman" w:hAnsi="Times New Roman" w:cs="Times New Roman"/>
        </w:rPr>
        <w:t xml:space="preserve">in task PLS, </w:t>
      </w:r>
      <w:r w:rsidR="00265462">
        <w:rPr>
          <w:rFonts w:ascii="Times New Roman" w:hAnsi="Times New Roman" w:cs="Times New Roman"/>
        </w:rPr>
        <w:t>latent variable</w:t>
      </w:r>
      <w:r w:rsidR="00122560">
        <w:rPr>
          <w:rFonts w:ascii="Times New Roman" w:hAnsi="Times New Roman" w:cs="Times New Roman"/>
        </w:rPr>
        <w:t xml:space="preserve"> loadings</w:t>
      </w:r>
      <w:r w:rsidR="00DF5843">
        <w:rPr>
          <w:rFonts w:ascii="Times New Roman" w:hAnsi="Times New Roman" w:cs="Times New Roman"/>
        </w:rPr>
        <w:t xml:space="preserve"> to the Y matrix</w:t>
      </w:r>
      <w:r w:rsidR="00265462">
        <w:rPr>
          <w:rFonts w:ascii="Times New Roman" w:hAnsi="Times New Roman" w:cs="Times New Roman"/>
        </w:rPr>
        <w:t xml:space="preserve"> are called design scores</w:t>
      </w:r>
      <w:r w:rsidR="00122560">
        <w:rPr>
          <w:rFonts w:ascii="Times New Roman" w:hAnsi="Times New Roman" w:cs="Times New Roman"/>
        </w:rPr>
        <w:t>; these indicate which task conditions are associated with each LV</w:t>
      </w:r>
      <w:r w:rsidR="00265462">
        <w:rPr>
          <w:rFonts w:ascii="Times New Roman" w:hAnsi="Times New Roman" w:cs="Times New Roman"/>
        </w:rPr>
        <w:t>.</w:t>
      </w:r>
    </w:p>
    <w:p w14:paraId="48BEA14F" w14:textId="77777777" w:rsidR="00DA3B9C" w:rsidRPr="003D018C" w:rsidRDefault="00DA3B9C" w:rsidP="00814C92">
      <w:pPr>
        <w:spacing w:line="480" w:lineRule="auto"/>
        <w:jc w:val="both"/>
        <w:rPr>
          <w:rFonts w:ascii="Times New Roman" w:hAnsi="Times New Roman" w:cs="Times New Roman"/>
        </w:rPr>
      </w:pPr>
      <w:r w:rsidRPr="00C9316F">
        <w:rPr>
          <w:rFonts w:ascii="Times New Roman" w:hAnsi="Times New Roman" w:cs="Times New Roman"/>
        </w:rPr>
        <w:tab/>
        <w:t xml:space="preserve">Each LV accounts for some amount of the covariance between the brain data and the behavioral or design information. Significance of the LVs is determined using permutation tests in which the Y matrix is randomly reordered and the analysis is </w:t>
      </w:r>
      <w:proofErr w:type="gramStart"/>
      <w:r w:rsidRPr="00C9316F">
        <w:rPr>
          <w:rFonts w:ascii="Times New Roman" w:hAnsi="Times New Roman" w:cs="Times New Roman"/>
        </w:rPr>
        <w:t>re-run</w:t>
      </w:r>
      <w:proofErr w:type="gramEnd"/>
      <w:r w:rsidRPr="00C9316F">
        <w:rPr>
          <w:rFonts w:ascii="Times New Roman" w:hAnsi="Times New Roman" w:cs="Times New Roman"/>
        </w:rPr>
        <w:t>. The significance of the original LV comes from the probability that a singu</w:t>
      </w:r>
      <w:r w:rsidRPr="003D018C">
        <w:rPr>
          <w:rFonts w:ascii="Times New Roman" w:hAnsi="Times New Roman" w:cs="Times New Roman"/>
        </w:rPr>
        <w:t xml:space="preserve">lar value from the permuted data (permuted 1000 times) is larger than that of the original analysis. Bootstrap resampling (1000 bootstraps) is used to determine </w:t>
      </w:r>
      <w:r w:rsidR="008A551B" w:rsidRPr="003D018C">
        <w:rPr>
          <w:rFonts w:ascii="Times New Roman" w:hAnsi="Times New Roman" w:cs="Times New Roman"/>
        </w:rPr>
        <w:t>standard error</w:t>
      </w:r>
      <w:r w:rsidRPr="003D018C">
        <w:rPr>
          <w:rFonts w:ascii="Times New Roman" w:hAnsi="Times New Roman" w:cs="Times New Roman"/>
        </w:rPr>
        <w:t>.</w:t>
      </w:r>
      <w:r w:rsidR="00B3347D" w:rsidRPr="003D018C">
        <w:rPr>
          <w:rFonts w:ascii="Times New Roman" w:hAnsi="Times New Roman" w:cs="Times New Roman"/>
        </w:rPr>
        <w:t xml:space="preserve"> </w:t>
      </w:r>
      <w:r w:rsidR="00A12CD7" w:rsidRPr="003D018C">
        <w:rPr>
          <w:rFonts w:ascii="Times New Roman" w:hAnsi="Times New Roman" w:cs="Times New Roman"/>
        </w:rPr>
        <w:t>Bootstrapping also provides confidence intervals (CIs) for brain scores that can be used to compare conditions.</w:t>
      </w:r>
    </w:p>
    <w:p w14:paraId="543F3135" w14:textId="77777777" w:rsidR="00E146CF" w:rsidRPr="00265462" w:rsidRDefault="0087040A" w:rsidP="00814C92">
      <w:pPr>
        <w:spacing w:line="480" w:lineRule="auto"/>
        <w:jc w:val="both"/>
        <w:rPr>
          <w:rFonts w:ascii="Times New Roman" w:hAnsi="Times New Roman" w:cs="Times New Roman"/>
          <w:b/>
        </w:rPr>
      </w:pPr>
      <w:r w:rsidRPr="00521F52">
        <w:rPr>
          <w:rFonts w:ascii="Times New Roman" w:hAnsi="Times New Roman" w:cs="Times New Roman"/>
          <w:b/>
        </w:rPr>
        <w:t>Results</w:t>
      </w:r>
      <w:r w:rsidR="00D72E64" w:rsidRPr="00521F52">
        <w:rPr>
          <w:rFonts w:ascii="Times New Roman" w:hAnsi="Times New Roman" w:cs="Times New Roman"/>
          <w:b/>
        </w:rPr>
        <w:t xml:space="preserve"> </w:t>
      </w:r>
    </w:p>
    <w:p w14:paraId="174FB278" w14:textId="60B1E373" w:rsidR="00D72E64" w:rsidRPr="003D018C" w:rsidRDefault="00D72E64" w:rsidP="00814C92">
      <w:pPr>
        <w:spacing w:line="480" w:lineRule="auto"/>
        <w:jc w:val="both"/>
        <w:rPr>
          <w:rFonts w:ascii="Times New Roman" w:hAnsi="Times New Roman" w:cs="Times New Roman"/>
          <w:i/>
        </w:rPr>
      </w:pPr>
      <w:del w:id="207" w:author="Kayleigh" w:date="2016-10-19T14:31:00Z">
        <w:r w:rsidRPr="00C9316F" w:rsidDel="002E443F">
          <w:rPr>
            <w:rFonts w:ascii="Times New Roman" w:hAnsi="Times New Roman" w:cs="Times New Roman"/>
            <w:i/>
          </w:rPr>
          <w:delText>Whole-brain analyses</w:delText>
        </w:r>
        <w:r w:rsidR="001E6B58" w:rsidRPr="00C9316F" w:rsidDel="002E443F">
          <w:rPr>
            <w:rFonts w:ascii="Times New Roman" w:hAnsi="Times New Roman" w:cs="Times New Roman"/>
            <w:i/>
          </w:rPr>
          <w:delText xml:space="preserve"> (Fig. 1)</w:delText>
        </w:r>
      </w:del>
      <w:ins w:id="208" w:author="Kayleigh" w:date="2016-10-19T14:31:00Z">
        <w:r w:rsidR="002E443F">
          <w:rPr>
            <w:rFonts w:ascii="Times New Roman" w:hAnsi="Times New Roman" w:cs="Times New Roman"/>
            <w:i/>
          </w:rPr>
          <w:t>Basic Contrasts</w:t>
        </w:r>
      </w:ins>
    </w:p>
    <w:p w14:paraId="677E74DE" w14:textId="236FAF89" w:rsidR="00DB1AD0" w:rsidRPr="003D018C" w:rsidRDefault="00DB1AD0" w:rsidP="003139A4">
      <w:pPr>
        <w:spacing w:line="480" w:lineRule="auto"/>
        <w:ind w:firstLine="720"/>
        <w:jc w:val="both"/>
        <w:rPr>
          <w:rFonts w:ascii="Times New Roman" w:hAnsi="Times New Roman" w:cs="Times New Roman"/>
        </w:rPr>
      </w:pPr>
      <w:r w:rsidRPr="003D018C">
        <w:rPr>
          <w:rFonts w:ascii="Times New Roman" w:hAnsi="Times New Roman" w:cs="Times New Roman"/>
        </w:rPr>
        <w:t>While our primary analyses consist of our multivariate PLS</w:t>
      </w:r>
      <w:r w:rsidR="003139A4" w:rsidRPr="003D018C">
        <w:rPr>
          <w:rFonts w:ascii="Times New Roman" w:hAnsi="Times New Roman" w:cs="Times New Roman"/>
        </w:rPr>
        <w:t xml:space="preserve"> reported below,</w:t>
      </w:r>
      <w:r w:rsidRPr="003D018C">
        <w:rPr>
          <w:rFonts w:ascii="Times New Roman" w:hAnsi="Times New Roman" w:cs="Times New Roman"/>
        </w:rPr>
        <w:t xml:space="preserve"> we first report activations to speech and print across the word and passage tasks using conventional analyses to verify</w:t>
      </w:r>
      <w:r w:rsidR="003139A4" w:rsidRPr="003D018C">
        <w:rPr>
          <w:rFonts w:ascii="Times New Roman" w:hAnsi="Times New Roman" w:cs="Times New Roman"/>
        </w:rPr>
        <w:t xml:space="preserve"> that our tasks were accurately tapping spoken and printed language processing regions</w:t>
      </w:r>
      <w:ins w:id="209" w:author="Kayleigh" w:date="2016-10-19T14:31:00Z">
        <w:r w:rsidR="002E443F">
          <w:rPr>
            <w:rFonts w:ascii="Times New Roman" w:hAnsi="Times New Roman" w:cs="Times New Roman"/>
          </w:rPr>
          <w:t xml:space="preserve"> (Fig. 1)</w:t>
        </w:r>
      </w:ins>
      <w:r w:rsidR="003139A4" w:rsidRPr="003D018C">
        <w:rPr>
          <w:rFonts w:ascii="Times New Roman" w:hAnsi="Times New Roman" w:cs="Times New Roman"/>
        </w:rPr>
        <w:t>.</w:t>
      </w:r>
    </w:p>
    <w:p w14:paraId="7956493A" w14:textId="551052F0" w:rsidR="005E6047" w:rsidRPr="003D018C" w:rsidRDefault="000C1D63" w:rsidP="005E6047">
      <w:pPr>
        <w:spacing w:line="480" w:lineRule="auto"/>
        <w:ind w:firstLine="720"/>
        <w:jc w:val="both"/>
        <w:rPr>
          <w:rFonts w:ascii="Times New Roman" w:hAnsi="Times New Roman" w:cs="Times New Roman"/>
        </w:rPr>
      </w:pPr>
      <w:r w:rsidRPr="003D018C">
        <w:rPr>
          <w:rFonts w:ascii="Times New Roman" w:hAnsi="Times New Roman" w:cs="Times New Roman"/>
        </w:rPr>
        <w:t xml:space="preserve">Passage Task: </w:t>
      </w:r>
      <w:r w:rsidR="00B81374" w:rsidRPr="003D018C">
        <w:rPr>
          <w:rFonts w:ascii="Times New Roman" w:hAnsi="Times New Roman" w:cs="Times New Roman"/>
        </w:rPr>
        <w:t>One-sample t-tests were performed to determine significant activation in the passage comprehension task</w:t>
      </w:r>
      <w:r w:rsidR="00412339" w:rsidRPr="003D018C">
        <w:rPr>
          <w:rFonts w:ascii="Times New Roman" w:hAnsi="Times New Roman" w:cs="Times New Roman"/>
        </w:rPr>
        <w:t xml:space="preserve"> </w:t>
      </w:r>
      <w:r w:rsidR="002003CF">
        <w:rPr>
          <w:rFonts w:ascii="Times New Roman" w:hAnsi="Times New Roman" w:cs="Times New Roman"/>
        </w:rPr>
        <w:t xml:space="preserve">for </w:t>
      </w:r>
      <w:proofErr w:type="spellStart"/>
      <w:r w:rsidR="004B2068">
        <w:rPr>
          <w:rFonts w:ascii="Times New Roman" w:hAnsi="Times New Roman" w:cs="Times New Roman"/>
        </w:rPr>
        <w:t>PPass</w:t>
      </w:r>
      <w:proofErr w:type="spellEnd"/>
      <w:r w:rsidR="002003CF">
        <w:rPr>
          <w:rFonts w:ascii="Times New Roman" w:hAnsi="Times New Roman" w:cs="Times New Roman"/>
        </w:rPr>
        <w:t xml:space="preserve"> or </w:t>
      </w:r>
      <w:proofErr w:type="spellStart"/>
      <w:r w:rsidR="004B2068">
        <w:rPr>
          <w:rFonts w:ascii="Times New Roman" w:hAnsi="Times New Roman" w:cs="Times New Roman"/>
        </w:rPr>
        <w:t>SPass</w:t>
      </w:r>
      <w:proofErr w:type="spellEnd"/>
      <w:r w:rsidR="002003CF">
        <w:rPr>
          <w:rFonts w:ascii="Times New Roman" w:hAnsi="Times New Roman" w:cs="Times New Roman"/>
        </w:rPr>
        <w:t xml:space="preserve"> minus rest </w:t>
      </w:r>
      <w:r w:rsidR="00412339" w:rsidRPr="003D018C">
        <w:rPr>
          <w:rFonts w:ascii="Times New Roman" w:hAnsi="Times New Roman" w:cs="Times New Roman"/>
        </w:rPr>
        <w:t xml:space="preserve">(see Table </w:t>
      </w:r>
      <w:r w:rsidR="00F35823" w:rsidRPr="003D018C">
        <w:rPr>
          <w:rFonts w:ascii="Times New Roman" w:hAnsi="Times New Roman" w:cs="Times New Roman"/>
        </w:rPr>
        <w:t>2</w:t>
      </w:r>
      <w:r w:rsidR="00412339" w:rsidRPr="003D018C">
        <w:rPr>
          <w:rFonts w:ascii="Times New Roman" w:hAnsi="Times New Roman" w:cs="Times New Roman"/>
        </w:rPr>
        <w:t>)</w:t>
      </w:r>
      <w:r w:rsidR="00B81374" w:rsidRPr="003D018C">
        <w:rPr>
          <w:rFonts w:ascii="Times New Roman" w:hAnsi="Times New Roman" w:cs="Times New Roman"/>
        </w:rPr>
        <w:t xml:space="preserve">. </w:t>
      </w:r>
      <w:r w:rsidR="00F35823" w:rsidRPr="003D018C">
        <w:rPr>
          <w:rFonts w:ascii="Times New Roman" w:hAnsi="Times New Roman" w:cs="Times New Roman"/>
        </w:rPr>
        <w:t xml:space="preserve">Both </w:t>
      </w:r>
      <w:proofErr w:type="spellStart"/>
      <w:r w:rsidR="004B2068">
        <w:rPr>
          <w:rFonts w:ascii="Times New Roman" w:hAnsi="Times New Roman" w:cs="Times New Roman"/>
        </w:rPr>
        <w:t>PPass</w:t>
      </w:r>
      <w:proofErr w:type="spellEnd"/>
      <w:r w:rsidR="004B2068">
        <w:rPr>
          <w:rFonts w:ascii="Times New Roman" w:hAnsi="Times New Roman" w:cs="Times New Roman"/>
        </w:rPr>
        <w:t xml:space="preserve"> and </w:t>
      </w:r>
      <w:proofErr w:type="spellStart"/>
      <w:r w:rsidR="004B2068">
        <w:rPr>
          <w:rFonts w:ascii="Times New Roman" w:hAnsi="Times New Roman" w:cs="Times New Roman"/>
        </w:rPr>
        <w:t>SPass</w:t>
      </w:r>
      <w:proofErr w:type="spellEnd"/>
      <w:r w:rsidR="00F35823" w:rsidRPr="003D018C">
        <w:rPr>
          <w:rFonts w:ascii="Times New Roman" w:hAnsi="Times New Roman" w:cs="Times New Roman"/>
        </w:rPr>
        <w:t xml:space="preserve"> activated a large network of regions bilaterally. </w:t>
      </w:r>
      <w:r w:rsidR="005E6047" w:rsidRPr="003D018C">
        <w:rPr>
          <w:rFonts w:ascii="Times New Roman" w:hAnsi="Times New Roman" w:cs="Times New Roman"/>
        </w:rPr>
        <w:t xml:space="preserve">Across subjects, </w:t>
      </w:r>
      <w:proofErr w:type="spellStart"/>
      <w:r w:rsidR="004B2068">
        <w:rPr>
          <w:rFonts w:ascii="Times New Roman" w:hAnsi="Times New Roman" w:cs="Times New Roman"/>
        </w:rPr>
        <w:t>PPass</w:t>
      </w:r>
      <w:proofErr w:type="spellEnd"/>
      <w:r w:rsidR="004B2068">
        <w:rPr>
          <w:rFonts w:ascii="Times New Roman" w:hAnsi="Times New Roman" w:cs="Times New Roman"/>
        </w:rPr>
        <w:t xml:space="preserve"> </w:t>
      </w:r>
      <w:r w:rsidR="005E6047" w:rsidRPr="003D018C">
        <w:rPr>
          <w:rFonts w:ascii="Times New Roman" w:hAnsi="Times New Roman" w:cs="Times New Roman"/>
        </w:rPr>
        <w:t>elicited significant activation (</w:t>
      </w:r>
      <w:r w:rsidR="005E6047" w:rsidRPr="003D018C">
        <w:rPr>
          <w:rFonts w:ascii="Times New Roman" w:hAnsi="Times New Roman" w:cs="Times New Roman"/>
          <w:i/>
        </w:rPr>
        <w:t>p</w:t>
      </w:r>
      <w:r w:rsidR="005E6047" w:rsidRPr="003D018C">
        <w:rPr>
          <w:rFonts w:ascii="Times New Roman" w:hAnsi="Times New Roman" w:cs="Times New Roman"/>
        </w:rPr>
        <w:t xml:space="preserve"> = .001, FDR corrected) in bilateral fusiform and lingual </w:t>
      </w:r>
      <w:proofErr w:type="spellStart"/>
      <w:r w:rsidR="005E6047" w:rsidRPr="003D018C">
        <w:rPr>
          <w:rFonts w:ascii="Times New Roman" w:hAnsi="Times New Roman" w:cs="Times New Roman"/>
        </w:rPr>
        <w:t>gyri</w:t>
      </w:r>
      <w:proofErr w:type="spellEnd"/>
      <w:r w:rsidR="005E6047" w:rsidRPr="003D018C">
        <w:rPr>
          <w:rFonts w:ascii="Times New Roman" w:hAnsi="Times New Roman" w:cs="Times New Roman"/>
        </w:rPr>
        <w:t xml:space="preserve">, while </w:t>
      </w:r>
      <w:proofErr w:type="spellStart"/>
      <w:r w:rsidR="004B2068">
        <w:rPr>
          <w:rFonts w:ascii="Times New Roman" w:hAnsi="Times New Roman" w:cs="Times New Roman"/>
        </w:rPr>
        <w:t>SPass</w:t>
      </w:r>
      <w:proofErr w:type="spellEnd"/>
      <w:r w:rsidR="005E6047" w:rsidRPr="003D018C">
        <w:rPr>
          <w:rFonts w:ascii="Times New Roman" w:hAnsi="Times New Roman" w:cs="Times New Roman"/>
        </w:rPr>
        <w:t xml:space="preserve"> elicited </w:t>
      </w:r>
      <w:r w:rsidR="005E6047" w:rsidRPr="003D018C">
        <w:rPr>
          <w:rFonts w:ascii="Times New Roman" w:hAnsi="Times New Roman" w:cs="Times New Roman"/>
        </w:rPr>
        <w:lastRenderedPageBreak/>
        <w:t>significant activation (</w:t>
      </w:r>
      <w:r w:rsidR="005E6047" w:rsidRPr="003D018C">
        <w:rPr>
          <w:rFonts w:ascii="Times New Roman" w:hAnsi="Times New Roman" w:cs="Times New Roman"/>
          <w:i/>
        </w:rPr>
        <w:t>p</w:t>
      </w:r>
      <w:r w:rsidR="005E6047" w:rsidRPr="003D018C">
        <w:rPr>
          <w:rFonts w:ascii="Times New Roman" w:hAnsi="Times New Roman" w:cs="Times New Roman"/>
        </w:rPr>
        <w:t xml:space="preserve"> = .001, FDR corrected) bilaterally in </w:t>
      </w:r>
      <w:r w:rsidR="007B6796">
        <w:rPr>
          <w:rFonts w:ascii="Times New Roman" w:hAnsi="Times New Roman" w:cs="Times New Roman"/>
        </w:rPr>
        <w:t xml:space="preserve">the </w:t>
      </w:r>
      <w:r w:rsidR="005E6047" w:rsidRPr="003D018C">
        <w:rPr>
          <w:rFonts w:ascii="Times New Roman" w:hAnsi="Times New Roman" w:cs="Times New Roman"/>
        </w:rPr>
        <w:t xml:space="preserve">superior temporal </w:t>
      </w:r>
      <w:proofErr w:type="spellStart"/>
      <w:r w:rsidR="005E6047" w:rsidRPr="003D018C">
        <w:rPr>
          <w:rFonts w:ascii="Times New Roman" w:hAnsi="Times New Roman" w:cs="Times New Roman"/>
        </w:rPr>
        <w:t>gyrus</w:t>
      </w:r>
      <w:proofErr w:type="spellEnd"/>
      <w:r w:rsidR="005E6047" w:rsidRPr="003D018C">
        <w:rPr>
          <w:rFonts w:ascii="Times New Roman" w:hAnsi="Times New Roman" w:cs="Times New Roman"/>
        </w:rPr>
        <w:t xml:space="preserve">. Both </w:t>
      </w:r>
      <w:proofErr w:type="spellStart"/>
      <w:r w:rsidR="004B2068">
        <w:rPr>
          <w:rFonts w:ascii="Times New Roman" w:hAnsi="Times New Roman" w:cs="Times New Roman"/>
        </w:rPr>
        <w:t>PPass</w:t>
      </w:r>
      <w:proofErr w:type="spellEnd"/>
      <w:r w:rsidR="004B2068">
        <w:rPr>
          <w:rFonts w:ascii="Times New Roman" w:hAnsi="Times New Roman" w:cs="Times New Roman"/>
        </w:rPr>
        <w:t xml:space="preserve"> and </w:t>
      </w:r>
      <w:proofErr w:type="spellStart"/>
      <w:r w:rsidR="004B2068">
        <w:rPr>
          <w:rFonts w:ascii="Times New Roman" w:hAnsi="Times New Roman" w:cs="Times New Roman"/>
        </w:rPr>
        <w:t>SPass</w:t>
      </w:r>
      <w:proofErr w:type="spellEnd"/>
      <w:r w:rsidR="005E6047" w:rsidRPr="003D018C">
        <w:rPr>
          <w:rFonts w:ascii="Times New Roman" w:hAnsi="Times New Roman" w:cs="Times New Roman"/>
        </w:rPr>
        <w:t xml:space="preserve"> showed significant activation (</w:t>
      </w:r>
      <w:r w:rsidR="005E6047" w:rsidRPr="003D018C">
        <w:rPr>
          <w:rFonts w:ascii="Times New Roman" w:hAnsi="Times New Roman" w:cs="Times New Roman"/>
          <w:i/>
        </w:rPr>
        <w:t>p</w:t>
      </w:r>
      <w:r w:rsidR="005E6047" w:rsidRPr="003D018C">
        <w:rPr>
          <w:rFonts w:ascii="Times New Roman" w:hAnsi="Times New Roman" w:cs="Times New Roman"/>
        </w:rPr>
        <w:t xml:space="preserve"> = .001, FDR corrected) in </w:t>
      </w:r>
      <w:r w:rsidR="007B6796">
        <w:rPr>
          <w:rFonts w:ascii="Times New Roman" w:hAnsi="Times New Roman" w:cs="Times New Roman"/>
        </w:rPr>
        <w:t xml:space="preserve">the </w:t>
      </w:r>
      <w:r w:rsidR="006E60B5" w:rsidRPr="003D018C">
        <w:rPr>
          <w:rFonts w:ascii="Times New Roman" w:hAnsi="Times New Roman" w:cs="Times New Roman"/>
        </w:rPr>
        <w:t xml:space="preserve">bilateral </w:t>
      </w:r>
      <w:r w:rsidR="005E6047" w:rsidRPr="003D018C">
        <w:rPr>
          <w:rFonts w:ascii="Times New Roman" w:hAnsi="Times New Roman" w:cs="Times New Roman"/>
        </w:rPr>
        <w:t xml:space="preserve">middle temporal </w:t>
      </w:r>
      <w:proofErr w:type="spellStart"/>
      <w:r w:rsidR="005E6047" w:rsidRPr="003D018C">
        <w:rPr>
          <w:rFonts w:ascii="Times New Roman" w:hAnsi="Times New Roman" w:cs="Times New Roman"/>
        </w:rPr>
        <w:t>gyrus</w:t>
      </w:r>
      <w:proofErr w:type="spellEnd"/>
      <w:r w:rsidR="005E6047" w:rsidRPr="003D018C">
        <w:rPr>
          <w:rFonts w:ascii="Times New Roman" w:hAnsi="Times New Roman" w:cs="Times New Roman"/>
        </w:rPr>
        <w:t xml:space="preserve">, </w:t>
      </w:r>
      <w:r w:rsidR="006E60B5" w:rsidRPr="003D018C">
        <w:rPr>
          <w:rFonts w:ascii="Times New Roman" w:hAnsi="Times New Roman" w:cs="Times New Roman"/>
        </w:rPr>
        <w:t>left inferior frontal</w:t>
      </w:r>
      <w:r w:rsidR="005E6047" w:rsidRPr="003D018C">
        <w:rPr>
          <w:rFonts w:ascii="Times New Roman" w:hAnsi="Times New Roman" w:cs="Times New Roman"/>
        </w:rPr>
        <w:t xml:space="preserve"> </w:t>
      </w:r>
      <w:proofErr w:type="spellStart"/>
      <w:r w:rsidR="005E6047" w:rsidRPr="003D018C">
        <w:rPr>
          <w:rFonts w:ascii="Times New Roman" w:hAnsi="Times New Roman" w:cs="Times New Roman"/>
        </w:rPr>
        <w:t>gyrus</w:t>
      </w:r>
      <w:proofErr w:type="spellEnd"/>
      <w:r w:rsidR="005E6047" w:rsidRPr="003D018C">
        <w:rPr>
          <w:rFonts w:ascii="Times New Roman" w:hAnsi="Times New Roman" w:cs="Times New Roman"/>
        </w:rPr>
        <w:t xml:space="preserve">, and </w:t>
      </w:r>
      <w:r w:rsidR="006E60B5" w:rsidRPr="003D018C">
        <w:rPr>
          <w:rFonts w:ascii="Times New Roman" w:hAnsi="Times New Roman" w:cs="Times New Roman"/>
        </w:rPr>
        <w:t xml:space="preserve">bilateral </w:t>
      </w:r>
      <w:r w:rsidR="005E6047" w:rsidRPr="003D018C">
        <w:rPr>
          <w:rFonts w:ascii="Times New Roman" w:hAnsi="Times New Roman" w:cs="Times New Roman"/>
        </w:rPr>
        <w:t xml:space="preserve">superior frontal </w:t>
      </w:r>
      <w:proofErr w:type="spellStart"/>
      <w:r w:rsidR="005E6047" w:rsidRPr="003D018C">
        <w:rPr>
          <w:rFonts w:ascii="Times New Roman" w:hAnsi="Times New Roman" w:cs="Times New Roman"/>
        </w:rPr>
        <w:t>gyrus</w:t>
      </w:r>
      <w:proofErr w:type="spellEnd"/>
      <w:r w:rsidR="005E6047" w:rsidRPr="003D018C">
        <w:rPr>
          <w:rFonts w:ascii="Times New Roman" w:hAnsi="Times New Roman" w:cs="Times New Roman"/>
        </w:rPr>
        <w:t>. Deactivations were largely similar across the two conditions, with significance (</w:t>
      </w:r>
      <w:r w:rsidR="005E6047" w:rsidRPr="003D018C">
        <w:rPr>
          <w:rFonts w:ascii="Times New Roman" w:hAnsi="Times New Roman" w:cs="Times New Roman"/>
          <w:i/>
        </w:rPr>
        <w:t>p</w:t>
      </w:r>
      <w:r w:rsidR="005E6047" w:rsidRPr="003D018C">
        <w:rPr>
          <w:rFonts w:ascii="Times New Roman" w:hAnsi="Times New Roman" w:cs="Times New Roman"/>
        </w:rPr>
        <w:t xml:space="preserve"> = .001, FDR corrected) </w:t>
      </w:r>
      <w:r w:rsidR="006E60B5" w:rsidRPr="003D018C">
        <w:rPr>
          <w:rFonts w:ascii="Times New Roman" w:hAnsi="Times New Roman" w:cs="Times New Roman"/>
        </w:rPr>
        <w:t xml:space="preserve">bilaterally in </w:t>
      </w:r>
      <w:proofErr w:type="spellStart"/>
      <w:r w:rsidR="005E6047" w:rsidRPr="003D018C">
        <w:rPr>
          <w:rFonts w:ascii="Times New Roman" w:hAnsi="Times New Roman" w:cs="Times New Roman"/>
        </w:rPr>
        <w:t>cuneus</w:t>
      </w:r>
      <w:proofErr w:type="spellEnd"/>
      <w:r w:rsidR="005E6047" w:rsidRPr="003D018C">
        <w:rPr>
          <w:rFonts w:ascii="Times New Roman" w:hAnsi="Times New Roman" w:cs="Times New Roman"/>
        </w:rPr>
        <w:t xml:space="preserve">, cingulate </w:t>
      </w:r>
      <w:proofErr w:type="spellStart"/>
      <w:r w:rsidR="005E6047" w:rsidRPr="003D018C">
        <w:rPr>
          <w:rFonts w:ascii="Times New Roman" w:hAnsi="Times New Roman" w:cs="Times New Roman"/>
        </w:rPr>
        <w:t>gyrus</w:t>
      </w:r>
      <w:proofErr w:type="spellEnd"/>
      <w:r w:rsidR="005E6047" w:rsidRPr="003D018C">
        <w:rPr>
          <w:rFonts w:ascii="Times New Roman" w:hAnsi="Times New Roman" w:cs="Times New Roman"/>
        </w:rPr>
        <w:t>,</w:t>
      </w:r>
      <w:r w:rsidR="006E60B5" w:rsidRPr="003D018C">
        <w:rPr>
          <w:rFonts w:ascii="Times New Roman" w:hAnsi="Times New Roman" w:cs="Times New Roman"/>
        </w:rPr>
        <w:t xml:space="preserve"> </w:t>
      </w:r>
      <w:proofErr w:type="spellStart"/>
      <w:r w:rsidR="005E6047" w:rsidRPr="003D018C">
        <w:rPr>
          <w:rFonts w:ascii="Times New Roman" w:hAnsi="Times New Roman" w:cs="Times New Roman"/>
        </w:rPr>
        <w:t>supramarginal</w:t>
      </w:r>
      <w:proofErr w:type="spellEnd"/>
      <w:r w:rsidR="005E6047" w:rsidRPr="003D018C">
        <w:rPr>
          <w:rFonts w:ascii="Times New Roman" w:hAnsi="Times New Roman" w:cs="Times New Roman"/>
        </w:rPr>
        <w:t xml:space="preserve"> </w:t>
      </w:r>
      <w:proofErr w:type="spellStart"/>
      <w:r w:rsidR="005E6047" w:rsidRPr="003D018C">
        <w:rPr>
          <w:rFonts w:ascii="Times New Roman" w:hAnsi="Times New Roman" w:cs="Times New Roman"/>
        </w:rPr>
        <w:t>gyrus</w:t>
      </w:r>
      <w:proofErr w:type="spellEnd"/>
      <w:r w:rsidR="005E6047" w:rsidRPr="003D018C">
        <w:rPr>
          <w:rFonts w:ascii="Times New Roman" w:hAnsi="Times New Roman" w:cs="Times New Roman"/>
        </w:rPr>
        <w:t xml:space="preserve">, superior frontal </w:t>
      </w:r>
      <w:proofErr w:type="spellStart"/>
      <w:r w:rsidR="005E6047" w:rsidRPr="003D018C">
        <w:rPr>
          <w:rFonts w:ascii="Times New Roman" w:hAnsi="Times New Roman" w:cs="Times New Roman"/>
        </w:rPr>
        <w:t>gyrus</w:t>
      </w:r>
      <w:proofErr w:type="spellEnd"/>
      <w:r w:rsidR="005E6047" w:rsidRPr="003D018C">
        <w:rPr>
          <w:rFonts w:ascii="Times New Roman" w:hAnsi="Times New Roman" w:cs="Times New Roman"/>
        </w:rPr>
        <w:t>, and insula.</w:t>
      </w:r>
    </w:p>
    <w:p w14:paraId="7E443B70" w14:textId="7EE08299" w:rsidR="00E146CF" w:rsidRPr="00521F52" w:rsidRDefault="001F0E5B" w:rsidP="00814C92">
      <w:pPr>
        <w:tabs>
          <w:tab w:val="left" w:pos="720"/>
        </w:tabs>
        <w:spacing w:line="480" w:lineRule="auto"/>
        <w:jc w:val="both"/>
        <w:rPr>
          <w:rFonts w:ascii="Times New Roman" w:hAnsi="Times New Roman" w:cs="Times New Roman"/>
        </w:rPr>
      </w:pPr>
      <w:r w:rsidRPr="003D018C">
        <w:rPr>
          <w:rFonts w:ascii="Times New Roman" w:hAnsi="Times New Roman" w:cs="Times New Roman"/>
        </w:rPr>
        <w:tab/>
      </w:r>
      <w:r w:rsidR="000C1D63" w:rsidRPr="003D018C">
        <w:rPr>
          <w:rFonts w:ascii="Times New Roman" w:hAnsi="Times New Roman" w:cs="Times New Roman"/>
        </w:rPr>
        <w:t xml:space="preserve">Word Task: </w:t>
      </w:r>
      <w:r w:rsidR="00B81374" w:rsidRPr="003D018C">
        <w:rPr>
          <w:rFonts w:ascii="Times New Roman" w:hAnsi="Times New Roman" w:cs="Times New Roman"/>
        </w:rPr>
        <w:t>One-sample t-tests were also performed to determine significant activation in the word task</w:t>
      </w:r>
      <w:r w:rsidR="00412339" w:rsidRPr="003D018C">
        <w:rPr>
          <w:rFonts w:ascii="Times New Roman" w:hAnsi="Times New Roman" w:cs="Times New Roman"/>
        </w:rPr>
        <w:t xml:space="preserve"> (see Table </w:t>
      </w:r>
      <w:r w:rsidR="00523AEE" w:rsidRPr="003D018C">
        <w:rPr>
          <w:rFonts w:ascii="Times New Roman" w:hAnsi="Times New Roman" w:cs="Times New Roman"/>
        </w:rPr>
        <w:t>2</w:t>
      </w:r>
      <w:r w:rsidR="00412339" w:rsidRPr="003D018C">
        <w:rPr>
          <w:rFonts w:ascii="Times New Roman" w:hAnsi="Times New Roman" w:cs="Times New Roman"/>
        </w:rPr>
        <w:t>)</w:t>
      </w:r>
      <w:r w:rsidR="00B81374" w:rsidRPr="003D018C">
        <w:rPr>
          <w:rFonts w:ascii="Times New Roman" w:hAnsi="Times New Roman" w:cs="Times New Roman"/>
        </w:rPr>
        <w:t>.</w:t>
      </w:r>
      <w:r w:rsidR="002029A7" w:rsidRPr="003D018C">
        <w:rPr>
          <w:rFonts w:ascii="Times New Roman" w:hAnsi="Times New Roman" w:cs="Times New Roman"/>
        </w:rPr>
        <w:t xml:space="preserve"> </w:t>
      </w:r>
      <w:proofErr w:type="spellStart"/>
      <w:r w:rsidR="004B2068">
        <w:rPr>
          <w:rFonts w:ascii="Times New Roman" w:hAnsi="Times New Roman" w:cs="Times New Roman"/>
        </w:rPr>
        <w:t>PWord</w:t>
      </w:r>
      <w:proofErr w:type="spellEnd"/>
      <w:r w:rsidR="002029A7" w:rsidRPr="003D018C">
        <w:rPr>
          <w:rFonts w:ascii="Times New Roman" w:hAnsi="Times New Roman" w:cs="Times New Roman"/>
        </w:rPr>
        <w:t xml:space="preserve"> </w:t>
      </w:r>
      <w:r w:rsidR="00E607E1" w:rsidRPr="003D018C">
        <w:rPr>
          <w:rFonts w:ascii="Times New Roman" w:hAnsi="Times New Roman" w:cs="Times New Roman"/>
        </w:rPr>
        <w:t xml:space="preserve">elicited </w:t>
      </w:r>
      <w:r w:rsidR="002029A7" w:rsidRPr="003D018C">
        <w:rPr>
          <w:rFonts w:ascii="Times New Roman" w:hAnsi="Times New Roman" w:cs="Times New Roman"/>
        </w:rPr>
        <w:t>significant activation (</w:t>
      </w:r>
      <w:r w:rsidR="002029A7" w:rsidRPr="003D018C">
        <w:rPr>
          <w:rFonts w:ascii="Times New Roman" w:hAnsi="Times New Roman" w:cs="Times New Roman"/>
          <w:i/>
        </w:rPr>
        <w:t>p</w:t>
      </w:r>
      <w:r w:rsidR="002029A7" w:rsidRPr="003D018C">
        <w:rPr>
          <w:rFonts w:ascii="Times New Roman" w:hAnsi="Times New Roman" w:cs="Times New Roman"/>
        </w:rPr>
        <w:t xml:space="preserve"> = .001, FDR corrected) in</w:t>
      </w:r>
      <w:r w:rsidR="00F066C2" w:rsidRPr="003D018C">
        <w:rPr>
          <w:rFonts w:ascii="Times New Roman" w:hAnsi="Times New Roman" w:cs="Times New Roman"/>
        </w:rPr>
        <w:t xml:space="preserve"> </w:t>
      </w:r>
      <w:r w:rsidR="004A37B4" w:rsidRPr="003D018C">
        <w:rPr>
          <w:rFonts w:ascii="Times New Roman" w:hAnsi="Times New Roman" w:cs="Times New Roman"/>
        </w:rPr>
        <w:t xml:space="preserve">bilateral </w:t>
      </w:r>
      <w:r w:rsidR="000F6D8F" w:rsidRPr="003D018C">
        <w:rPr>
          <w:rFonts w:ascii="Times New Roman" w:hAnsi="Times New Roman" w:cs="Times New Roman"/>
        </w:rPr>
        <w:t xml:space="preserve">fusiform and </w:t>
      </w:r>
      <w:proofErr w:type="spellStart"/>
      <w:r w:rsidR="000F6D8F" w:rsidRPr="003D018C">
        <w:rPr>
          <w:rFonts w:ascii="Times New Roman" w:hAnsi="Times New Roman" w:cs="Times New Roman"/>
        </w:rPr>
        <w:t>extrastriate</w:t>
      </w:r>
      <w:proofErr w:type="spellEnd"/>
      <w:r w:rsidR="000F6D8F" w:rsidRPr="003D018C">
        <w:rPr>
          <w:rFonts w:ascii="Times New Roman" w:hAnsi="Times New Roman" w:cs="Times New Roman"/>
        </w:rPr>
        <w:t xml:space="preserve"> cortex</w:t>
      </w:r>
      <w:r w:rsidR="004A37B4" w:rsidRPr="003D018C">
        <w:rPr>
          <w:rFonts w:ascii="Times New Roman" w:hAnsi="Times New Roman" w:cs="Times New Roman"/>
        </w:rPr>
        <w:t xml:space="preserve">, </w:t>
      </w:r>
      <w:r w:rsidR="006B7459" w:rsidRPr="003D018C">
        <w:rPr>
          <w:rFonts w:ascii="Times New Roman" w:hAnsi="Times New Roman" w:cs="Times New Roman"/>
        </w:rPr>
        <w:t xml:space="preserve">inferior and middle occipital </w:t>
      </w:r>
      <w:proofErr w:type="spellStart"/>
      <w:r w:rsidR="006B7459" w:rsidRPr="003D018C">
        <w:rPr>
          <w:rFonts w:ascii="Times New Roman" w:hAnsi="Times New Roman" w:cs="Times New Roman"/>
        </w:rPr>
        <w:t>gyri</w:t>
      </w:r>
      <w:proofErr w:type="spellEnd"/>
      <w:r w:rsidR="004A37B4" w:rsidRPr="003D018C">
        <w:rPr>
          <w:rFonts w:ascii="Times New Roman" w:hAnsi="Times New Roman" w:cs="Times New Roman"/>
        </w:rPr>
        <w:t>,</w:t>
      </w:r>
      <w:r w:rsidR="006E60B5" w:rsidRPr="003D018C">
        <w:rPr>
          <w:rFonts w:ascii="Times New Roman" w:hAnsi="Times New Roman" w:cs="Times New Roman"/>
        </w:rPr>
        <w:t xml:space="preserve"> bilateral </w:t>
      </w:r>
      <w:proofErr w:type="spellStart"/>
      <w:r w:rsidR="006E60B5" w:rsidRPr="003D018C">
        <w:rPr>
          <w:rFonts w:ascii="Times New Roman" w:hAnsi="Times New Roman" w:cs="Times New Roman"/>
        </w:rPr>
        <w:t>precentral</w:t>
      </w:r>
      <w:proofErr w:type="spellEnd"/>
      <w:r w:rsidR="006E60B5" w:rsidRPr="003D018C">
        <w:rPr>
          <w:rFonts w:ascii="Times New Roman" w:hAnsi="Times New Roman" w:cs="Times New Roman"/>
        </w:rPr>
        <w:t xml:space="preserve"> </w:t>
      </w:r>
      <w:proofErr w:type="spellStart"/>
      <w:r w:rsidR="006E60B5" w:rsidRPr="003D018C">
        <w:rPr>
          <w:rFonts w:ascii="Times New Roman" w:hAnsi="Times New Roman" w:cs="Times New Roman"/>
        </w:rPr>
        <w:t>gyrus</w:t>
      </w:r>
      <w:proofErr w:type="spellEnd"/>
      <w:r w:rsidR="006E60B5" w:rsidRPr="003D018C">
        <w:rPr>
          <w:rFonts w:ascii="Times New Roman" w:hAnsi="Times New Roman" w:cs="Times New Roman"/>
        </w:rPr>
        <w:t xml:space="preserve">, and bilateral inferior frontal </w:t>
      </w:r>
      <w:proofErr w:type="spellStart"/>
      <w:r w:rsidR="006E60B5" w:rsidRPr="003D018C">
        <w:rPr>
          <w:rFonts w:ascii="Times New Roman" w:hAnsi="Times New Roman" w:cs="Times New Roman"/>
        </w:rPr>
        <w:t>gyrus</w:t>
      </w:r>
      <w:proofErr w:type="spellEnd"/>
      <w:r w:rsidR="006E60B5" w:rsidRPr="003D018C">
        <w:rPr>
          <w:rFonts w:ascii="Times New Roman" w:hAnsi="Times New Roman" w:cs="Times New Roman"/>
        </w:rPr>
        <w:t>.</w:t>
      </w:r>
      <w:r w:rsidR="006B7459" w:rsidRPr="003D018C">
        <w:rPr>
          <w:rFonts w:ascii="Times New Roman" w:hAnsi="Times New Roman" w:cs="Times New Roman"/>
        </w:rPr>
        <w:t xml:space="preserve"> </w:t>
      </w:r>
      <w:proofErr w:type="spellStart"/>
      <w:r w:rsidR="004B2068">
        <w:rPr>
          <w:rFonts w:ascii="Times New Roman" w:hAnsi="Times New Roman" w:cs="Times New Roman"/>
        </w:rPr>
        <w:t>SWord</w:t>
      </w:r>
      <w:proofErr w:type="spellEnd"/>
      <w:r w:rsidR="0071453F">
        <w:rPr>
          <w:rFonts w:ascii="Times New Roman" w:hAnsi="Times New Roman" w:cs="Times New Roman"/>
        </w:rPr>
        <w:t xml:space="preserve"> </w:t>
      </w:r>
      <w:r w:rsidR="006B7459" w:rsidRPr="00265462">
        <w:rPr>
          <w:rFonts w:ascii="Times New Roman" w:hAnsi="Times New Roman" w:cs="Times New Roman"/>
        </w:rPr>
        <w:t>showed significant activation (</w:t>
      </w:r>
      <w:r w:rsidR="006B7459" w:rsidRPr="00C9316F">
        <w:rPr>
          <w:rFonts w:ascii="Times New Roman" w:hAnsi="Times New Roman" w:cs="Times New Roman"/>
          <w:i/>
        </w:rPr>
        <w:t>p</w:t>
      </w:r>
      <w:r w:rsidR="006B7459" w:rsidRPr="003D018C">
        <w:rPr>
          <w:rFonts w:ascii="Times New Roman" w:hAnsi="Times New Roman" w:cs="Times New Roman"/>
        </w:rPr>
        <w:t xml:space="preserve"> = .001, FDR corrected) in bilateral </w:t>
      </w:r>
      <w:r w:rsidR="006E60B5" w:rsidRPr="003D018C">
        <w:rPr>
          <w:rFonts w:ascii="Times New Roman" w:hAnsi="Times New Roman" w:cs="Times New Roman"/>
        </w:rPr>
        <w:t xml:space="preserve">superior temporal </w:t>
      </w:r>
      <w:proofErr w:type="spellStart"/>
      <w:r w:rsidR="006E60B5" w:rsidRPr="003D018C">
        <w:rPr>
          <w:rFonts w:ascii="Times New Roman" w:hAnsi="Times New Roman" w:cs="Times New Roman"/>
        </w:rPr>
        <w:t>gyrus</w:t>
      </w:r>
      <w:proofErr w:type="spellEnd"/>
      <w:r w:rsidR="006E60B5" w:rsidRPr="003D018C">
        <w:rPr>
          <w:rFonts w:ascii="Times New Roman" w:hAnsi="Times New Roman" w:cs="Times New Roman"/>
        </w:rPr>
        <w:t xml:space="preserve">, bilateral lingual </w:t>
      </w:r>
      <w:proofErr w:type="spellStart"/>
      <w:r w:rsidR="006E60B5" w:rsidRPr="003D018C">
        <w:rPr>
          <w:rFonts w:ascii="Times New Roman" w:hAnsi="Times New Roman" w:cs="Times New Roman"/>
        </w:rPr>
        <w:t>gyrus</w:t>
      </w:r>
      <w:proofErr w:type="spellEnd"/>
      <w:r w:rsidR="006E60B5" w:rsidRPr="003D018C">
        <w:rPr>
          <w:rFonts w:ascii="Times New Roman" w:hAnsi="Times New Roman" w:cs="Times New Roman"/>
        </w:rPr>
        <w:t xml:space="preserve">, and bilateral </w:t>
      </w:r>
      <w:proofErr w:type="spellStart"/>
      <w:r w:rsidR="006E60B5" w:rsidRPr="003D018C">
        <w:rPr>
          <w:rFonts w:ascii="Times New Roman" w:hAnsi="Times New Roman" w:cs="Times New Roman"/>
        </w:rPr>
        <w:t>cuneus</w:t>
      </w:r>
      <w:proofErr w:type="spellEnd"/>
      <w:r w:rsidR="006E60B5" w:rsidRPr="003D018C">
        <w:rPr>
          <w:rFonts w:ascii="Times New Roman" w:hAnsi="Times New Roman" w:cs="Times New Roman"/>
        </w:rPr>
        <w:t xml:space="preserve">. Both </w:t>
      </w:r>
      <w:proofErr w:type="spellStart"/>
      <w:r w:rsidR="004B2068">
        <w:rPr>
          <w:rFonts w:ascii="Times New Roman" w:hAnsi="Times New Roman" w:cs="Times New Roman"/>
        </w:rPr>
        <w:t>PWord</w:t>
      </w:r>
      <w:proofErr w:type="spellEnd"/>
      <w:r w:rsidR="004B2068">
        <w:rPr>
          <w:rFonts w:ascii="Times New Roman" w:hAnsi="Times New Roman" w:cs="Times New Roman"/>
        </w:rPr>
        <w:t xml:space="preserve"> and </w:t>
      </w:r>
      <w:proofErr w:type="spellStart"/>
      <w:r w:rsidR="004B2068">
        <w:rPr>
          <w:rFonts w:ascii="Times New Roman" w:hAnsi="Times New Roman" w:cs="Times New Roman"/>
        </w:rPr>
        <w:t>SWord</w:t>
      </w:r>
      <w:proofErr w:type="spellEnd"/>
      <w:r w:rsidR="006E60B5" w:rsidRPr="003D018C">
        <w:rPr>
          <w:rFonts w:ascii="Times New Roman" w:hAnsi="Times New Roman" w:cs="Times New Roman"/>
        </w:rPr>
        <w:t xml:space="preserve"> showed significant activation (</w:t>
      </w:r>
      <w:r w:rsidR="006E60B5" w:rsidRPr="003D018C">
        <w:rPr>
          <w:rFonts w:ascii="Times New Roman" w:hAnsi="Times New Roman" w:cs="Times New Roman"/>
          <w:i/>
        </w:rPr>
        <w:t>p</w:t>
      </w:r>
      <w:r w:rsidR="006E60B5" w:rsidRPr="003D018C">
        <w:rPr>
          <w:rFonts w:ascii="Times New Roman" w:hAnsi="Times New Roman" w:cs="Times New Roman"/>
        </w:rPr>
        <w:t xml:space="preserve"> = .001, FDR corrected) in </w:t>
      </w:r>
      <w:proofErr w:type="spellStart"/>
      <w:r w:rsidR="006E60B5" w:rsidRPr="003D018C">
        <w:rPr>
          <w:rFonts w:ascii="Times New Roman" w:hAnsi="Times New Roman" w:cs="Times New Roman"/>
        </w:rPr>
        <w:t>precuneus</w:t>
      </w:r>
      <w:proofErr w:type="spellEnd"/>
      <w:r w:rsidR="006E60B5" w:rsidRPr="003D018C">
        <w:rPr>
          <w:rFonts w:ascii="Times New Roman" w:hAnsi="Times New Roman" w:cs="Times New Roman"/>
        </w:rPr>
        <w:t xml:space="preserve">, and bilateral middle frontal </w:t>
      </w:r>
      <w:proofErr w:type="spellStart"/>
      <w:r w:rsidR="006E60B5" w:rsidRPr="003D018C">
        <w:rPr>
          <w:rFonts w:ascii="Times New Roman" w:hAnsi="Times New Roman" w:cs="Times New Roman"/>
        </w:rPr>
        <w:t>gyrus</w:t>
      </w:r>
      <w:proofErr w:type="spellEnd"/>
      <w:r w:rsidR="006E60B5" w:rsidRPr="003D018C">
        <w:rPr>
          <w:rFonts w:ascii="Times New Roman" w:hAnsi="Times New Roman" w:cs="Times New Roman"/>
        </w:rPr>
        <w:t xml:space="preserve">. While </w:t>
      </w:r>
      <w:proofErr w:type="spellStart"/>
      <w:r w:rsidR="004B2068">
        <w:rPr>
          <w:rFonts w:ascii="Times New Roman" w:hAnsi="Times New Roman" w:cs="Times New Roman"/>
        </w:rPr>
        <w:t>SWord</w:t>
      </w:r>
      <w:proofErr w:type="spellEnd"/>
      <w:r w:rsidR="006E60B5" w:rsidRPr="003D018C">
        <w:rPr>
          <w:rFonts w:ascii="Times New Roman" w:hAnsi="Times New Roman" w:cs="Times New Roman"/>
        </w:rPr>
        <w:t xml:space="preserve"> showed very little deactivation, the </w:t>
      </w:r>
      <w:proofErr w:type="spellStart"/>
      <w:r w:rsidR="004B2068">
        <w:rPr>
          <w:rFonts w:ascii="Times New Roman" w:hAnsi="Times New Roman" w:cs="Times New Roman"/>
        </w:rPr>
        <w:t>PWord</w:t>
      </w:r>
      <w:proofErr w:type="spellEnd"/>
      <w:r w:rsidR="006E60B5" w:rsidRPr="003D018C">
        <w:rPr>
          <w:rFonts w:ascii="Times New Roman" w:hAnsi="Times New Roman" w:cs="Times New Roman"/>
        </w:rPr>
        <w:t xml:space="preserve"> showed significant </w:t>
      </w:r>
      <w:r w:rsidR="00550746" w:rsidRPr="003D018C">
        <w:rPr>
          <w:rFonts w:ascii="Times New Roman" w:hAnsi="Times New Roman" w:cs="Times New Roman"/>
        </w:rPr>
        <w:t>de</w:t>
      </w:r>
      <w:r w:rsidR="006E60B5" w:rsidRPr="003D018C">
        <w:rPr>
          <w:rFonts w:ascii="Times New Roman" w:hAnsi="Times New Roman" w:cs="Times New Roman"/>
        </w:rPr>
        <w:t>activation (</w:t>
      </w:r>
      <w:r w:rsidR="006E60B5" w:rsidRPr="003D018C">
        <w:rPr>
          <w:rFonts w:ascii="Times New Roman" w:hAnsi="Times New Roman" w:cs="Times New Roman"/>
          <w:i/>
        </w:rPr>
        <w:t>p</w:t>
      </w:r>
      <w:r w:rsidR="006E60B5" w:rsidRPr="003D018C">
        <w:rPr>
          <w:rFonts w:ascii="Times New Roman" w:hAnsi="Times New Roman" w:cs="Times New Roman"/>
        </w:rPr>
        <w:t xml:space="preserve"> = .001, FDR corrected) in bilateral superior temporal </w:t>
      </w:r>
      <w:proofErr w:type="spellStart"/>
      <w:r w:rsidR="006E60B5" w:rsidRPr="003D018C">
        <w:rPr>
          <w:rFonts w:ascii="Times New Roman" w:hAnsi="Times New Roman" w:cs="Times New Roman"/>
        </w:rPr>
        <w:t>gyrus</w:t>
      </w:r>
      <w:proofErr w:type="spellEnd"/>
      <w:r w:rsidR="006E60B5" w:rsidRPr="003D018C">
        <w:rPr>
          <w:rFonts w:ascii="Times New Roman" w:hAnsi="Times New Roman" w:cs="Times New Roman"/>
        </w:rPr>
        <w:t>.</w:t>
      </w:r>
    </w:p>
    <w:p w14:paraId="1AA9442E" w14:textId="407C6493" w:rsidR="00B87540" w:rsidRPr="003D018C" w:rsidRDefault="00B87540" w:rsidP="00814C92">
      <w:pPr>
        <w:tabs>
          <w:tab w:val="left" w:pos="720"/>
        </w:tabs>
        <w:spacing w:line="480" w:lineRule="auto"/>
        <w:jc w:val="both"/>
        <w:rPr>
          <w:rFonts w:ascii="Times New Roman" w:hAnsi="Times New Roman" w:cs="Times New Roman"/>
        </w:rPr>
      </w:pPr>
      <w:r w:rsidRPr="00265462">
        <w:rPr>
          <w:rFonts w:ascii="Times New Roman" w:hAnsi="Times New Roman" w:cs="Times New Roman"/>
        </w:rPr>
        <w:tab/>
      </w:r>
      <w:r w:rsidRPr="00484D3D">
        <w:rPr>
          <w:rFonts w:ascii="Times New Roman" w:hAnsi="Times New Roman" w:cs="Times New Roman"/>
        </w:rPr>
        <w:t xml:space="preserve">Although the current paper </w:t>
      </w:r>
      <w:r w:rsidR="00484D3D" w:rsidRPr="00484D3D">
        <w:rPr>
          <w:rFonts w:ascii="Times New Roman" w:hAnsi="Times New Roman" w:cs="Times New Roman"/>
        </w:rPr>
        <w:t>focuses</w:t>
      </w:r>
      <w:r w:rsidRPr="00484D3D">
        <w:rPr>
          <w:rFonts w:ascii="Times New Roman" w:hAnsi="Times New Roman" w:cs="Times New Roman"/>
        </w:rPr>
        <w:t xml:space="preserve"> on the </w:t>
      </w:r>
      <w:r w:rsidR="000E39BD" w:rsidRPr="00484D3D">
        <w:rPr>
          <w:rFonts w:ascii="Times New Roman" w:hAnsi="Times New Roman" w:cs="Times New Roman"/>
        </w:rPr>
        <w:t>PLS findings that allow us to examine the relationship between comprehension skill at task (below)</w:t>
      </w:r>
      <w:r w:rsidRPr="00484D3D">
        <w:rPr>
          <w:rFonts w:ascii="Times New Roman" w:hAnsi="Times New Roman" w:cs="Times New Roman"/>
        </w:rPr>
        <w:t xml:space="preserve">, please </w:t>
      </w:r>
      <w:r w:rsidR="000E39BD" w:rsidRPr="00484D3D">
        <w:rPr>
          <w:rFonts w:ascii="Times New Roman" w:hAnsi="Times New Roman" w:cs="Times New Roman"/>
        </w:rPr>
        <w:t xml:space="preserve">see </w:t>
      </w:r>
      <w:r w:rsidR="009F50DB" w:rsidRPr="00484D3D">
        <w:rPr>
          <w:rFonts w:ascii="Times New Roman" w:hAnsi="Times New Roman" w:cs="Times New Roman"/>
        </w:rPr>
        <w:t xml:space="preserve">Supplemental </w:t>
      </w:r>
      <w:r w:rsidR="000E39BD" w:rsidRPr="00484D3D">
        <w:rPr>
          <w:rFonts w:ascii="Times New Roman" w:hAnsi="Times New Roman" w:cs="Times New Roman"/>
        </w:rPr>
        <w:t>Table</w:t>
      </w:r>
      <w:r w:rsidR="007467AF" w:rsidRPr="00484D3D">
        <w:rPr>
          <w:rFonts w:ascii="Times New Roman" w:hAnsi="Times New Roman" w:cs="Times New Roman"/>
        </w:rPr>
        <w:t>s</w:t>
      </w:r>
      <w:r w:rsidR="000E39BD" w:rsidRPr="00484D3D">
        <w:rPr>
          <w:rFonts w:ascii="Times New Roman" w:hAnsi="Times New Roman" w:cs="Times New Roman"/>
        </w:rPr>
        <w:t xml:space="preserve"> 1</w:t>
      </w:r>
      <w:r w:rsidR="007467AF" w:rsidRPr="00484D3D">
        <w:rPr>
          <w:rFonts w:ascii="Times New Roman" w:hAnsi="Times New Roman" w:cs="Times New Roman"/>
        </w:rPr>
        <w:t>-3</w:t>
      </w:r>
      <w:r w:rsidR="000E39BD" w:rsidRPr="00484D3D">
        <w:rPr>
          <w:rFonts w:ascii="Times New Roman" w:hAnsi="Times New Roman" w:cs="Times New Roman"/>
        </w:rPr>
        <w:t xml:space="preserve"> </w:t>
      </w:r>
      <w:r w:rsidR="00484D3D" w:rsidRPr="00484D3D">
        <w:rPr>
          <w:rFonts w:ascii="Times New Roman" w:hAnsi="Times New Roman" w:cs="Times New Roman"/>
        </w:rPr>
        <w:t>and Supplemental</w:t>
      </w:r>
      <w:r w:rsidR="000E39BD" w:rsidRPr="00484D3D">
        <w:rPr>
          <w:rFonts w:ascii="Times New Roman" w:hAnsi="Times New Roman" w:cs="Times New Roman"/>
        </w:rPr>
        <w:t xml:space="preserve"> </w:t>
      </w:r>
      <w:r w:rsidR="009F50DB" w:rsidRPr="00484D3D">
        <w:rPr>
          <w:rFonts w:ascii="Times New Roman" w:hAnsi="Times New Roman" w:cs="Times New Roman"/>
        </w:rPr>
        <w:t>Figure</w:t>
      </w:r>
      <w:r w:rsidR="007467AF" w:rsidRPr="00484D3D">
        <w:rPr>
          <w:rFonts w:ascii="Times New Roman" w:hAnsi="Times New Roman" w:cs="Times New Roman"/>
        </w:rPr>
        <w:t>s</w:t>
      </w:r>
      <w:r w:rsidR="009F50DB" w:rsidRPr="00484D3D">
        <w:rPr>
          <w:rFonts w:ascii="Times New Roman" w:hAnsi="Times New Roman" w:cs="Times New Roman"/>
        </w:rPr>
        <w:t xml:space="preserve"> 1</w:t>
      </w:r>
      <w:r w:rsidRPr="00484D3D">
        <w:rPr>
          <w:rFonts w:ascii="Times New Roman" w:hAnsi="Times New Roman" w:cs="Times New Roman"/>
        </w:rPr>
        <w:t>-</w:t>
      </w:r>
      <w:r w:rsidR="007467AF" w:rsidRPr="00484D3D">
        <w:rPr>
          <w:rFonts w:ascii="Times New Roman" w:hAnsi="Times New Roman" w:cs="Times New Roman"/>
        </w:rPr>
        <w:t>3</w:t>
      </w:r>
      <w:r w:rsidRPr="00484D3D">
        <w:rPr>
          <w:rFonts w:ascii="Times New Roman" w:hAnsi="Times New Roman" w:cs="Times New Roman"/>
        </w:rPr>
        <w:t xml:space="preserve"> for a complete </w:t>
      </w:r>
      <w:r w:rsidR="000E39BD" w:rsidRPr="00484D3D">
        <w:rPr>
          <w:rFonts w:ascii="Times New Roman" w:hAnsi="Times New Roman" w:cs="Times New Roman"/>
        </w:rPr>
        <w:t xml:space="preserve">presentation of basic within task and across task </w:t>
      </w:r>
      <w:r w:rsidR="003E63A5" w:rsidRPr="00484D3D">
        <w:rPr>
          <w:rFonts w:ascii="Times New Roman" w:hAnsi="Times New Roman" w:cs="Times New Roman"/>
        </w:rPr>
        <w:t xml:space="preserve">activation </w:t>
      </w:r>
      <w:r w:rsidR="000E39BD" w:rsidRPr="00484D3D">
        <w:rPr>
          <w:rFonts w:ascii="Times New Roman" w:hAnsi="Times New Roman" w:cs="Times New Roman"/>
        </w:rPr>
        <w:t>contrasts</w:t>
      </w:r>
      <w:r w:rsidRPr="00484D3D">
        <w:rPr>
          <w:rFonts w:ascii="Times New Roman" w:hAnsi="Times New Roman" w:cs="Times New Roman"/>
        </w:rPr>
        <w:t>.</w:t>
      </w:r>
    </w:p>
    <w:p w14:paraId="6AA9625D" w14:textId="77777777" w:rsidR="00885B6D" w:rsidRPr="00521F52" w:rsidRDefault="00885B6D" w:rsidP="00814C92">
      <w:pPr>
        <w:tabs>
          <w:tab w:val="left" w:pos="720"/>
        </w:tabs>
        <w:spacing w:line="480" w:lineRule="auto"/>
        <w:jc w:val="both"/>
        <w:rPr>
          <w:rFonts w:ascii="Times New Roman" w:hAnsi="Times New Roman" w:cs="Times New Roman"/>
          <w:i/>
        </w:rPr>
      </w:pPr>
      <w:r w:rsidRPr="00521F52">
        <w:rPr>
          <w:rFonts w:ascii="Times New Roman" w:hAnsi="Times New Roman" w:cs="Times New Roman"/>
          <w:i/>
        </w:rPr>
        <w:t>PLS analyses</w:t>
      </w:r>
    </w:p>
    <w:p w14:paraId="7F2F78D3" w14:textId="77777777" w:rsidR="007F350A" w:rsidRPr="00521F52" w:rsidRDefault="007F350A" w:rsidP="00814C92">
      <w:pPr>
        <w:tabs>
          <w:tab w:val="left" w:pos="720"/>
        </w:tabs>
        <w:spacing w:line="480" w:lineRule="auto"/>
        <w:jc w:val="both"/>
        <w:rPr>
          <w:rFonts w:ascii="Times New Roman" w:hAnsi="Times New Roman" w:cs="Times New Roman"/>
          <w:i/>
        </w:rPr>
      </w:pPr>
      <w:r w:rsidRPr="00521F52">
        <w:rPr>
          <w:rFonts w:ascii="Times New Roman" w:hAnsi="Times New Roman" w:cs="Times New Roman"/>
          <w:i/>
        </w:rPr>
        <w:t>Task –Based PLS</w:t>
      </w:r>
    </w:p>
    <w:p w14:paraId="5B3B3E32" w14:textId="4E50072B" w:rsidR="000268BC" w:rsidRPr="003D018C" w:rsidRDefault="00B81374" w:rsidP="00814C92">
      <w:pPr>
        <w:tabs>
          <w:tab w:val="left" w:pos="720"/>
        </w:tabs>
        <w:spacing w:line="480" w:lineRule="auto"/>
        <w:jc w:val="both"/>
        <w:rPr>
          <w:rFonts w:ascii="Times New Roman" w:hAnsi="Times New Roman" w:cs="Times New Roman"/>
        </w:rPr>
      </w:pPr>
      <w:r w:rsidRPr="00265462">
        <w:rPr>
          <w:rFonts w:ascii="Times New Roman" w:hAnsi="Times New Roman" w:cs="Times New Roman"/>
        </w:rPr>
        <w:tab/>
      </w:r>
      <w:r w:rsidR="000268BC" w:rsidRPr="00265462">
        <w:rPr>
          <w:rFonts w:ascii="Times New Roman" w:hAnsi="Times New Roman" w:cs="Times New Roman"/>
        </w:rPr>
        <w:t xml:space="preserve">The task PLS examined how whole brain activation </w:t>
      </w:r>
      <w:proofErr w:type="spellStart"/>
      <w:r w:rsidR="000268BC" w:rsidRPr="00265462">
        <w:rPr>
          <w:rFonts w:ascii="Times New Roman" w:hAnsi="Times New Roman" w:cs="Times New Roman"/>
        </w:rPr>
        <w:t>covaried</w:t>
      </w:r>
      <w:proofErr w:type="spellEnd"/>
      <w:r w:rsidR="000268BC" w:rsidRPr="00265462">
        <w:rPr>
          <w:rFonts w:ascii="Times New Roman" w:hAnsi="Times New Roman" w:cs="Times New Roman"/>
        </w:rPr>
        <w:t xml:space="preserve"> with the </w:t>
      </w:r>
      <w:r w:rsidR="005B5816" w:rsidRPr="00265462">
        <w:rPr>
          <w:rFonts w:ascii="Times New Roman" w:hAnsi="Times New Roman" w:cs="Times New Roman"/>
        </w:rPr>
        <w:t>six</w:t>
      </w:r>
      <w:r w:rsidR="005465CD" w:rsidRPr="00265462">
        <w:rPr>
          <w:rFonts w:ascii="Times New Roman" w:hAnsi="Times New Roman" w:cs="Times New Roman"/>
        </w:rPr>
        <w:t xml:space="preserve"> </w:t>
      </w:r>
      <w:r w:rsidR="000268BC" w:rsidRPr="00265462">
        <w:rPr>
          <w:rFonts w:ascii="Times New Roman" w:hAnsi="Times New Roman" w:cs="Times New Roman"/>
        </w:rPr>
        <w:t>experimental conditions</w:t>
      </w:r>
      <w:r w:rsidR="005465CD" w:rsidRPr="00C9316F">
        <w:rPr>
          <w:rFonts w:ascii="Times New Roman" w:hAnsi="Times New Roman" w:cs="Times New Roman"/>
        </w:rPr>
        <w:t xml:space="preserve"> (</w:t>
      </w:r>
      <w:proofErr w:type="spellStart"/>
      <w:r w:rsidR="004B2068">
        <w:rPr>
          <w:rFonts w:ascii="Times New Roman" w:hAnsi="Times New Roman" w:cs="Times New Roman"/>
        </w:rPr>
        <w:t>PPass</w:t>
      </w:r>
      <w:proofErr w:type="spellEnd"/>
      <w:r w:rsidR="004B2068">
        <w:rPr>
          <w:rFonts w:ascii="Times New Roman" w:hAnsi="Times New Roman" w:cs="Times New Roman"/>
        </w:rPr>
        <w:t xml:space="preserve">, </w:t>
      </w:r>
      <w:proofErr w:type="spellStart"/>
      <w:r w:rsidR="004B2068">
        <w:rPr>
          <w:rFonts w:ascii="Times New Roman" w:hAnsi="Times New Roman" w:cs="Times New Roman"/>
        </w:rPr>
        <w:t>SPass</w:t>
      </w:r>
      <w:proofErr w:type="spellEnd"/>
      <w:r w:rsidR="004B2068">
        <w:rPr>
          <w:rFonts w:ascii="Times New Roman" w:hAnsi="Times New Roman" w:cs="Times New Roman"/>
        </w:rPr>
        <w:t xml:space="preserve">, </w:t>
      </w:r>
      <w:proofErr w:type="spellStart"/>
      <w:r w:rsidR="004B2068">
        <w:rPr>
          <w:rFonts w:ascii="Times New Roman" w:hAnsi="Times New Roman" w:cs="Times New Roman"/>
        </w:rPr>
        <w:t>PWord</w:t>
      </w:r>
      <w:proofErr w:type="spellEnd"/>
      <w:r w:rsidR="004B2068">
        <w:rPr>
          <w:rFonts w:ascii="Times New Roman" w:hAnsi="Times New Roman" w:cs="Times New Roman"/>
        </w:rPr>
        <w:t xml:space="preserve">, </w:t>
      </w:r>
      <w:proofErr w:type="spellStart"/>
      <w:r w:rsidR="004B2068">
        <w:rPr>
          <w:rFonts w:ascii="Times New Roman" w:hAnsi="Times New Roman" w:cs="Times New Roman"/>
        </w:rPr>
        <w:t>SWord</w:t>
      </w:r>
      <w:proofErr w:type="spellEnd"/>
      <w:r w:rsidR="004B2068">
        <w:rPr>
          <w:rFonts w:ascii="Times New Roman" w:hAnsi="Times New Roman" w:cs="Times New Roman"/>
        </w:rPr>
        <w:t xml:space="preserve">, </w:t>
      </w:r>
      <w:proofErr w:type="spellStart"/>
      <w:r w:rsidR="004B2068">
        <w:rPr>
          <w:rFonts w:ascii="Times New Roman" w:hAnsi="Times New Roman" w:cs="Times New Roman"/>
        </w:rPr>
        <w:t>FalseFont</w:t>
      </w:r>
      <w:proofErr w:type="spellEnd"/>
      <w:r w:rsidR="004B2068">
        <w:rPr>
          <w:rFonts w:ascii="Times New Roman" w:hAnsi="Times New Roman" w:cs="Times New Roman"/>
        </w:rPr>
        <w:t xml:space="preserve">, and </w:t>
      </w:r>
      <w:proofErr w:type="spellStart"/>
      <w:r w:rsidR="004B2068">
        <w:rPr>
          <w:rFonts w:ascii="Times New Roman" w:hAnsi="Times New Roman" w:cs="Times New Roman"/>
        </w:rPr>
        <w:t>Vocod</w:t>
      </w:r>
      <w:proofErr w:type="spellEnd"/>
      <w:r w:rsidR="006D59FE" w:rsidRPr="003D018C">
        <w:rPr>
          <w:rFonts w:ascii="Times New Roman" w:hAnsi="Times New Roman" w:cs="Times New Roman"/>
        </w:rPr>
        <w:t>)</w:t>
      </w:r>
      <w:r w:rsidR="000268BC" w:rsidRPr="003D018C">
        <w:rPr>
          <w:rFonts w:ascii="Times New Roman" w:hAnsi="Times New Roman" w:cs="Times New Roman"/>
        </w:rPr>
        <w:t>. Three LVs were significant. The first LV accounted for 50.93% of the covariance (</w:t>
      </w:r>
      <w:r w:rsidR="000268BC" w:rsidRPr="003D018C">
        <w:rPr>
          <w:rFonts w:ascii="Times New Roman" w:hAnsi="Times New Roman" w:cs="Times New Roman"/>
          <w:i/>
        </w:rPr>
        <w:t>p</w:t>
      </w:r>
      <w:r w:rsidR="004A37B4" w:rsidRPr="003D018C">
        <w:rPr>
          <w:rFonts w:ascii="Times New Roman" w:hAnsi="Times New Roman" w:cs="Times New Roman"/>
        </w:rPr>
        <w:t xml:space="preserve"> </w:t>
      </w:r>
      <w:r w:rsidR="000268BC" w:rsidRPr="003D018C">
        <w:rPr>
          <w:rFonts w:ascii="Times New Roman" w:hAnsi="Times New Roman" w:cs="Times New Roman"/>
        </w:rPr>
        <w:t>&lt;</w:t>
      </w:r>
      <w:r w:rsidR="004A37B4" w:rsidRPr="003D018C">
        <w:rPr>
          <w:rFonts w:ascii="Times New Roman" w:hAnsi="Times New Roman" w:cs="Times New Roman"/>
        </w:rPr>
        <w:t xml:space="preserve"> </w:t>
      </w:r>
      <w:r w:rsidR="000268BC" w:rsidRPr="003D018C">
        <w:rPr>
          <w:rFonts w:ascii="Times New Roman" w:hAnsi="Times New Roman" w:cs="Times New Roman"/>
        </w:rPr>
        <w:t>.001). This LV dissociated printed conditions from spoken co</w:t>
      </w:r>
      <w:r w:rsidR="00DE2322" w:rsidRPr="003D018C">
        <w:rPr>
          <w:rFonts w:ascii="Times New Roman" w:hAnsi="Times New Roman" w:cs="Times New Roman"/>
        </w:rPr>
        <w:t xml:space="preserve">nditions (see </w:t>
      </w:r>
      <w:r w:rsidR="004A37B4" w:rsidRPr="003D018C">
        <w:rPr>
          <w:rFonts w:ascii="Times New Roman" w:hAnsi="Times New Roman" w:cs="Times New Roman"/>
        </w:rPr>
        <w:t xml:space="preserve">Fig. </w:t>
      </w:r>
      <w:r w:rsidR="009B58CF" w:rsidRPr="003D018C">
        <w:rPr>
          <w:rFonts w:ascii="Times New Roman" w:hAnsi="Times New Roman" w:cs="Times New Roman"/>
        </w:rPr>
        <w:t xml:space="preserve">2a </w:t>
      </w:r>
      <w:r w:rsidR="004A37B4" w:rsidRPr="003D018C">
        <w:rPr>
          <w:rFonts w:ascii="Times New Roman" w:hAnsi="Times New Roman" w:cs="Times New Roman"/>
        </w:rPr>
        <w:t>for design score plots</w:t>
      </w:r>
      <w:r w:rsidR="00DE2322" w:rsidRPr="003D018C">
        <w:rPr>
          <w:rFonts w:ascii="Times New Roman" w:hAnsi="Times New Roman" w:cs="Times New Roman"/>
        </w:rPr>
        <w:t>).</w:t>
      </w:r>
      <w:r w:rsidR="00CC5D8C" w:rsidRPr="003D018C">
        <w:rPr>
          <w:rFonts w:ascii="Times New Roman" w:hAnsi="Times New Roman" w:cs="Times New Roman"/>
        </w:rPr>
        <w:t xml:space="preserve"> Print conditions (</w:t>
      </w:r>
      <w:proofErr w:type="spellStart"/>
      <w:r w:rsidR="004B2068">
        <w:rPr>
          <w:rFonts w:ascii="Times New Roman" w:hAnsi="Times New Roman" w:cs="Times New Roman"/>
        </w:rPr>
        <w:t>PWord</w:t>
      </w:r>
      <w:proofErr w:type="spellEnd"/>
      <w:r w:rsidR="004B2068">
        <w:rPr>
          <w:rFonts w:ascii="Times New Roman" w:hAnsi="Times New Roman" w:cs="Times New Roman"/>
        </w:rPr>
        <w:t xml:space="preserve">, </w:t>
      </w:r>
      <w:proofErr w:type="spellStart"/>
      <w:r w:rsidR="004B2068">
        <w:rPr>
          <w:rFonts w:ascii="Times New Roman" w:hAnsi="Times New Roman" w:cs="Times New Roman"/>
        </w:rPr>
        <w:lastRenderedPageBreak/>
        <w:t>FalseFont</w:t>
      </w:r>
      <w:proofErr w:type="spellEnd"/>
      <w:r w:rsidR="004B2068">
        <w:rPr>
          <w:rFonts w:ascii="Times New Roman" w:hAnsi="Times New Roman" w:cs="Times New Roman"/>
        </w:rPr>
        <w:t xml:space="preserve">, </w:t>
      </w:r>
      <w:proofErr w:type="spellStart"/>
      <w:r w:rsidR="004B2068">
        <w:rPr>
          <w:rFonts w:ascii="Times New Roman" w:hAnsi="Times New Roman" w:cs="Times New Roman"/>
        </w:rPr>
        <w:t>PPass</w:t>
      </w:r>
      <w:proofErr w:type="spellEnd"/>
      <w:r w:rsidR="00CC5D8C" w:rsidRPr="003D018C">
        <w:rPr>
          <w:rFonts w:ascii="Times New Roman" w:hAnsi="Times New Roman" w:cs="Times New Roman"/>
        </w:rPr>
        <w:t xml:space="preserve">) </w:t>
      </w:r>
      <w:r w:rsidR="00E27D63" w:rsidRPr="003D018C">
        <w:rPr>
          <w:rFonts w:ascii="Times New Roman" w:hAnsi="Times New Roman" w:cs="Times New Roman"/>
        </w:rPr>
        <w:t>showed more</w:t>
      </w:r>
      <w:r w:rsidR="00CC5D8C" w:rsidRPr="003D018C">
        <w:rPr>
          <w:rFonts w:ascii="Times New Roman" w:hAnsi="Times New Roman" w:cs="Times New Roman"/>
        </w:rPr>
        <w:t xml:space="preserve"> activation in bilateral </w:t>
      </w:r>
      <w:r w:rsidR="000F6D8F" w:rsidRPr="003D018C">
        <w:rPr>
          <w:rFonts w:ascii="Times New Roman" w:hAnsi="Times New Roman" w:cs="Times New Roman"/>
        </w:rPr>
        <w:t xml:space="preserve">fusiform and </w:t>
      </w:r>
      <w:proofErr w:type="spellStart"/>
      <w:r w:rsidR="000F6D8F" w:rsidRPr="003D018C">
        <w:rPr>
          <w:rFonts w:ascii="Times New Roman" w:hAnsi="Times New Roman" w:cs="Times New Roman"/>
        </w:rPr>
        <w:t>extrastriate</w:t>
      </w:r>
      <w:proofErr w:type="spellEnd"/>
      <w:r w:rsidR="000F6D8F" w:rsidRPr="003D018C">
        <w:rPr>
          <w:rFonts w:ascii="Times New Roman" w:hAnsi="Times New Roman" w:cs="Times New Roman"/>
        </w:rPr>
        <w:t xml:space="preserve"> cortex</w:t>
      </w:r>
      <w:r w:rsidR="00CC5D8C" w:rsidRPr="003D018C">
        <w:rPr>
          <w:rFonts w:ascii="Times New Roman" w:hAnsi="Times New Roman" w:cs="Times New Roman"/>
        </w:rPr>
        <w:t>. Speech conditions (</w:t>
      </w:r>
      <w:proofErr w:type="spellStart"/>
      <w:r w:rsidR="004B2068">
        <w:rPr>
          <w:rFonts w:ascii="Times New Roman" w:hAnsi="Times New Roman" w:cs="Times New Roman"/>
        </w:rPr>
        <w:t>SWord</w:t>
      </w:r>
      <w:proofErr w:type="spellEnd"/>
      <w:r w:rsidR="004B2068">
        <w:rPr>
          <w:rFonts w:ascii="Times New Roman" w:hAnsi="Times New Roman" w:cs="Times New Roman"/>
        </w:rPr>
        <w:t xml:space="preserve">, </w:t>
      </w:r>
      <w:proofErr w:type="spellStart"/>
      <w:r w:rsidR="004B2068">
        <w:rPr>
          <w:rFonts w:ascii="Times New Roman" w:hAnsi="Times New Roman" w:cs="Times New Roman"/>
        </w:rPr>
        <w:t>Vocod</w:t>
      </w:r>
      <w:proofErr w:type="spellEnd"/>
      <w:r w:rsidR="004B2068">
        <w:rPr>
          <w:rFonts w:ascii="Times New Roman" w:hAnsi="Times New Roman" w:cs="Times New Roman"/>
        </w:rPr>
        <w:t xml:space="preserve">, </w:t>
      </w:r>
      <w:proofErr w:type="spellStart"/>
      <w:r w:rsidR="004B2068">
        <w:rPr>
          <w:rFonts w:ascii="Times New Roman" w:hAnsi="Times New Roman" w:cs="Times New Roman"/>
        </w:rPr>
        <w:t>SPass</w:t>
      </w:r>
      <w:proofErr w:type="spellEnd"/>
      <w:r w:rsidR="00CC5D8C" w:rsidRPr="003D018C">
        <w:rPr>
          <w:rFonts w:ascii="Times New Roman" w:hAnsi="Times New Roman" w:cs="Times New Roman"/>
        </w:rPr>
        <w:t xml:space="preserve">) </w:t>
      </w:r>
      <w:r w:rsidR="00E27D63" w:rsidRPr="003D018C">
        <w:rPr>
          <w:rFonts w:ascii="Times New Roman" w:hAnsi="Times New Roman" w:cs="Times New Roman"/>
        </w:rPr>
        <w:t xml:space="preserve">showed more </w:t>
      </w:r>
      <w:r w:rsidR="00CC5D8C" w:rsidRPr="003D018C">
        <w:rPr>
          <w:rFonts w:ascii="Times New Roman" w:hAnsi="Times New Roman" w:cs="Times New Roman"/>
        </w:rPr>
        <w:t xml:space="preserve">activation in bilateral </w:t>
      </w:r>
      <w:r w:rsidR="006B7459" w:rsidRPr="003D018C">
        <w:rPr>
          <w:rFonts w:ascii="Times New Roman" w:hAnsi="Times New Roman" w:cs="Times New Roman"/>
        </w:rPr>
        <w:t>STG</w:t>
      </w:r>
      <w:r w:rsidR="00911DDE" w:rsidRPr="003D018C">
        <w:rPr>
          <w:rFonts w:ascii="Times New Roman" w:hAnsi="Times New Roman" w:cs="Times New Roman"/>
        </w:rPr>
        <w:t xml:space="preserve"> (Fig. </w:t>
      </w:r>
      <w:r w:rsidR="001E6B58" w:rsidRPr="003D018C">
        <w:rPr>
          <w:rFonts w:ascii="Times New Roman" w:hAnsi="Times New Roman" w:cs="Times New Roman"/>
        </w:rPr>
        <w:t>2</w:t>
      </w:r>
      <w:r w:rsidR="009B58CF" w:rsidRPr="003D018C">
        <w:rPr>
          <w:rFonts w:ascii="Times New Roman" w:hAnsi="Times New Roman" w:cs="Times New Roman"/>
        </w:rPr>
        <w:t>b</w:t>
      </w:r>
      <w:r w:rsidR="00911DDE" w:rsidRPr="003D018C">
        <w:rPr>
          <w:rFonts w:ascii="Times New Roman" w:hAnsi="Times New Roman" w:cs="Times New Roman"/>
        </w:rPr>
        <w:t>)</w:t>
      </w:r>
      <w:r w:rsidR="00CC5D8C" w:rsidRPr="003D018C">
        <w:rPr>
          <w:rFonts w:ascii="Times New Roman" w:hAnsi="Times New Roman" w:cs="Times New Roman"/>
        </w:rPr>
        <w:t>.</w:t>
      </w:r>
      <w:r w:rsidR="001F0E5B" w:rsidRPr="003D018C">
        <w:rPr>
          <w:rFonts w:ascii="Times New Roman" w:hAnsi="Times New Roman" w:cs="Times New Roman"/>
        </w:rPr>
        <w:t xml:space="preserve"> 95% confidence intervals indicate that </w:t>
      </w:r>
      <w:proofErr w:type="spellStart"/>
      <w:r w:rsidR="004B2068">
        <w:rPr>
          <w:rFonts w:ascii="Times New Roman" w:hAnsi="Times New Roman" w:cs="Times New Roman"/>
        </w:rPr>
        <w:t>PPass</w:t>
      </w:r>
      <w:proofErr w:type="spellEnd"/>
      <w:r w:rsidR="001F0E5B" w:rsidRPr="003D018C">
        <w:rPr>
          <w:rFonts w:ascii="Times New Roman" w:hAnsi="Times New Roman" w:cs="Times New Roman"/>
        </w:rPr>
        <w:t xml:space="preserve"> [-237.7, -184.8] expresses the LV more strongly than </w:t>
      </w:r>
      <w:proofErr w:type="spellStart"/>
      <w:r w:rsidR="004B2068">
        <w:rPr>
          <w:rFonts w:ascii="Times New Roman" w:hAnsi="Times New Roman" w:cs="Times New Roman"/>
        </w:rPr>
        <w:t>PWord</w:t>
      </w:r>
      <w:proofErr w:type="spellEnd"/>
      <w:r w:rsidR="001F0E5B" w:rsidRPr="003D018C">
        <w:rPr>
          <w:rFonts w:ascii="Times New Roman" w:hAnsi="Times New Roman" w:cs="Times New Roman"/>
        </w:rPr>
        <w:t xml:space="preserve"> [-112.8, -84.8] and false font [-118.6, -90.9], which are equivalent. </w:t>
      </w:r>
      <w:proofErr w:type="spellStart"/>
      <w:r w:rsidR="004B2068">
        <w:rPr>
          <w:rFonts w:ascii="Times New Roman" w:hAnsi="Times New Roman" w:cs="Times New Roman"/>
        </w:rPr>
        <w:t>SPass</w:t>
      </w:r>
      <w:proofErr w:type="spellEnd"/>
      <w:r w:rsidR="001F0E5B" w:rsidRPr="003D018C">
        <w:rPr>
          <w:rFonts w:ascii="Times New Roman" w:hAnsi="Times New Roman" w:cs="Times New Roman"/>
        </w:rPr>
        <w:t xml:space="preserve"> [135.4, 192.4], </w:t>
      </w:r>
      <w:proofErr w:type="spellStart"/>
      <w:r w:rsidR="004B2068">
        <w:rPr>
          <w:rFonts w:ascii="Times New Roman" w:hAnsi="Times New Roman" w:cs="Times New Roman"/>
        </w:rPr>
        <w:t>SWord</w:t>
      </w:r>
      <w:proofErr w:type="spellEnd"/>
      <w:r w:rsidR="001F0E5B" w:rsidRPr="003D018C">
        <w:rPr>
          <w:rFonts w:ascii="Times New Roman" w:hAnsi="Times New Roman" w:cs="Times New Roman"/>
        </w:rPr>
        <w:t xml:space="preserve"> [117.8, 142.8], and </w:t>
      </w:r>
      <w:proofErr w:type="spellStart"/>
      <w:r w:rsidR="004B2068">
        <w:rPr>
          <w:rFonts w:ascii="Times New Roman" w:hAnsi="Times New Roman" w:cs="Times New Roman"/>
        </w:rPr>
        <w:t>Vocod</w:t>
      </w:r>
      <w:proofErr w:type="spellEnd"/>
      <w:r w:rsidR="001F0E5B" w:rsidRPr="003D018C">
        <w:rPr>
          <w:rFonts w:ascii="Times New Roman" w:hAnsi="Times New Roman" w:cs="Times New Roman"/>
        </w:rPr>
        <w:t xml:space="preserve"> [112.6, 136.8] express the pattern equally.</w:t>
      </w:r>
    </w:p>
    <w:p w14:paraId="0ACDF4A3" w14:textId="5CCC87A8" w:rsidR="000268BC" w:rsidRPr="00265462" w:rsidRDefault="000268BC" w:rsidP="00814C92">
      <w:pPr>
        <w:tabs>
          <w:tab w:val="left" w:pos="720"/>
        </w:tabs>
        <w:spacing w:line="480" w:lineRule="auto"/>
        <w:jc w:val="both"/>
        <w:rPr>
          <w:rFonts w:ascii="Times New Roman" w:hAnsi="Times New Roman" w:cs="Times New Roman"/>
        </w:rPr>
      </w:pPr>
      <w:r w:rsidRPr="00521F52">
        <w:rPr>
          <w:rFonts w:ascii="Times New Roman" w:hAnsi="Times New Roman" w:cs="Times New Roman"/>
        </w:rPr>
        <w:tab/>
        <w:t>The second significant LV accounted for 41.33% of the covariance (p&lt;</w:t>
      </w:r>
      <w:proofErr w:type="gramStart"/>
      <w:r w:rsidRPr="00521F52">
        <w:rPr>
          <w:rFonts w:ascii="Times New Roman" w:hAnsi="Times New Roman" w:cs="Times New Roman"/>
        </w:rPr>
        <w:t>.001</w:t>
      </w:r>
      <w:proofErr w:type="gramEnd"/>
      <w:r w:rsidRPr="00521F52">
        <w:rPr>
          <w:rFonts w:ascii="Times New Roman" w:hAnsi="Times New Roman" w:cs="Times New Roman"/>
        </w:rPr>
        <w:t xml:space="preserve">). It differentiated </w:t>
      </w:r>
      <w:r w:rsidR="006B7459" w:rsidRPr="00265462">
        <w:rPr>
          <w:rFonts w:ascii="Times New Roman" w:hAnsi="Times New Roman" w:cs="Times New Roman"/>
        </w:rPr>
        <w:t>passage</w:t>
      </w:r>
      <w:r w:rsidRPr="00265462">
        <w:rPr>
          <w:rFonts w:ascii="Times New Roman" w:hAnsi="Times New Roman" w:cs="Times New Roman"/>
        </w:rPr>
        <w:t xml:space="preserve"> conditions from word conditions (see </w:t>
      </w:r>
      <w:r w:rsidR="00911DDE" w:rsidRPr="00265462">
        <w:rPr>
          <w:rFonts w:ascii="Times New Roman" w:hAnsi="Times New Roman" w:cs="Times New Roman"/>
        </w:rPr>
        <w:t xml:space="preserve">Fig. </w:t>
      </w:r>
      <w:r w:rsidR="009B58CF" w:rsidRPr="00265462">
        <w:rPr>
          <w:rFonts w:ascii="Times New Roman" w:hAnsi="Times New Roman" w:cs="Times New Roman"/>
        </w:rPr>
        <w:t>3b</w:t>
      </w:r>
      <w:r w:rsidRPr="00265462">
        <w:rPr>
          <w:rFonts w:ascii="Times New Roman" w:hAnsi="Times New Roman" w:cs="Times New Roman"/>
        </w:rPr>
        <w:t xml:space="preserve">). </w:t>
      </w:r>
      <w:r w:rsidR="00E27D63" w:rsidRPr="00265462">
        <w:rPr>
          <w:rFonts w:ascii="Times New Roman" w:hAnsi="Times New Roman" w:cs="Times New Roman"/>
        </w:rPr>
        <w:t xml:space="preserve">Both </w:t>
      </w:r>
      <w:proofErr w:type="spellStart"/>
      <w:r w:rsidR="004B2068">
        <w:rPr>
          <w:rFonts w:ascii="Times New Roman" w:hAnsi="Times New Roman" w:cs="Times New Roman"/>
        </w:rPr>
        <w:t>PPass</w:t>
      </w:r>
      <w:proofErr w:type="spellEnd"/>
      <w:r w:rsidR="004B2068">
        <w:rPr>
          <w:rFonts w:ascii="Times New Roman" w:hAnsi="Times New Roman" w:cs="Times New Roman"/>
        </w:rPr>
        <w:t xml:space="preserve"> and </w:t>
      </w:r>
      <w:proofErr w:type="spellStart"/>
      <w:r w:rsidR="004B2068">
        <w:rPr>
          <w:rFonts w:ascii="Times New Roman" w:hAnsi="Times New Roman" w:cs="Times New Roman"/>
        </w:rPr>
        <w:t>SPass</w:t>
      </w:r>
      <w:proofErr w:type="spellEnd"/>
      <w:r w:rsidR="00E27D63" w:rsidRPr="00265462">
        <w:rPr>
          <w:rFonts w:ascii="Times New Roman" w:hAnsi="Times New Roman" w:cs="Times New Roman"/>
        </w:rPr>
        <w:t xml:space="preserve"> showed more activation in bilateral </w:t>
      </w:r>
      <w:r w:rsidR="006B7459" w:rsidRPr="00C9316F">
        <w:rPr>
          <w:rFonts w:ascii="Times New Roman" w:hAnsi="Times New Roman" w:cs="Times New Roman"/>
        </w:rPr>
        <w:t>MTG</w:t>
      </w:r>
      <w:r w:rsidR="00E27D63" w:rsidRPr="00C9316F">
        <w:rPr>
          <w:rFonts w:ascii="Times New Roman" w:hAnsi="Times New Roman" w:cs="Times New Roman"/>
        </w:rPr>
        <w:t xml:space="preserve"> </w:t>
      </w:r>
      <w:r w:rsidR="006B7459" w:rsidRPr="00C9316F">
        <w:rPr>
          <w:rFonts w:ascii="Times New Roman" w:hAnsi="Times New Roman" w:cs="Times New Roman"/>
        </w:rPr>
        <w:t xml:space="preserve">and </w:t>
      </w:r>
      <w:r w:rsidR="00E27D63" w:rsidRPr="00C9316F">
        <w:rPr>
          <w:rFonts w:ascii="Times New Roman" w:hAnsi="Times New Roman" w:cs="Times New Roman"/>
        </w:rPr>
        <w:t xml:space="preserve">left inferior frontal </w:t>
      </w:r>
      <w:proofErr w:type="spellStart"/>
      <w:r w:rsidR="00E27D63" w:rsidRPr="00C9316F">
        <w:rPr>
          <w:rFonts w:ascii="Times New Roman" w:hAnsi="Times New Roman" w:cs="Times New Roman"/>
        </w:rPr>
        <w:t>gyrus</w:t>
      </w:r>
      <w:proofErr w:type="spellEnd"/>
      <w:r w:rsidR="00D604BA" w:rsidRPr="00C9316F">
        <w:rPr>
          <w:rFonts w:ascii="Times New Roman" w:hAnsi="Times New Roman" w:cs="Times New Roman"/>
        </w:rPr>
        <w:t xml:space="preserve"> (IFG) </w:t>
      </w:r>
      <w:r w:rsidR="00D604BA" w:rsidRPr="00484D3D">
        <w:rPr>
          <w:rFonts w:ascii="Times New Roman" w:hAnsi="Times New Roman" w:cs="Times New Roman"/>
        </w:rPr>
        <w:t xml:space="preserve">pars </w:t>
      </w:r>
      <w:proofErr w:type="spellStart"/>
      <w:r w:rsidR="00D604BA" w:rsidRPr="00484D3D">
        <w:rPr>
          <w:rFonts w:ascii="Times New Roman" w:hAnsi="Times New Roman" w:cs="Times New Roman"/>
        </w:rPr>
        <w:t>orbitalis</w:t>
      </w:r>
      <w:proofErr w:type="spellEnd"/>
      <w:r w:rsidR="004A37B4" w:rsidRPr="00484D3D">
        <w:rPr>
          <w:rFonts w:ascii="Times New Roman" w:hAnsi="Times New Roman" w:cs="Times New Roman"/>
        </w:rPr>
        <w:t>.</w:t>
      </w:r>
      <w:r w:rsidR="001F0E5B" w:rsidRPr="00484D3D">
        <w:rPr>
          <w:rFonts w:ascii="Times New Roman" w:hAnsi="Times New Roman" w:cs="Times New Roman"/>
        </w:rPr>
        <w:t xml:space="preserve"> 95% CIs reveal that </w:t>
      </w:r>
      <w:proofErr w:type="spellStart"/>
      <w:r w:rsidR="004B2068" w:rsidRPr="00484D3D">
        <w:rPr>
          <w:rFonts w:ascii="Times New Roman" w:hAnsi="Times New Roman" w:cs="Times New Roman"/>
        </w:rPr>
        <w:t>SPass</w:t>
      </w:r>
      <w:proofErr w:type="spellEnd"/>
      <w:r w:rsidR="001F0E5B" w:rsidRPr="00484D3D">
        <w:rPr>
          <w:rFonts w:ascii="Times New Roman" w:hAnsi="Times New Roman" w:cs="Times New Roman"/>
        </w:rPr>
        <w:t xml:space="preserve"> [168.6, 223.2] and </w:t>
      </w:r>
      <w:proofErr w:type="spellStart"/>
      <w:r w:rsidR="004B2068" w:rsidRPr="00484D3D">
        <w:rPr>
          <w:rFonts w:ascii="Times New Roman" w:hAnsi="Times New Roman" w:cs="Times New Roman"/>
        </w:rPr>
        <w:t>PPass</w:t>
      </w:r>
      <w:proofErr w:type="spellEnd"/>
      <w:r w:rsidR="004B2068" w:rsidRPr="00484D3D">
        <w:rPr>
          <w:rFonts w:ascii="Times New Roman" w:hAnsi="Times New Roman" w:cs="Times New Roman"/>
        </w:rPr>
        <w:t xml:space="preserve"> </w:t>
      </w:r>
      <w:r w:rsidR="001F0E5B" w:rsidRPr="00484D3D">
        <w:rPr>
          <w:rFonts w:ascii="Times New Roman" w:hAnsi="Times New Roman" w:cs="Times New Roman"/>
        </w:rPr>
        <w:t>[146.8, 208.2] show the pattern to the same extent.</w:t>
      </w:r>
      <w:r w:rsidR="004A37B4" w:rsidRPr="00484D3D">
        <w:rPr>
          <w:rFonts w:ascii="Times New Roman" w:hAnsi="Times New Roman" w:cs="Times New Roman"/>
        </w:rPr>
        <w:t xml:space="preserve"> </w:t>
      </w:r>
      <w:r w:rsidR="00E27D63" w:rsidRPr="00484D3D">
        <w:rPr>
          <w:rFonts w:ascii="Times New Roman" w:hAnsi="Times New Roman" w:cs="Times New Roman"/>
        </w:rPr>
        <w:t>All word conditions</w:t>
      </w:r>
      <w:r w:rsidR="004B2068" w:rsidRPr="00484D3D">
        <w:rPr>
          <w:rFonts w:ascii="Times New Roman" w:hAnsi="Times New Roman" w:cs="Times New Roman"/>
        </w:rPr>
        <w:t xml:space="preserve"> (</w:t>
      </w:r>
      <w:proofErr w:type="spellStart"/>
      <w:r w:rsidR="004B2068" w:rsidRPr="00484D3D">
        <w:rPr>
          <w:rFonts w:ascii="Times New Roman" w:hAnsi="Times New Roman" w:cs="Times New Roman"/>
        </w:rPr>
        <w:t>SWord</w:t>
      </w:r>
      <w:proofErr w:type="spellEnd"/>
      <w:r w:rsidR="004B2068" w:rsidRPr="00484D3D">
        <w:rPr>
          <w:rFonts w:ascii="Times New Roman" w:hAnsi="Times New Roman" w:cs="Times New Roman"/>
        </w:rPr>
        <w:t xml:space="preserve">, </w:t>
      </w:r>
      <w:proofErr w:type="spellStart"/>
      <w:r w:rsidR="004B2068" w:rsidRPr="00484D3D">
        <w:rPr>
          <w:rFonts w:ascii="Times New Roman" w:hAnsi="Times New Roman" w:cs="Times New Roman"/>
        </w:rPr>
        <w:t>PWord</w:t>
      </w:r>
      <w:proofErr w:type="spellEnd"/>
      <w:r w:rsidR="004B2068" w:rsidRPr="00484D3D">
        <w:rPr>
          <w:rFonts w:ascii="Times New Roman" w:hAnsi="Times New Roman" w:cs="Times New Roman"/>
        </w:rPr>
        <w:t xml:space="preserve">, </w:t>
      </w:r>
      <w:proofErr w:type="spellStart"/>
      <w:r w:rsidR="004B2068" w:rsidRPr="00484D3D">
        <w:rPr>
          <w:rFonts w:ascii="Times New Roman" w:hAnsi="Times New Roman" w:cs="Times New Roman"/>
        </w:rPr>
        <w:t>FalseFont</w:t>
      </w:r>
      <w:proofErr w:type="spellEnd"/>
      <w:r w:rsidR="004B2068" w:rsidRPr="00484D3D">
        <w:rPr>
          <w:rFonts w:ascii="Times New Roman" w:hAnsi="Times New Roman" w:cs="Times New Roman"/>
        </w:rPr>
        <w:t xml:space="preserve">, and </w:t>
      </w:r>
      <w:proofErr w:type="spellStart"/>
      <w:r w:rsidR="004B2068" w:rsidRPr="00484D3D">
        <w:rPr>
          <w:rFonts w:ascii="Times New Roman" w:hAnsi="Times New Roman" w:cs="Times New Roman"/>
        </w:rPr>
        <w:t>Vocod</w:t>
      </w:r>
      <w:proofErr w:type="spellEnd"/>
      <w:r w:rsidR="004B2068" w:rsidRPr="00484D3D">
        <w:rPr>
          <w:rFonts w:ascii="Times New Roman" w:hAnsi="Times New Roman" w:cs="Times New Roman"/>
        </w:rPr>
        <w:t>)</w:t>
      </w:r>
      <w:r w:rsidR="00E27D63" w:rsidRPr="00484D3D">
        <w:rPr>
          <w:rFonts w:ascii="Times New Roman" w:hAnsi="Times New Roman" w:cs="Times New Roman"/>
        </w:rPr>
        <w:t xml:space="preserve"> showed more activation </w:t>
      </w:r>
      <w:r w:rsidR="006B7459" w:rsidRPr="00484D3D">
        <w:rPr>
          <w:rFonts w:ascii="Times New Roman" w:hAnsi="Times New Roman" w:cs="Times New Roman"/>
        </w:rPr>
        <w:t>in anterior and posterior cingulate cortex</w:t>
      </w:r>
      <w:r w:rsidR="00D604BA" w:rsidRPr="00484D3D">
        <w:rPr>
          <w:rFonts w:ascii="Times New Roman" w:hAnsi="Times New Roman" w:cs="Times New Roman"/>
        </w:rPr>
        <w:t xml:space="preserve"> (ACC, PCC)</w:t>
      </w:r>
      <w:r w:rsidR="00911DDE" w:rsidRPr="00484D3D">
        <w:rPr>
          <w:rFonts w:ascii="Times New Roman" w:hAnsi="Times New Roman" w:cs="Times New Roman"/>
        </w:rPr>
        <w:t xml:space="preserve"> (Fig. </w:t>
      </w:r>
      <w:r w:rsidR="001E6B58" w:rsidRPr="00484D3D">
        <w:rPr>
          <w:rFonts w:ascii="Times New Roman" w:hAnsi="Times New Roman" w:cs="Times New Roman"/>
        </w:rPr>
        <w:t>3</w:t>
      </w:r>
      <w:r w:rsidR="009B58CF" w:rsidRPr="00484D3D">
        <w:rPr>
          <w:rFonts w:ascii="Times New Roman" w:hAnsi="Times New Roman" w:cs="Times New Roman"/>
        </w:rPr>
        <w:t>b</w:t>
      </w:r>
      <w:r w:rsidR="00911DDE" w:rsidRPr="00484D3D">
        <w:rPr>
          <w:rFonts w:ascii="Times New Roman" w:hAnsi="Times New Roman" w:cs="Times New Roman"/>
        </w:rPr>
        <w:t>)</w:t>
      </w:r>
      <w:r w:rsidR="006B7459" w:rsidRPr="00484D3D">
        <w:rPr>
          <w:rFonts w:ascii="Times New Roman" w:hAnsi="Times New Roman" w:cs="Times New Roman"/>
        </w:rPr>
        <w:t>.</w:t>
      </w:r>
      <w:r w:rsidR="004B2068" w:rsidRPr="00484D3D">
        <w:rPr>
          <w:rFonts w:ascii="Times New Roman" w:hAnsi="Times New Roman" w:cs="Times New Roman"/>
        </w:rPr>
        <w:t xml:space="preserve"> </w:t>
      </w:r>
      <w:proofErr w:type="spellStart"/>
      <w:r w:rsidR="004B2068" w:rsidRPr="00484D3D">
        <w:rPr>
          <w:rFonts w:ascii="Times New Roman" w:hAnsi="Times New Roman" w:cs="Times New Roman"/>
        </w:rPr>
        <w:t>PWord</w:t>
      </w:r>
      <w:proofErr w:type="spellEnd"/>
      <w:r w:rsidR="001F0E5B" w:rsidRPr="00484D3D">
        <w:rPr>
          <w:rFonts w:ascii="Times New Roman" w:hAnsi="Times New Roman" w:cs="Times New Roman"/>
        </w:rPr>
        <w:t xml:space="preserve"> [-1</w:t>
      </w:r>
      <w:r w:rsidR="001F0E5B" w:rsidRPr="003D018C">
        <w:rPr>
          <w:rFonts w:ascii="Times New Roman" w:hAnsi="Times New Roman" w:cs="Times New Roman"/>
        </w:rPr>
        <w:t xml:space="preserve">25.2, </w:t>
      </w:r>
      <w:r w:rsidR="00616B80" w:rsidRPr="00521F52">
        <w:rPr>
          <w:rFonts w:ascii="Times New Roman" w:hAnsi="Times New Roman" w:cs="Times New Roman"/>
        </w:rPr>
        <w:t xml:space="preserve">-94.5] and </w:t>
      </w:r>
      <w:proofErr w:type="spellStart"/>
      <w:r w:rsidR="004B2068">
        <w:rPr>
          <w:rFonts w:ascii="Times New Roman" w:hAnsi="Times New Roman" w:cs="Times New Roman"/>
        </w:rPr>
        <w:t>FalseFont</w:t>
      </w:r>
      <w:proofErr w:type="spellEnd"/>
      <w:r w:rsidR="00616B80" w:rsidRPr="00521F52">
        <w:rPr>
          <w:rFonts w:ascii="Times New Roman" w:hAnsi="Times New Roman" w:cs="Times New Roman"/>
        </w:rPr>
        <w:t xml:space="preserve"> [-130.7, -97.8] conditions express the LV more strongly than </w:t>
      </w:r>
      <w:proofErr w:type="spellStart"/>
      <w:proofErr w:type="gramStart"/>
      <w:r w:rsidR="004B2068">
        <w:rPr>
          <w:rFonts w:ascii="Times New Roman" w:hAnsi="Times New Roman" w:cs="Times New Roman"/>
        </w:rPr>
        <w:t>SWord</w:t>
      </w:r>
      <w:proofErr w:type="spellEnd"/>
      <w:r w:rsidR="00616B80" w:rsidRPr="00521F52">
        <w:rPr>
          <w:rFonts w:ascii="Times New Roman" w:hAnsi="Times New Roman" w:cs="Times New Roman"/>
        </w:rPr>
        <w:t>[</w:t>
      </w:r>
      <w:proofErr w:type="gramEnd"/>
      <w:r w:rsidR="00616B80" w:rsidRPr="00521F52">
        <w:rPr>
          <w:rFonts w:ascii="Times New Roman" w:hAnsi="Times New Roman" w:cs="Times New Roman"/>
        </w:rPr>
        <w:t xml:space="preserve">-91.6, -51.3] and </w:t>
      </w:r>
      <w:proofErr w:type="spellStart"/>
      <w:r w:rsidR="004B2068">
        <w:rPr>
          <w:rFonts w:ascii="Times New Roman" w:hAnsi="Times New Roman" w:cs="Times New Roman"/>
        </w:rPr>
        <w:t>Vocod</w:t>
      </w:r>
      <w:proofErr w:type="spellEnd"/>
      <w:r w:rsidR="00616B80" w:rsidRPr="00521F52">
        <w:rPr>
          <w:rFonts w:ascii="Times New Roman" w:hAnsi="Times New Roman" w:cs="Times New Roman"/>
        </w:rPr>
        <w:t xml:space="preserve"> [-89.7, -63.0].</w:t>
      </w:r>
    </w:p>
    <w:p w14:paraId="1A2EB6FB" w14:textId="301B4E86" w:rsidR="00A67997" w:rsidRPr="003D018C" w:rsidRDefault="000268BC" w:rsidP="00814C92">
      <w:pPr>
        <w:tabs>
          <w:tab w:val="left" w:pos="720"/>
        </w:tabs>
        <w:spacing w:line="480" w:lineRule="auto"/>
        <w:jc w:val="both"/>
        <w:rPr>
          <w:rFonts w:ascii="Times New Roman" w:hAnsi="Times New Roman" w:cs="Times New Roman"/>
        </w:rPr>
      </w:pPr>
      <w:r w:rsidRPr="00265462">
        <w:rPr>
          <w:rFonts w:ascii="Times New Roman" w:hAnsi="Times New Roman" w:cs="Times New Roman"/>
        </w:rPr>
        <w:tab/>
        <w:t>The third significant LV accounted for 6.28% of the covariance (p=</w:t>
      </w:r>
      <w:proofErr w:type="gramStart"/>
      <w:r w:rsidRPr="00265462">
        <w:rPr>
          <w:rFonts w:ascii="Times New Roman" w:hAnsi="Times New Roman" w:cs="Times New Roman"/>
        </w:rPr>
        <w:t>.001</w:t>
      </w:r>
      <w:proofErr w:type="gramEnd"/>
      <w:r w:rsidRPr="00265462">
        <w:rPr>
          <w:rFonts w:ascii="Times New Roman" w:hAnsi="Times New Roman" w:cs="Times New Roman"/>
        </w:rPr>
        <w:t>)</w:t>
      </w:r>
      <w:r w:rsidR="00911DDE" w:rsidRPr="00265462">
        <w:rPr>
          <w:rFonts w:ascii="Times New Roman" w:hAnsi="Times New Roman" w:cs="Times New Roman"/>
        </w:rPr>
        <w:t xml:space="preserve"> (see Fig. </w:t>
      </w:r>
      <w:r w:rsidR="009B58CF" w:rsidRPr="00C9316F">
        <w:rPr>
          <w:rFonts w:ascii="Times New Roman" w:hAnsi="Times New Roman" w:cs="Times New Roman"/>
        </w:rPr>
        <w:t>4b</w:t>
      </w:r>
      <w:r w:rsidR="00911DDE" w:rsidRPr="00C9316F">
        <w:rPr>
          <w:rFonts w:ascii="Times New Roman" w:hAnsi="Times New Roman" w:cs="Times New Roman"/>
        </w:rPr>
        <w:t>)</w:t>
      </w:r>
      <w:r w:rsidRPr="00C9316F">
        <w:rPr>
          <w:rFonts w:ascii="Times New Roman" w:hAnsi="Times New Roman" w:cs="Times New Roman"/>
        </w:rPr>
        <w:t xml:space="preserve">. This LV dissociated </w:t>
      </w:r>
      <w:proofErr w:type="spellStart"/>
      <w:r w:rsidR="004B2068">
        <w:rPr>
          <w:rFonts w:ascii="Times New Roman" w:hAnsi="Times New Roman" w:cs="Times New Roman"/>
        </w:rPr>
        <w:t>SPass</w:t>
      </w:r>
      <w:proofErr w:type="spellEnd"/>
      <w:r w:rsidR="00217CCA" w:rsidRPr="003D018C">
        <w:rPr>
          <w:rFonts w:ascii="Times New Roman" w:hAnsi="Times New Roman" w:cs="Times New Roman"/>
        </w:rPr>
        <w:t>,</w:t>
      </w:r>
      <w:r w:rsidRPr="003D018C">
        <w:rPr>
          <w:rFonts w:ascii="Times New Roman" w:hAnsi="Times New Roman" w:cs="Times New Roman"/>
        </w:rPr>
        <w:t xml:space="preserve"> </w:t>
      </w:r>
      <w:proofErr w:type="spellStart"/>
      <w:r w:rsidR="004B2068">
        <w:rPr>
          <w:rFonts w:ascii="Times New Roman" w:hAnsi="Times New Roman" w:cs="Times New Roman"/>
        </w:rPr>
        <w:t>PWord</w:t>
      </w:r>
      <w:proofErr w:type="spellEnd"/>
      <w:r w:rsidRPr="003D018C">
        <w:rPr>
          <w:rFonts w:ascii="Times New Roman" w:hAnsi="Times New Roman" w:cs="Times New Roman"/>
        </w:rPr>
        <w:t xml:space="preserve">, and </w:t>
      </w:r>
      <w:proofErr w:type="spellStart"/>
      <w:r w:rsidR="004B2068">
        <w:rPr>
          <w:rFonts w:ascii="Times New Roman" w:hAnsi="Times New Roman" w:cs="Times New Roman"/>
        </w:rPr>
        <w:t>FalseFont</w:t>
      </w:r>
      <w:proofErr w:type="spellEnd"/>
      <w:r w:rsidR="00D72B57" w:rsidRPr="003D018C">
        <w:rPr>
          <w:rFonts w:ascii="Times New Roman" w:hAnsi="Times New Roman" w:cs="Times New Roman"/>
        </w:rPr>
        <w:t xml:space="preserve"> </w:t>
      </w:r>
      <w:r w:rsidRPr="003D018C">
        <w:rPr>
          <w:rFonts w:ascii="Times New Roman" w:hAnsi="Times New Roman" w:cs="Times New Roman"/>
        </w:rPr>
        <w:t xml:space="preserve">from </w:t>
      </w:r>
      <w:proofErr w:type="spellStart"/>
      <w:r w:rsidR="004B2068">
        <w:rPr>
          <w:rFonts w:ascii="Times New Roman" w:hAnsi="Times New Roman" w:cs="Times New Roman"/>
        </w:rPr>
        <w:t>PPass</w:t>
      </w:r>
      <w:proofErr w:type="spellEnd"/>
      <w:r w:rsidRPr="003D018C">
        <w:rPr>
          <w:rFonts w:ascii="Times New Roman" w:hAnsi="Times New Roman" w:cs="Times New Roman"/>
        </w:rPr>
        <w:t xml:space="preserve">, </w:t>
      </w:r>
      <w:proofErr w:type="spellStart"/>
      <w:r w:rsidR="004B2068">
        <w:rPr>
          <w:rFonts w:ascii="Times New Roman" w:hAnsi="Times New Roman" w:cs="Times New Roman"/>
        </w:rPr>
        <w:t>SWord</w:t>
      </w:r>
      <w:proofErr w:type="spellEnd"/>
      <w:r w:rsidRPr="003D018C">
        <w:rPr>
          <w:rFonts w:ascii="Times New Roman" w:hAnsi="Times New Roman" w:cs="Times New Roman"/>
        </w:rPr>
        <w:t xml:space="preserve">, and </w:t>
      </w:r>
      <w:proofErr w:type="spellStart"/>
      <w:r w:rsidR="004B2068">
        <w:rPr>
          <w:rFonts w:ascii="Times New Roman" w:hAnsi="Times New Roman" w:cs="Times New Roman"/>
        </w:rPr>
        <w:t>Vocod</w:t>
      </w:r>
      <w:proofErr w:type="spellEnd"/>
      <w:r w:rsidRPr="003D018C">
        <w:rPr>
          <w:rFonts w:ascii="Times New Roman" w:hAnsi="Times New Roman" w:cs="Times New Roman"/>
        </w:rPr>
        <w:t xml:space="preserve">. </w:t>
      </w:r>
      <w:r w:rsidR="00100A1F" w:rsidRPr="003D018C">
        <w:rPr>
          <w:rFonts w:ascii="Times New Roman" w:hAnsi="Times New Roman" w:cs="Times New Roman"/>
        </w:rPr>
        <w:t xml:space="preserve">While this LV is significant, it appears as though the word conditions are driving the effect. Areas showing more activation for </w:t>
      </w:r>
      <w:proofErr w:type="spellStart"/>
      <w:r w:rsidR="004B2068">
        <w:rPr>
          <w:rFonts w:ascii="Times New Roman" w:hAnsi="Times New Roman" w:cs="Times New Roman"/>
        </w:rPr>
        <w:t>SPass</w:t>
      </w:r>
      <w:proofErr w:type="spellEnd"/>
      <w:r w:rsidR="004B2068" w:rsidRPr="003D018C">
        <w:rPr>
          <w:rFonts w:ascii="Times New Roman" w:hAnsi="Times New Roman" w:cs="Times New Roman"/>
        </w:rPr>
        <w:t xml:space="preserve">, </w:t>
      </w:r>
      <w:proofErr w:type="spellStart"/>
      <w:r w:rsidR="004B2068">
        <w:rPr>
          <w:rFonts w:ascii="Times New Roman" w:hAnsi="Times New Roman" w:cs="Times New Roman"/>
        </w:rPr>
        <w:t>PWord</w:t>
      </w:r>
      <w:proofErr w:type="spellEnd"/>
      <w:r w:rsidR="004B2068" w:rsidRPr="003D018C">
        <w:rPr>
          <w:rFonts w:ascii="Times New Roman" w:hAnsi="Times New Roman" w:cs="Times New Roman"/>
        </w:rPr>
        <w:t xml:space="preserve">, and </w:t>
      </w:r>
      <w:proofErr w:type="spellStart"/>
      <w:r w:rsidR="004B2068">
        <w:rPr>
          <w:rFonts w:ascii="Times New Roman" w:hAnsi="Times New Roman" w:cs="Times New Roman"/>
        </w:rPr>
        <w:t>FalseFont</w:t>
      </w:r>
      <w:proofErr w:type="spellEnd"/>
      <w:r w:rsidR="00100A1F" w:rsidRPr="003D018C">
        <w:rPr>
          <w:rFonts w:ascii="Times New Roman" w:hAnsi="Times New Roman" w:cs="Times New Roman"/>
        </w:rPr>
        <w:t xml:space="preserve"> include bilateral </w:t>
      </w:r>
      <w:r w:rsidR="000F6D8F" w:rsidRPr="003D018C">
        <w:rPr>
          <w:rFonts w:ascii="Times New Roman" w:hAnsi="Times New Roman" w:cs="Times New Roman"/>
        </w:rPr>
        <w:t xml:space="preserve">fusiform and </w:t>
      </w:r>
      <w:proofErr w:type="spellStart"/>
      <w:r w:rsidR="000F6D8F" w:rsidRPr="003D018C">
        <w:rPr>
          <w:rFonts w:ascii="Times New Roman" w:hAnsi="Times New Roman" w:cs="Times New Roman"/>
        </w:rPr>
        <w:t>extrastriate</w:t>
      </w:r>
      <w:proofErr w:type="spellEnd"/>
      <w:r w:rsidR="000F6D8F" w:rsidRPr="003D018C">
        <w:rPr>
          <w:rFonts w:ascii="Times New Roman" w:hAnsi="Times New Roman" w:cs="Times New Roman"/>
        </w:rPr>
        <w:t xml:space="preserve"> cortex</w:t>
      </w:r>
      <w:r w:rsidR="00100A1F" w:rsidRPr="003D018C">
        <w:rPr>
          <w:rFonts w:ascii="Times New Roman" w:hAnsi="Times New Roman" w:cs="Times New Roman"/>
        </w:rPr>
        <w:t xml:space="preserve">, whereas areas showing more activation for </w:t>
      </w:r>
      <w:proofErr w:type="spellStart"/>
      <w:r w:rsidR="004B2068">
        <w:rPr>
          <w:rFonts w:ascii="Times New Roman" w:hAnsi="Times New Roman" w:cs="Times New Roman"/>
        </w:rPr>
        <w:t>PPass</w:t>
      </w:r>
      <w:proofErr w:type="spellEnd"/>
      <w:r w:rsidR="004B2068" w:rsidRPr="003D018C">
        <w:rPr>
          <w:rFonts w:ascii="Times New Roman" w:hAnsi="Times New Roman" w:cs="Times New Roman"/>
        </w:rPr>
        <w:t xml:space="preserve">, </w:t>
      </w:r>
      <w:proofErr w:type="spellStart"/>
      <w:r w:rsidR="004B2068">
        <w:rPr>
          <w:rFonts w:ascii="Times New Roman" w:hAnsi="Times New Roman" w:cs="Times New Roman"/>
        </w:rPr>
        <w:t>SWord</w:t>
      </w:r>
      <w:proofErr w:type="spellEnd"/>
      <w:r w:rsidR="004B2068" w:rsidRPr="003D018C">
        <w:rPr>
          <w:rFonts w:ascii="Times New Roman" w:hAnsi="Times New Roman" w:cs="Times New Roman"/>
        </w:rPr>
        <w:t xml:space="preserve">, and </w:t>
      </w:r>
      <w:proofErr w:type="spellStart"/>
      <w:r w:rsidR="004B2068">
        <w:rPr>
          <w:rFonts w:ascii="Times New Roman" w:hAnsi="Times New Roman" w:cs="Times New Roman"/>
        </w:rPr>
        <w:t>Vocod</w:t>
      </w:r>
      <w:proofErr w:type="spellEnd"/>
      <w:r w:rsidR="00100A1F" w:rsidRPr="003D018C">
        <w:rPr>
          <w:rFonts w:ascii="Times New Roman" w:hAnsi="Times New Roman" w:cs="Times New Roman"/>
        </w:rPr>
        <w:t xml:space="preserve"> include bilateral STG</w:t>
      </w:r>
      <w:r w:rsidR="00911DDE" w:rsidRPr="003D018C">
        <w:rPr>
          <w:rFonts w:ascii="Times New Roman" w:hAnsi="Times New Roman" w:cs="Times New Roman"/>
        </w:rPr>
        <w:t xml:space="preserve"> (see Fig. </w:t>
      </w:r>
      <w:r w:rsidR="001E6B58" w:rsidRPr="003D018C">
        <w:rPr>
          <w:rFonts w:ascii="Times New Roman" w:hAnsi="Times New Roman" w:cs="Times New Roman"/>
        </w:rPr>
        <w:t>4</w:t>
      </w:r>
      <w:r w:rsidR="00911DDE" w:rsidRPr="003D018C">
        <w:rPr>
          <w:rFonts w:ascii="Times New Roman" w:hAnsi="Times New Roman" w:cs="Times New Roman"/>
        </w:rPr>
        <w:t>)</w:t>
      </w:r>
      <w:r w:rsidR="00100A1F" w:rsidRPr="003D018C">
        <w:rPr>
          <w:rFonts w:ascii="Times New Roman" w:hAnsi="Times New Roman" w:cs="Times New Roman"/>
        </w:rPr>
        <w:t xml:space="preserve">. </w:t>
      </w:r>
      <w:r w:rsidR="004B6E47" w:rsidRPr="003D018C">
        <w:rPr>
          <w:rFonts w:ascii="Times New Roman" w:hAnsi="Times New Roman" w:cs="Times New Roman"/>
        </w:rPr>
        <w:t>Because</w:t>
      </w:r>
      <w:r w:rsidR="00D604BA" w:rsidRPr="003D018C">
        <w:rPr>
          <w:rFonts w:ascii="Times New Roman" w:hAnsi="Times New Roman" w:cs="Times New Roman"/>
        </w:rPr>
        <w:t xml:space="preserve"> </w:t>
      </w:r>
      <w:r w:rsidR="00097857" w:rsidRPr="003D018C">
        <w:rPr>
          <w:rFonts w:ascii="Times New Roman" w:hAnsi="Times New Roman" w:cs="Times New Roman"/>
        </w:rPr>
        <w:t xml:space="preserve">the first two LVs already account for 91% of the covariance, leaving only </w:t>
      </w:r>
      <w:r w:rsidR="00D604BA" w:rsidRPr="003D018C">
        <w:rPr>
          <w:rFonts w:ascii="Times New Roman" w:hAnsi="Times New Roman" w:cs="Times New Roman"/>
        </w:rPr>
        <w:t>a small percentage of the covarianc</w:t>
      </w:r>
      <w:r w:rsidR="00097857" w:rsidRPr="003D018C">
        <w:rPr>
          <w:rFonts w:ascii="Times New Roman" w:hAnsi="Times New Roman" w:cs="Times New Roman"/>
        </w:rPr>
        <w:t>e for this LV</w:t>
      </w:r>
      <w:r w:rsidR="000F6D8F" w:rsidRPr="003D018C">
        <w:rPr>
          <w:rFonts w:ascii="Times New Roman" w:hAnsi="Times New Roman" w:cs="Times New Roman"/>
        </w:rPr>
        <w:t>,</w:t>
      </w:r>
      <w:r w:rsidR="00D604BA" w:rsidRPr="003D018C">
        <w:rPr>
          <w:rFonts w:ascii="Times New Roman" w:hAnsi="Times New Roman" w:cs="Times New Roman"/>
        </w:rPr>
        <w:t xml:space="preserve"> </w:t>
      </w:r>
      <w:r w:rsidR="00FC798C" w:rsidRPr="003D018C">
        <w:rPr>
          <w:rFonts w:ascii="Times New Roman" w:hAnsi="Times New Roman" w:cs="Times New Roman"/>
        </w:rPr>
        <w:t>we</w:t>
      </w:r>
      <w:r w:rsidR="005B5816" w:rsidRPr="003D018C">
        <w:rPr>
          <w:rFonts w:ascii="Times New Roman" w:hAnsi="Times New Roman" w:cs="Times New Roman"/>
        </w:rPr>
        <w:t xml:space="preserve"> </w:t>
      </w:r>
      <w:r w:rsidR="00116455" w:rsidRPr="003D018C">
        <w:rPr>
          <w:rFonts w:ascii="Times New Roman" w:hAnsi="Times New Roman" w:cs="Times New Roman"/>
        </w:rPr>
        <w:t xml:space="preserve">will </w:t>
      </w:r>
      <w:r w:rsidR="005B5816" w:rsidRPr="003D018C">
        <w:rPr>
          <w:rFonts w:ascii="Times New Roman" w:hAnsi="Times New Roman" w:cs="Times New Roman"/>
        </w:rPr>
        <w:t xml:space="preserve">limit </w:t>
      </w:r>
      <w:r w:rsidR="00116455" w:rsidRPr="003D018C">
        <w:rPr>
          <w:rFonts w:ascii="Times New Roman" w:hAnsi="Times New Roman" w:cs="Times New Roman"/>
        </w:rPr>
        <w:t xml:space="preserve">our </w:t>
      </w:r>
      <w:r w:rsidR="005B5816" w:rsidRPr="003D018C">
        <w:rPr>
          <w:rFonts w:ascii="Times New Roman" w:hAnsi="Times New Roman" w:cs="Times New Roman"/>
        </w:rPr>
        <w:t>interpretation</w:t>
      </w:r>
      <w:r w:rsidR="00D604BA" w:rsidRPr="003D018C">
        <w:rPr>
          <w:rFonts w:ascii="Times New Roman" w:hAnsi="Times New Roman" w:cs="Times New Roman"/>
        </w:rPr>
        <w:t>.</w:t>
      </w:r>
    </w:p>
    <w:p w14:paraId="0D2E83A5" w14:textId="22A03516" w:rsidR="00E4628C" w:rsidRPr="003D018C" w:rsidRDefault="00E4628C" w:rsidP="00814C92">
      <w:pPr>
        <w:spacing w:line="480" w:lineRule="auto"/>
        <w:jc w:val="both"/>
        <w:rPr>
          <w:rFonts w:ascii="Times New Roman" w:hAnsi="Times New Roman" w:cs="Times New Roman"/>
        </w:rPr>
      </w:pPr>
      <w:r w:rsidRPr="00521F52">
        <w:rPr>
          <w:rFonts w:ascii="Times New Roman" w:hAnsi="Times New Roman" w:cs="Times New Roman"/>
        </w:rPr>
        <w:tab/>
        <w:t xml:space="preserve">The results of the task PLS suggest that the tasks </w:t>
      </w:r>
      <w:r w:rsidR="004D4CFB" w:rsidRPr="00265462">
        <w:rPr>
          <w:rFonts w:ascii="Times New Roman" w:hAnsi="Times New Roman" w:cs="Times New Roman"/>
        </w:rPr>
        <w:t>are indeed picking up on the differential processing that tasks place for words vs. texts and spoken vs. printed stimuli</w:t>
      </w:r>
      <w:r w:rsidRPr="00C9316F">
        <w:rPr>
          <w:rFonts w:ascii="Times New Roman" w:hAnsi="Times New Roman" w:cs="Times New Roman"/>
        </w:rPr>
        <w:t xml:space="preserve">. </w:t>
      </w:r>
      <w:r w:rsidR="004D4CFB" w:rsidRPr="00C9316F">
        <w:rPr>
          <w:rFonts w:ascii="Times New Roman" w:hAnsi="Times New Roman" w:cs="Times New Roman"/>
        </w:rPr>
        <w:t>Much of the</w:t>
      </w:r>
      <w:r w:rsidRPr="00C9316F">
        <w:rPr>
          <w:rFonts w:ascii="Times New Roman" w:hAnsi="Times New Roman" w:cs="Times New Roman"/>
        </w:rPr>
        <w:t xml:space="preserve"> covariance between brain activation </w:t>
      </w:r>
      <w:r w:rsidRPr="003D018C">
        <w:rPr>
          <w:rFonts w:ascii="Times New Roman" w:hAnsi="Times New Roman" w:cs="Times New Roman"/>
        </w:rPr>
        <w:t xml:space="preserve">and experimental design was explained by latent variables </w:t>
      </w:r>
      <w:r w:rsidRPr="003D018C">
        <w:rPr>
          <w:rFonts w:ascii="Times New Roman" w:hAnsi="Times New Roman" w:cs="Times New Roman"/>
        </w:rPr>
        <w:lastRenderedPageBreak/>
        <w:t>that reflect our main experimental manipulations: modality (spoken vs. written) and processing level (word vs. passage). The experimental design matrix in a task PLS only tells the analysis which trials belong to each condition without any</w:t>
      </w:r>
      <w:r w:rsidR="00ED1C55" w:rsidRPr="003D018C">
        <w:rPr>
          <w:rFonts w:ascii="Times New Roman" w:hAnsi="Times New Roman" w:cs="Times New Roman"/>
        </w:rPr>
        <w:t xml:space="preserve"> </w:t>
      </w:r>
      <w:r w:rsidR="00ED1C55" w:rsidRPr="003D018C">
        <w:rPr>
          <w:rFonts w:ascii="Times New Roman" w:hAnsi="Times New Roman" w:cs="Times New Roman"/>
          <w:i/>
        </w:rPr>
        <w:t>a priori</w:t>
      </w:r>
      <w:r w:rsidR="00ED1C55" w:rsidRPr="003D018C">
        <w:rPr>
          <w:rFonts w:ascii="Times New Roman" w:hAnsi="Times New Roman" w:cs="Times New Roman"/>
        </w:rPr>
        <w:t xml:space="preserve"> </w:t>
      </w:r>
      <w:r w:rsidRPr="003D018C">
        <w:rPr>
          <w:rFonts w:ascii="Times New Roman" w:hAnsi="Times New Roman" w:cs="Times New Roman"/>
        </w:rPr>
        <w:t>information about how the conditions relate</w:t>
      </w:r>
      <w:r w:rsidR="00ED1C55" w:rsidRPr="003D018C">
        <w:rPr>
          <w:rFonts w:ascii="Times New Roman" w:hAnsi="Times New Roman" w:cs="Times New Roman"/>
        </w:rPr>
        <w:t xml:space="preserve"> (e.g. </w:t>
      </w:r>
      <w:r w:rsidR="003E63A5">
        <w:rPr>
          <w:rFonts w:ascii="Times New Roman" w:hAnsi="Times New Roman" w:cs="Times New Roman"/>
        </w:rPr>
        <w:t>the three auditory</w:t>
      </w:r>
      <w:r w:rsidR="003E63A5" w:rsidRPr="003D018C">
        <w:rPr>
          <w:rFonts w:ascii="Times New Roman" w:hAnsi="Times New Roman" w:cs="Times New Roman"/>
        </w:rPr>
        <w:t xml:space="preserve"> </w:t>
      </w:r>
      <w:r w:rsidR="00ED1C55" w:rsidRPr="003D018C">
        <w:rPr>
          <w:rFonts w:ascii="Times New Roman" w:hAnsi="Times New Roman" w:cs="Times New Roman"/>
        </w:rPr>
        <w:t>conditions are not linked)</w:t>
      </w:r>
      <w:r w:rsidRPr="003D018C">
        <w:rPr>
          <w:rFonts w:ascii="Times New Roman" w:hAnsi="Times New Roman" w:cs="Times New Roman"/>
        </w:rPr>
        <w:t>. Thus,</w:t>
      </w:r>
      <w:r w:rsidR="00915A3A" w:rsidRPr="003D018C">
        <w:rPr>
          <w:rFonts w:ascii="Times New Roman" w:hAnsi="Times New Roman" w:cs="Times New Roman"/>
        </w:rPr>
        <w:t xml:space="preserve"> the analysis looks for similar activation patterns across conditions without the need for </w:t>
      </w:r>
      <w:proofErr w:type="spellStart"/>
      <w:r w:rsidR="00915A3A" w:rsidRPr="003D018C">
        <w:rPr>
          <w:rFonts w:ascii="Times New Roman" w:hAnsi="Times New Roman" w:cs="Times New Roman"/>
        </w:rPr>
        <w:t>prespecified</w:t>
      </w:r>
      <w:proofErr w:type="spellEnd"/>
      <w:r w:rsidR="00915A3A" w:rsidRPr="003D018C">
        <w:rPr>
          <w:rFonts w:ascii="Times New Roman" w:hAnsi="Times New Roman" w:cs="Times New Roman"/>
        </w:rPr>
        <w:t xml:space="preserve"> contrasts. The analysis’ production of</w:t>
      </w:r>
      <w:r w:rsidR="00E30B53" w:rsidRPr="003D018C">
        <w:rPr>
          <w:rFonts w:ascii="Times New Roman" w:hAnsi="Times New Roman" w:cs="Times New Roman"/>
        </w:rPr>
        <w:t xml:space="preserve"> </w:t>
      </w:r>
      <w:r w:rsidR="00D604BA" w:rsidRPr="003D018C">
        <w:rPr>
          <w:rFonts w:ascii="Times New Roman" w:hAnsi="Times New Roman" w:cs="Times New Roman"/>
        </w:rPr>
        <w:t xml:space="preserve">latent variables dissociating between modality and processing level </w:t>
      </w:r>
      <w:r w:rsidR="00E30B53" w:rsidRPr="003D018C">
        <w:rPr>
          <w:rFonts w:ascii="Times New Roman" w:hAnsi="Times New Roman" w:cs="Times New Roman"/>
        </w:rPr>
        <w:t>supports the validity of these tasks’ ability to evoke processing at different levels and in different modalities.</w:t>
      </w:r>
      <w:r w:rsidRPr="003D018C">
        <w:rPr>
          <w:rFonts w:ascii="Times New Roman" w:hAnsi="Times New Roman" w:cs="Times New Roman"/>
        </w:rPr>
        <w:t xml:space="preserve">  </w:t>
      </w:r>
    </w:p>
    <w:p w14:paraId="4C7CF6DB" w14:textId="77777777" w:rsidR="000268BC" w:rsidRPr="003D018C" w:rsidRDefault="000268BC" w:rsidP="00814C92">
      <w:pPr>
        <w:spacing w:line="480" w:lineRule="auto"/>
        <w:jc w:val="both"/>
        <w:rPr>
          <w:rFonts w:ascii="Times New Roman" w:hAnsi="Times New Roman" w:cs="Times New Roman"/>
        </w:rPr>
      </w:pPr>
      <w:r w:rsidRPr="003D018C">
        <w:rPr>
          <w:rFonts w:ascii="Times New Roman" w:hAnsi="Times New Roman" w:cs="Times New Roman"/>
          <w:i/>
        </w:rPr>
        <w:t>Behavioral PLS</w:t>
      </w:r>
    </w:p>
    <w:p w14:paraId="1B4C25AE" w14:textId="61FE4003" w:rsidR="00A67997" w:rsidRPr="003D018C" w:rsidRDefault="000268BC" w:rsidP="00814C92">
      <w:pPr>
        <w:spacing w:line="480" w:lineRule="auto"/>
        <w:jc w:val="both"/>
        <w:rPr>
          <w:rFonts w:ascii="Times New Roman" w:hAnsi="Times New Roman" w:cs="Times New Roman"/>
        </w:rPr>
      </w:pPr>
      <w:r w:rsidRPr="003D018C">
        <w:rPr>
          <w:rFonts w:ascii="Times New Roman" w:hAnsi="Times New Roman" w:cs="Times New Roman"/>
        </w:rPr>
        <w:tab/>
        <w:t xml:space="preserve">Two behavioral PLS analyses were conducted. The first determined how reading comprehension scores </w:t>
      </w:r>
      <w:proofErr w:type="spellStart"/>
      <w:r w:rsidRPr="003D018C">
        <w:rPr>
          <w:rFonts w:ascii="Times New Roman" w:hAnsi="Times New Roman" w:cs="Times New Roman"/>
        </w:rPr>
        <w:t>covaried</w:t>
      </w:r>
      <w:proofErr w:type="spellEnd"/>
      <w:r w:rsidRPr="003D018C">
        <w:rPr>
          <w:rFonts w:ascii="Times New Roman" w:hAnsi="Times New Roman" w:cs="Times New Roman"/>
        </w:rPr>
        <w:t xml:space="preserve"> with the </w:t>
      </w:r>
      <w:proofErr w:type="gramStart"/>
      <w:r w:rsidRPr="003D018C">
        <w:rPr>
          <w:rFonts w:ascii="Times New Roman" w:hAnsi="Times New Roman" w:cs="Times New Roman"/>
        </w:rPr>
        <w:t xml:space="preserve">two </w:t>
      </w:r>
      <w:r w:rsidR="00D604BA" w:rsidRPr="003D018C">
        <w:rPr>
          <w:rFonts w:ascii="Times New Roman" w:hAnsi="Times New Roman" w:cs="Times New Roman"/>
        </w:rPr>
        <w:t>passage</w:t>
      </w:r>
      <w:proofErr w:type="gramEnd"/>
      <w:r w:rsidR="00D604BA" w:rsidRPr="003D018C">
        <w:rPr>
          <w:rFonts w:ascii="Times New Roman" w:hAnsi="Times New Roman" w:cs="Times New Roman"/>
        </w:rPr>
        <w:t xml:space="preserve"> </w:t>
      </w:r>
      <w:r w:rsidRPr="003D018C">
        <w:rPr>
          <w:rFonts w:ascii="Times New Roman" w:hAnsi="Times New Roman" w:cs="Times New Roman"/>
        </w:rPr>
        <w:t>task conditions</w:t>
      </w:r>
      <w:r w:rsidR="00F16BC5" w:rsidRPr="003D018C">
        <w:rPr>
          <w:rFonts w:ascii="Times New Roman" w:hAnsi="Times New Roman" w:cs="Times New Roman"/>
        </w:rPr>
        <w:t xml:space="preserve"> (</w:t>
      </w:r>
      <w:proofErr w:type="spellStart"/>
      <w:r w:rsidR="004B2068">
        <w:rPr>
          <w:rFonts w:ascii="Times New Roman" w:hAnsi="Times New Roman" w:cs="Times New Roman"/>
        </w:rPr>
        <w:t>SPass</w:t>
      </w:r>
      <w:proofErr w:type="spellEnd"/>
      <w:r w:rsidR="004B2068">
        <w:rPr>
          <w:rFonts w:ascii="Times New Roman" w:hAnsi="Times New Roman" w:cs="Times New Roman"/>
        </w:rPr>
        <w:t xml:space="preserve"> and </w:t>
      </w:r>
      <w:proofErr w:type="spellStart"/>
      <w:r w:rsidR="004B2068">
        <w:rPr>
          <w:rFonts w:ascii="Times New Roman" w:hAnsi="Times New Roman" w:cs="Times New Roman"/>
        </w:rPr>
        <w:t>PPass</w:t>
      </w:r>
      <w:proofErr w:type="spellEnd"/>
      <w:r w:rsidR="00F16BC5" w:rsidRPr="003D018C">
        <w:rPr>
          <w:rFonts w:ascii="Times New Roman" w:hAnsi="Times New Roman" w:cs="Times New Roman"/>
        </w:rPr>
        <w:t>)</w:t>
      </w:r>
      <w:r w:rsidRPr="003D018C">
        <w:rPr>
          <w:rFonts w:ascii="Times New Roman" w:hAnsi="Times New Roman" w:cs="Times New Roman"/>
        </w:rPr>
        <w:t xml:space="preserve"> to </w:t>
      </w:r>
      <w:r w:rsidR="00F16BC5" w:rsidRPr="003D018C">
        <w:rPr>
          <w:rFonts w:ascii="Times New Roman" w:hAnsi="Times New Roman" w:cs="Times New Roman"/>
        </w:rPr>
        <w:t>test whether the modality of the material affected the modulation of networks for comprehension</w:t>
      </w:r>
      <w:r w:rsidRPr="003D018C">
        <w:rPr>
          <w:rFonts w:ascii="Times New Roman" w:hAnsi="Times New Roman" w:cs="Times New Roman"/>
        </w:rPr>
        <w:t xml:space="preserve">. </w:t>
      </w:r>
      <w:r w:rsidR="004E7046" w:rsidRPr="003D018C">
        <w:rPr>
          <w:rFonts w:ascii="Times New Roman" w:hAnsi="Times New Roman" w:cs="Times New Roman"/>
        </w:rPr>
        <w:t>O</w:t>
      </w:r>
      <w:r w:rsidRPr="003D018C">
        <w:rPr>
          <w:rFonts w:ascii="Times New Roman" w:hAnsi="Times New Roman" w:cs="Times New Roman"/>
        </w:rPr>
        <w:t xml:space="preserve">ne significant LV accounted for </w:t>
      </w:r>
      <w:r w:rsidR="00F671CB" w:rsidRPr="003D018C">
        <w:rPr>
          <w:rFonts w:ascii="Times New Roman" w:hAnsi="Times New Roman" w:cs="Times New Roman"/>
        </w:rPr>
        <w:t>85.65</w:t>
      </w:r>
      <w:r w:rsidRPr="003D018C">
        <w:rPr>
          <w:rFonts w:ascii="Times New Roman" w:hAnsi="Times New Roman" w:cs="Times New Roman"/>
        </w:rPr>
        <w:t>% of the covariance (p&lt;</w:t>
      </w:r>
      <w:proofErr w:type="gramStart"/>
      <w:r w:rsidRPr="003D018C">
        <w:rPr>
          <w:rFonts w:ascii="Times New Roman" w:hAnsi="Times New Roman" w:cs="Times New Roman"/>
        </w:rPr>
        <w:t>.001</w:t>
      </w:r>
      <w:proofErr w:type="gramEnd"/>
      <w:r w:rsidRPr="003D018C">
        <w:rPr>
          <w:rFonts w:ascii="Times New Roman" w:hAnsi="Times New Roman" w:cs="Times New Roman"/>
        </w:rPr>
        <w:t xml:space="preserve">). </w:t>
      </w:r>
      <w:r w:rsidR="00F2794E" w:rsidRPr="003D018C">
        <w:rPr>
          <w:rFonts w:ascii="Times New Roman" w:hAnsi="Times New Roman" w:cs="Times New Roman"/>
        </w:rPr>
        <w:t>This</w:t>
      </w:r>
      <w:r w:rsidR="00F16BC5" w:rsidRPr="003D018C">
        <w:rPr>
          <w:rFonts w:ascii="Times New Roman" w:hAnsi="Times New Roman" w:cs="Times New Roman"/>
        </w:rPr>
        <w:t xml:space="preserve"> </w:t>
      </w:r>
      <w:r w:rsidR="00F2794E" w:rsidRPr="003D018C">
        <w:rPr>
          <w:rFonts w:ascii="Times New Roman" w:hAnsi="Times New Roman" w:cs="Times New Roman"/>
        </w:rPr>
        <w:t>LV</w:t>
      </w:r>
      <w:r w:rsidR="00F16BC5" w:rsidRPr="003D018C">
        <w:rPr>
          <w:rFonts w:ascii="Times New Roman" w:hAnsi="Times New Roman" w:cs="Times New Roman"/>
        </w:rPr>
        <w:t xml:space="preserve"> </w:t>
      </w:r>
      <w:r w:rsidRPr="003D018C">
        <w:rPr>
          <w:rFonts w:ascii="Times New Roman" w:hAnsi="Times New Roman" w:cs="Times New Roman"/>
        </w:rPr>
        <w:t xml:space="preserve">did not dissociate between the two </w:t>
      </w:r>
      <w:r w:rsidR="00217CCA" w:rsidRPr="003D018C">
        <w:rPr>
          <w:rFonts w:ascii="Times New Roman" w:hAnsi="Times New Roman" w:cs="Times New Roman"/>
        </w:rPr>
        <w:t xml:space="preserve">passage </w:t>
      </w:r>
      <w:r w:rsidRPr="003D018C">
        <w:rPr>
          <w:rFonts w:ascii="Times New Roman" w:hAnsi="Times New Roman" w:cs="Times New Roman"/>
        </w:rPr>
        <w:t>conditions</w:t>
      </w:r>
      <w:r w:rsidR="00F671CB" w:rsidRPr="003D018C">
        <w:rPr>
          <w:rFonts w:ascii="Times New Roman" w:hAnsi="Times New Roman" w:cs="Times New Roman"/>
        </w:rPr>
        <w:t>; c</w:t>
      </w:r>
      <w:r w:rsidRPr="003D018C">
        <w:rPr>
          <w:rFonts w:ascii="Times New Roman" w:hAnsi="Times New Roman" w:cs="Times New Roman"/>
        </w:rPr>
        <w:t>omprehension ability</w:t>
      </w:r>
      <w:r w:rsidR="004D07C3" w:rsidRPr="00521F52">
        <w:rPr>
          <w:rFonts w:ascii="Times New Roman" w:hAnsi="Times New Roman" w:cs="Times New Roman"/>
        </w:rPr>
        <w:t xml:space="preserve"> </w:t>
      </w:r>
      <w:r w:rsidR="00F671CB" w:rsidRPr="00265462">
        <w:rPr>
          <w:rFonts w:ascii="Times New Roman" w:hAnsi="Times New Roman" w:cs="Times New Roman"/>
        </w:rPr>
        <w:t>was related to similar</w:t>
      </w:r>
      <w:r w:rsidR="004E7046" w:rsidRPr="00265462">
        <w:rPr>
          <w:rFonts w:ascii="Times New Roman" w:hAnsi="Times New Roman" w:cs="Times New Roman"/>
        </w:rPr>
        <w:t xml:space="preserve"> patterns of neural activation across both modalities</w:t>
      </w:r>
      <w:r w:rsidR="00616B80" w:rsidRPr="00C9316F">
        <w:rPr>
          <w:rFonts w:ascii="Times New Roman" w:hAnsi="Times New Roman" w:cs="Times New Roman"/>
        </w:rPr>
        <w:t>, which was confirmed by 95% CIs [spoken: .87, .93; printed: .85, .93]</w:t>
      </w:r>
      <w:r w:rsidR="001E6B58" w:rsidRPr="003D018C">
        <w:rPr>
          <w:rFonts w:ascii="Times New Roman" w:hAnsi="Times New Roman" w:cs="Times New Roman"/>
        </w:rPr>
        <w:t xml:space="preserve"> (see Fig. 5a)</w:t>
      </w:r>
      <w:r w:rsidR="00616B80" w:rsidRPr="003D018C">
        <w:rPr>
          <w:rFonts w:ascii="Times New Roman" w:hAnsi="Times New Roman" w:cs="Times New Roman"/>
        </w:rPr>
        <w:t>.</w:t>
      </w:r>
      <w:r w:rsidR="00C94D0C" w:rsidRPr="003D018C">
        <w:rPr>
          <w:rFonts w:ascii="Times New Roman" w:hAnsi="Times New Roman" w:cs="Times New Roman"/>
        </w:rPr>
        <w:t xml:space="preserve"> </w:t>
      </w:r>
      <w:r w:rsidR="004E7046" w:rsidRPr="003D018C">
        <w:rPr>
          <w:rFonts w:ascii="Times New Roman" w:hAnsi="Times New Roman" w:cs="Times New Roman"/>
        </w:rPr>
        <w:t>That is, the same distinct sets of brain regions were associated with lower or higher comprehension skill for</w:t>
      </w:r>
      <w:r w:rsidRPr="003D018C">
        <w:rPr>
          <w:rFonts w:ascii="Times New Roman" w:hAnsi="Times New Roman" w:cs="Times New Roman"/>
        </w:rPr>
        <w:t xml:space="preserve"> </w:t>
      </w:r>
      <w:r w:rsidRPr="003D018C">
        <w:rPr>
          <w:rFonts w:ascii="Times New Roman" w:hAnsi="Times New Roman" w:cs="Times New Roman"/>
          <w:i/>
        </w:rPr>
        <w:t>both</w:t>
      </w:r>
      <w:r w:rsidRPr="003D018C">
        <w:rPr>
          <w:rFonts w:ascii="Times New Roman" w:hAnsi="Times New Roman" w:cs="Times New Roman"/>
        </w:rPr>
        <w:t xml:space="preserve"> </w:t>
      </w:r>
      <w:proofErr w:type="spellStart"/>
      <w:r w:rsidR="004B2068">
        <w:rPr>
          <w:rFonts w:ascii="Times New Roman" w:hAnsi="Times New Roman" w:cs="Times New Roman"/>
        </w:rPr>
        <w:t>SPass</w:t>
      </w:r>
      <w:proofErr w:type="spellEnd"/>
      <w:r w:rsidR="004B2068">
        <w:rPr>
          <w:rFonts w:ascii="Times New Roman" w:hAnsi="Times New Roman" w:cs="Times New Roman"/>
        </w:rPr>
        <w:t xml:space="preserve"> and </w:t>
      </w:r>
      <w:proofErr w:type="spellStart"/>
      <w:r w:rsidR="004B2068">
        <w:rPr>
          <w:rFonts w:ascii="Times New Roman" w:hAnsi="Times New Roman" w:cs="Times New Roman"/>
        </w:rPr>
        <w:t>PPass</w:t>
      </w:r>
      <w:proofErr w:type="spellEnd"/>
      <w:r w:rsidR="004E7046" w:rsidRPr="003D018C">
        <w:rPr>
          <w:rFonts w:ascii="Times New Roman" w:hAnsi="Times New Roman" w:cs="Times New Roman"/>
        </w:rPr>
        <w:t>.</w:t>
      </w:r>
      <w:r w:rsidR="00F671CB" w:rsidRPr="003D018C">
        <w:rPr>
          <w:rFonts w:ascii="Times New Roman" w:hAnsi="Times New Roman" w:cs="Times New Roman"/>
        </w:rPr>
        <w:t xml:space="preserve"> </w:t>
      </w:r>
      <w:r w:rsidR="004E7046" w:rsidRPr="003D018C">
        <w:rPr>
          <w:rFonts w:ascii="Times New Roman" w:hAnsi="Times New Roman" w:cs="Times New Roman"/>
        </w:rPr>
        <w:t xml:space="preserve">Specifically, </w:t>
      </w:r>
      <w:r w:rsidR="00F671CB" w:rsidRPr="003D018C">
        <w:rPr>
          <w:rFonts w:ascii="Times New Roman" w:hAnsi="Times New Roman" w:cs="Times New Roman"/>
        </w:rPr>
        <w:t>across both</w:t>
      </w:r>
      <w:r w:rsidR="004D07C3" w:rsidRPr="003D018C">
        <w:rPr>
          <w:rFonts w:ascii="Times New Roman" w:hAnsi="Times New Roman" w:cs="Times New Roman"/>
        </w:rPr>
        <w:t xml:space="preserve"> </w:t>
      </w:r>
      <w:r w:rsidR="004E7046" w:rsidRPr="003D018C">
        <w:rPr>
          <w:rFonts w:ascii="Times New Roman" w:hAnsi="Times New Roman" w:cs="Times New Roman"/>
        </w:rPr>
        <w:t>modalit</w:t>
      </w:r>
      <w:r w:rsidR="004D07C3" w:rsidRPr="003D018C">
        <w:rPr>
          <w:rFonts w:ascii="Times New Roman" w:hAnsi="Times New Roman" w:cs="Times New Roman"/>
        </w:rPr>
        <w:t>ies</w:t>
      </w:r>
      <w:r w:rsidR="00D72B57" w:rsidRPr="003D018C">
        <w:rPr>
          <w:rFonts w:ascii="Times New Roman" w:hAnsi="Times New Roman" w:cs="Times New Roman"/>
        </w:rPr>
        <w:t>,</w:t>
      </w:r>
      <w:r w:rsidR="00D604BA" w:rsidRPr="003D018C">
        <w:rPr>
          <w:rFonts w:ascii="Times New Roman" w:hAnsi="Times New Roman" w:cs="Times New Roman"/>
        </w:rPr>
        <w:t xml:space="preserve"> activation related to higher reading comprehension skill was seen in bilateral MTG and left IFG pars </w:t>
      </w:r>
      <w:proofErr w:type="spellStart"/>
      <w:r w:rsidR="00D604BA" w:rsidRPr="003D018C">
        <w:rPr>
          <w:rFonts w:ascii="Times New Roman" w:hAnsi="Times New Roman" w:cs="Times New Roman"/>
        </w:rPr>
        <w:t>orbitalis</w:t>
      </w:r>
      <w:proofErr w:type="spellEnd"/>
      <w:r w:rsidR="00D604BA" w:rsidRPr="003D018C">
        <w:rPr>
          <w:rFonts w:ascii="Times New Roman" w:hAnsi="Times New Roman" w:cs="Times New Roman"/>
        </w:rPr>
        <w:t xml:space="preserve"> and pars </w:t>
      </w:r>
      <w:proofErr w:type="spellStart"/>
      <w:r w:rsidR="00D604BA" w:rsidRPr="003D018C">
        <w:rPr>
          <w:rFonts w:ascii="Times New Roman" w:hAnsi="Times New Roman" w:cs="Times New Roman"/>
        </w:rPr>
        <w:t>triangulari</w:t>
      </w:r>
      <w:r w:rsidR="004E7046" w:rsidRPr="003D018C">
        <w:rPr>
          <w:rFonts w:ascii="Times New Roman" w:hAnsi="Times New Roman" w:cs="Times New Roman"/>
        </w:rPr>
        <w:t>s</w:t>
      </w:r>
      <w:proofErr w:type="spellEnd"/>
      <w:r w:rsidR="00D72B57" w:rsidRPr="003D018C">
        <w:rPr>
          <w:rFonts w:ascii="Times New Roman" w:hAnsi="Times New Roman" w:cs="Times New Roman"/>
        </w:rPr>
        <w:t>. A</w:t>
      </w:r>
      <w:r w:rsidR="00D604BA" w:rsidRPr="003D018C">
        <w:rPr>
          <w:rFonts w:ascii="Times New Roman" w:hAnsi="Times New Roman" w:cs="Times New Roman"/>
        </w:rPr>
        <w:t xml:space="preserve">ctivation associated with lower reading comprehension skill was seen in the ACC, insula, and </w:t>
      </w:r>
      <w:proofErr w:type="spellStart"/>
      <w:r w:rsidR="00D604BA" w:rsidRPr="003D018C">
        <w:rPr>
          <w:rFonts w:ascii="Times New Roman" w:hAnsi="Times New Roman" w:cs="Times New Roman"/>
        </w:rPr>
        <w:t>parahippocampal</w:t>
      </w:r>
      <w:proofErr w:type="spellEnd"/>
      <w:r w:rsidR="00D604BA" w:rsidRPr="003D018C">
        <w:rPr>
          <w:rFonts w:ascii="Times New Roman" w:hAnsi="Times New Roman" w:cs="Times New Roman"/>
        </w:rPr>
        <w:t xml:space="preserve"> </w:t>
      </w:r>
      <w:proofErr w:type="spellStart"/>
      <w:r w:rsidR="00D604BA" w:rsidRPr="003D018C">
        <w:rPr>
          <w:rFonts w:ascii="Times New Roman" w:hAnsi="Times New Roman" w:cs="Times New Roman"/>
        </w:rPr>
        <w:t>gyrus</w:t>
      </w:r>
      <w:proofErr w:type="spellEnd"/>
      <w:r w:rsidR="001E6B58" w:rsidRPr="003D018C">
        <w:rPr>
          <w:rFonts w:ascii="Times New Roman" w:hAnsi="Times New Roman" w:cs="Times New Roman"/>
        </w:rPr>
        <w:t xml:space="preserve"> (Fig. 6)</w:t>
      </w:r>
      <w:r w:rsidR="00D604BA" w:rsidRPr="003D018C">
        <w:rPr>
          <w:rFonts w:ascii="Times New Roman" w:hAnsi="Times New Roman" w:cs="Times New Roman"/>
        </w:rPr>
        <w:t>.</w:t>
      </w:r>
    </w:p>
    <w:p w14:paraId="534E34FD" w14:textId="4CC7E31F" w:rsidR="00AC75EE" w:rsidRPr="000D6325" w:rsidRDefault="000268BC" w:rsidP="00814C92">
      <w:pPr>
        <w:spacing w:line="480" w:lineRule="auto"/>
        <w:jc w:val="both"/>
        <w:rPr>
          <w:rFonts w:ascii="Times New Roman" w:hAnsi="Times New Roman" w:cs="Times New Roman"/>
        </w:rPr>
      </w:pPr>
      <w:r w:rsidRPr="003D018C">
        <w:rPr>
          <w:rFonts w:ascii="Times New Roman" w:hAnsi="Times New Roman" w:cs="Times New Roman"/>
        </w:rPr>
        <w:tab/>
        <w:t xml:space="preserve">The second behavioral PLS assessed the covariance between activation in </w:t>
      </w:r>
      <w:proofErr w:type="spellStart"/>
      <w:r w:rsidR="004C1E0E">
        <w:rPr>
          <w:rFonts w:ascii="Times New Roman" w:hAnsi="Times New Roman" w:cs="Times New Roman"/>
        </w:rPr>
        <w:t>PPass</w:t>
      </w:r>
      <w:proofErr w:type="spellEnd"/>
      <w:r w:rsidR="004C1E0E">
        <w:rPr>
          <w:rFonts w:ascii="Times New Roman" w:hAnsi="Times New Roman" w:cs="Times New Roman"/>
        </w:rPr>
        <w:t xml:space="preserve">, </w:t>
      </w:r>
      <w:proofErr w:type="spellStart"/>
      <w:r w:rsidR="004C1E0E">
        <w:rPr>
          <w:rFonts w:ascii="Times New Roman" w:hAnsi="Times New Roman" w:cs="Times New Roman"/>
        </w:rPr>
        <w:t>PWord</w:t>
      </w:r>
      <w:proofErr w:type="spellEnd"/>
      <w:r w:rsidR="004C1E0E">
        <w:rPr>
          <w:rFonts w:ascii="Times New Roman" w:hAnsi="Times New Roman" w:cs="Times New Roman"/>
        </w:rPr>
        <w:t>,</w:t>
      </w:r>
      <w:r w:rsidRPr="003D018C">
        <w:rPr>
          <w:rFonts w:ascii="Times New Roman" w:hAnsi="Times New Roman" w:cs="Times New Roman"/>
        </w:rPr>
        <w:t xml:space="preserve"> and reading comprehension skill</w:t>
      </w:r>
      <w:r w:rsidR="004E7046" w:rsidRPr="003D018C">
        <w:rPr>
          <w:rFonts w:ascii="Times New Roman" w:hAnsi="Times New Roman" w:cs="Times New Roman"/>
        </w:rPr>
        <w:t xml:space="preserve"> in order to test whether comprehension ability similarly modulated the networks for word and text processing</w:t>
      </w:r>
      <w:r w:rsidRPr="003D018C">
        <w:rPr>
          <w:rFonts w:ascii="Times New Roman" w:hAnsi="Times New Roman" w:cs="Times New Roman"/>
        </w:rPr>
        <w:t xml:space="preserve">. </w:t>
      </w:r>
      <w:r w:rsidR="004E7046" w:rsidRPr="003D018C">
        <w:rPr>
          <w:rFonts w:ascii="Times New Roman" w:hAnsi="Times New Roman" w:cs="Times New Roman"/>
        </w:rPr>
        <w:t>O</w:t>
      </w:r>
      <w:r w:rsidRPr="003D018C">
        <w:rPr>
          <w:rFonts w:ascii="Times New Roman" w:hAnsi="Times New Roman" w:cs="Times New Roman"/>
        </w:rPr>
        <w:t>ne significant LV accounted for 64.</w:t>
      </w:r>
      <w:r w:rsidR="00F671CB" w:rsidRPr="003D018C">
        <w:rPr>
          <w:rFonts w:ascii="Times New Roman" w:hAnsi="Times New Roman" w:cs="Times New Roman"/>
        </w:rPr>
        <w:t>76</w:t>
      </w:r>
      <w:r w:rsidRPr="003D018C">
        <w:rPr>
          <w:rFonts w:ascii="Times New Roman" w:hAnsi="Times New Roman" w:cs="Times New Roman"/>
        </w:rPr>
        <w:t>% of the covariance (p=0.01</w:t>
      </w:r>
      <w:r w:rsidR="00F671CB" w:rsidRPr="003D018C">
        <w:rPr>
          <w:rFonts w:ascii="Times New Roman" w:hAnsi="Times New Roman" w:cs="Times New Roman"/>
        </w:rPr>
        <w:t>0</w:t>
      </w:r>
      <w:r w:rsidRPr="003D018C">
        <w:rPr>
          <w:rFonts w:ascii="Times New Roman" w:hAnsi="Times New Roman" w:cs="Times New Roman"/>
        </w:rPr>
        <w:t xml:space="preserve">). </w:t>
      </w:r>
      <w:r w:rsidR="00B57E9C" w:rsidRPr="003D018C">
        <w:rPr>
          <w:rFonts w:ascii="Times New Roman" w:hAnsi="Times New Roman" w:cs="Times New Roman"/>
        </w:rPr>
        <w:t xml:space="preserve">This LV </w:t>
      </w:r>
      <w:r w:rsidR="00D72B57" w:rsidRPr="003D018C">
        <w:rPr>
          <w:rFonts w:ascii="Times New Roman" w:hAnsi="Times New Roman" w:cs="Times New Roman"/>
        </w:rPr>
        <w:t xml:space="preserve">found </w:t>
      </w:r>
      <w:proofErr w:type="spellStart"/>
      <w:r w:rsidR="00B57E9C" w:rsidRPr="003D018C">
        <w:rPr>
          <w:rFonts w:ascii="Times New Roman" w:hAnsi="Times New Roman" w:cs="Times New Roman"/>
        </w:rPr>
        <w:t>covariation</w:t>
      </w:r>
      <w:proofErr w:type="spellEnd"/>
      <w:r w:rsidR="00B57E9C" w:rsidRPr="003D018C">
        <w:rPr>
          <w:rFonts w:ascii="Times New Roman" w:hAnsi="Times New Roman" w:cs="Times New Roman"/>
        </w:rPr>
        <w:t xml:space="preserve"> between </w:t>
      </w:r>
      <w:r w:rsidR="00D72B57" w:rsidRPr="003D018C">
        <w:rPr>
          <w:rFonts w:ascii="Times New Roman" w:hAnsi="Times New Roman" w:cs="Times New Roman"/>
        </w:rPr>
        <w:t xml:space="preserve">the </w:t>
      </w:r>
      <w:r w:rsidR="00B57E9C" w:rsidRPr="003D018C">
        <w:rPr>
          <w:rFonts w:ascii="Times New Roman" w:hAnsi="Times New Roman" w:cs="Times New Roman"/>
        </w:rPr>
        <w:t>two printed conditions</w:t>
      </w:r>
      <w:r w:rsidR="00D72B57" w:rsidRPr="003D018C">
        <w:rPr>
          <w:rFonts w:ascii="Times New Roman" w:hAnsi="Times New Roman" w:cs="Times New Roman"/>
        </w:rPr>
        <w:t xml:space="preserve"> and</w:t>
      </w:r>
      <w:r w:rsidR="00B57E9C" w:rsidRPr="003D018C">
        <w:rPr>
          <w:rFonts w:ascii="Times New Roman" w:hAnsi="Times New Roman" w:cs="Times New Roman"/>
        </w:rPr>
        <w:t xml:space="preserve"> </w:t>
      </w:r>
      <w:r w:rsidR="00B57E9C" w:rsidRPr="003D018C">
        <w:rPr>
          <w:rFonts w:ascii="Times New Roman" w:hAnsi="Times New Roman" w:cs="Times New Roman"/>
        </w:rPr>
        <w:lastRenderedPageBreak/>
        <w:t xml:space="preserve">comprehension </w:t>
      </w:r>
      <w:r w:rsidR="00D72B57" w:rsidRPr="003D018C">
        <w:rPr>
          <w:rFonts w:ascii="Times New Roman" w:hAnsi="Times New Roman" w:cs="Times New Roman"/>
        </w:rPr>
        <w:t>ability</w:t>
      </w:r>
      <w:r w:rsidR="00B57E9C" w:rsidRPr="003D018C" w:rsidDel="00B57E9C">
        <w:rPr>
          <w:rFonts w:ascii="Times New Roman" w:hAnsi="Times New Roman" w:cs="Times New Roman"/>
        </w:rPr>
        <w:t xml:space="preserve"> </w:t>
      </w:r>
      <w:r w:rsidR="001E6B58" w:rsidRPr="003D018C">
        <w:rPr>
          <w:rFonts w:ascii="Times New Roman" w:hAnsi="Times New Roman" w:cs="Times New Roman"/>
        </w:rPr>
        <w:t>(Fig. 5b)</w:t>
      </w:r>
      <w:r w:rsidR="00F671CB" w:rsidRPr="003D018C">
        <w:rPr>
          <w:rFonts w:ascii="Times New Roman" w:hAnsi="Times New Roman" w:cs="Times New Roman"/>
        </w:rPr>
        <w:t xml:space="preserve">. </w:t>
      </w:r>
      <w:r w:rsidR="00616B80" w:rsidRPr="003D018C">
        <w:rPr>
          <w:rFonts w:ascii="Times New Roman" w:hAnsi="Times New Roman" w:cs="Times New Roman"/>
        </w:rPr>
        <w:t xml:space="preserve">95% CIs show that both </w:t>
      </w:r>
      <w:proofErr w:type="spellStart"/>
      <w:r w:rsidR="004C1E0E">
        <w:rPr>
          <w:rFonts w:ascii="Times New Roman" w:hAnsi="Times New Roman" w:cs="Times New Roman"/>
        </w:rPr>
        <w:t>PWord</w:t>
      </w:r>
      <w:proofErr w:type="spellEnd"/>
      <w:r w:rsidR="00616B80" w:rsidRPr="003D018C">
        <w:rPr>
          <w:rFonts w:ascii="Times New Roman" w:hAnsi="Times New Roman" w:cs="Times New Roman"/>
        </w:rPr>
        <w:t xml:space="preserve"> [.64, .84] and </w:t>
      </w:r>
      <w:proofErr w:type="spellStart"/>
      <w:r w:rsidR="004C1E0E">
        <w:rPr>
          <w:rFonts w:ascii="Times New Roman" w:hAnsi="Times New Roman" w:cs="Times New Roman"/>
        </w:rPr>
        <w:t>PPass</w:t>
      </w:r>
      <w:proofErr w:type="spellEnd"/>
      <w:r w:rsidR="00616B80" w:rsidRPr="003D018C">
        <w:rPr>
          <w:rFonts w:ascii="Times New Roman" w:hAnsi="Times New Roman" w:cs="Times New Roman"/>
        </w:rPr>
        <w:t xml:space="preserve"> [.83, .92] conditions expressed the LV equally. </w:t>
      </w:r>
      <w:r w:rsidR="00217CCA" w:rsidRPr="003D018C">
        <w:rPr>
          <w:rFonts w:ascii="Times New Roman" w:hAnsi="Times New Roman" w:cs="Times New Roman"/>
        </w:rPr>
        <w:t>F</w:t>
      </w:r>
      <w:r w:rsidR="00F2794E" w:rsidRPr="003D018C">
        <w:rPr>
          <w:rFonts w:ascii="Times New Roman" w:hAnsi="Times New Roman" w:cs="Times New Roman"/>
        </w:rPr>
        <w:t xml:space="preserve">or both </w:t>
      </w:r>
      <w:r w:rsidR="004D07C3" w:rsidRPr="003D018C">
        <w:rPr>
          <w:rFonts w:ascii="Times New Roman" w:hAnsi="Times New Roman" w:cs="Times New Roman"/>
        </w:rPr>
        <w:t xml:space="preserve">printed </w:t>
      </w:r>
      <w:r w:rsidR="00615A8F" w:rsidRPr="003D018C">
        <w:rPr>
          <w:rFonts w:ascii="Times New Roman" w:hAnsi="Times New Roman" w:cs="Times New Roman"/>
        </w:rPr>
        <w:t>word</w:t>
      </w:r>
      <w:r w:rsidR="00F671CB" w:rsidRPr="003D018C">
        <w:rPr>
          <w:rFonts w:ascii="Times New Roman" w:hAnsi="Times New Roman" w:cs="Times New Roman"/>
        </w:rPr>
        <w:t>-</w:t>
      </w:r>
      <w:r w:rsidR="00615A8F" w:rsidRPr="003D018C">
        <w:rPr>
          <w:rFonts w:ascii="Times New Roman" w:hAnsi="Times New Roman" w:cs="Times New Roman"/>
        </w:rPr>
        <w:t xml:space="preserve"> </w:t>
      </w:r>
      <w:r w:rsidR="00F2794E" w:rsidRPr="003D018C">
        <w:rPr>
          <w:rFonts w:ascii="Times New Roman" w:hAnsi="Times New Roman" w:cs="Times New Roman"/>
        </w:rPr>
        <w:t>and</w:t>
      </w:r>
      <w:r w:rsidR="00615A8F" w:rsidRPr="003D018C">
        <w:rPr>
          <w:rFonts w:ascii="Times New Roman" w:hAnsi="Times New Roman" w:cs="Times New Roman"/>
        </w:rPr>
        <w:t xml:space="preserve"> passage</w:t>
      </w:r>
      <w:r w:rsidR="00F671CB" w:rsidRPr="003D018C">
        <w:rPr>
          <w:rFonts w:ascii="Times New Roman" w:hAnsi="Times New Roman" w:cs="Times New Roman"/>
        </w:rPr>
        <w:t>-</w:t>
      </w:r>
      <w:r w:rsidR="00F2794E" w:rsidRPr="003D018C">
        <w:rPr>
          <w:rFonts w:ascii="Times New Roman" w:hAnsi="Times New Roman" w:cs="Times New Roman"/>
        </w:rPr>
        <w:t>level processing</w:t>
      </w:r>
      <w:r w:rsidR="00615A8F" w:rsidRPr="003D018C">
        <w:rPr>
          <w:rFonts w:ascii="Times New Roman" w:hAnsi="Times New Roman" w:cs="Times New Roman"/>
        </w:rPr>
        <w:t xml:space="preserve">, </w:t>
      </w:r>
      <w:r w:rsidR="00C3387E">
        <w:rPr>
          <w:rFonts w:ascii="Times New Roman" w:hAnsi="Times New Roman" w:cs="Times New Roman"/>
        </w:rPr>
        <w:t>skilled</w:t>
      </w:r>
      <w:r w:rsidR="00615A8F" w:rsidRPr="003D018C">
        <w:rPr>
          <w:rFonts w:ascii="Times New Roman" w:hAnsi="Times New Roman" w:cs="Times New Roman"/>
        </w:rPr>
        <w:t xml:space="preserve"> comprehenders showed more activation in visual areas, </w:t>
      </w:r>
      <w:r w:rsidR="004D07C3" w:rsidRPr="003D018C">
        <w:rPr>
          <w:rFonts w:ascii="Times New Roman" w:hAnsi="Times New Roman" w:cs="Times New Roman"/>
        </w:rPr>
        <w:t xml:space="preserve">including the </w:t>
      </w:r>
      <w:r w:rsidR="00615A8F" w:rsidRPr="003D018C">
        <w:rPr>
          <w:rFonts w:ascii="Times New Roman" w:hAnsi="Times New Roman" w:cs="Times New Roman"/>
        </w:rPr>
        <w:t xml:space="preserve">inferior and middle occipital </w:t>
      </w:r>
      <w:proofErr w:type="spellStart"/>
      <w:r w:rsidR="00615A8F" w:rsidRPr="003D018C">
        <w:rPr>
          <w:rFonts w:ascii="Times New Roman" w:hAnsi="Times New Roman" w:cs="Times New Roman"/>
        </w:rPr>
        <w:t>gyri</w:t>
      </w:r>
      <w:proofErr w:type="spellEnd"/>
      <w:r w:rsidR="00F671CB" w:rsidRPr="003D018C">
        <w:rPr>
          <w:rFonts w:ascii="Times New Roman" w:hAnsi="Times New Roman" w:cs="Times New Roman"/>
        </w:rPr>
        <w:t>,</w:t>
      </w:r>
      <w:r w:rsidR="00615A8F" w:rsidRPr="003D018C">
        <w:rPr>
          <w:rFonts w:ascii="Times New Roman" w:hAnsi="Times New Roman" w:cs="Times New Roman"/>
        </w:rPr>
        <w:t xml:space="preserve"> </w:t>
      </w:r>
      <w:r w:rsidR="004D07C3" w:rsidRPr="003D018C">
        <w:rPr>
          <w:rFonts w:ascii="Times New Roman" w:hAnsi="Times New Roman" w:cs="Times New Roman"/>
        </w:rPr>
        <w:t xml:space="preserve">and the left </w:t>
      </w:r>
      <w:proofErr w:type="spellStart"/>
      <w:r w:rsidR="004D07C3" w:rsidRPr="003D018C">
        <w:rPr>
          <w:rFonts w:ascii="Times New Roman" w:hAnsi="Times New Roman" w:cs="Times New Roman"/>
        </w:rPr>
        <w:t>occipitotemporal</w:t>
      </w:r>
      <w:proofErr w:type="spellEnd"/>
      <w:r w:rsidR="00615A8F" w:rsidRPr="003D018C">
        <w:rPr>
          <w:rFonts w:ascii="Times New Roman" w:hAnsi="Times New Roman" w:cs="Times New Roman"/>
        </w:rPr>
        <w:t xml:space="preserve"> area. </w:t>
      </w:r>
      <w:r w:rsidR="00C3387E">
        <w:rPr>
          <w:rFonts w:ascii="Times New Roman" w:hAnsi="Times New Roman" w:cs="Times New Roman"/>
        </w:rPr>
        <w:t>Skilled</w:t>
      </w:r>
      <w:r w:rsidR="00C3387E" w:rsidRPr="003D018C">
        <w:rPr>
          <w:rFonts w:ascii="Times New Roman" w:hAnsi="Times New Roman" w:cs="Times New Roman"/>
        </w:rPr>
        <w:t xml:space="preserve"> </w:t>
      </w:r>
      <w:r w:rsidR="004D07C3" w:rsidRPr="003D018C">
        <w:rPr>
          <w:rFonts w:ascii="Times New Roman" w:hAnsi="Times New Roman" w:cs="Times New Roman"/>
        </w:rPr>
        <w:t xml:space="preserve">comprehenders </w:t>
      </w:r>
      <w:r w:rsidR="00615A8F" w:rsidRPr="003D018C">
        <w:rPr>
          <w:rFonts w:ascii="Times New Roman" w:hAnsi="Times New Roman" w:cs="Times New Roman"/>
        </w:rPr>
        <w:t xml:space="preserve">also showed more activation in left IFG pars </w:t>
      </w:r>
      <w:proofErr w:type="spellStart"/>
      <w:r w:rsidR="00615A8F" w:rsidRPr="003D018C">
        <w:rPr>
          <w:rFonts w:ascii="Times New Roman" w:hAnsi="Times New Roman" w:cs="Times New Roman"/>
        </w:rPr>
        <w:t>triangulari</w:t>
      </w:r>
      <w:r w:rsidR="00D72B57" w:rsidRPr="003D018C">
        <w:rPr>
          <w:rFonts w:ascii="Times New Roman" w:hAnsi="Times New Roman" w:cs="Times New Roman"/>
        </w:rPr>
        <w:t>s</w:t>
      </w:r>
      <w:proofErr w:type="spellEnd"/>
      <w:r w:rsidR="00615A8F" w:rsidRPr="003D018C">
        <w:rPr>
          <w:rFonts w:ascii="Times New Roman" w:hAnsi="Times New Roman" w:cs="Times New Roman"/>
        </w:rPr>
        <w:t xml:space="preserve"> and bilateral MTG</w:t>
      </w:r>
      <w:r w:rsidR="001E6B58" w:rsidRPr="003D018C">
        <w:rPr>
          <w:rFonts w:ascii="Times New Roman" w:hAnsi="Times New Roman" w:cs="Times New Roman"/>
        </w:rPr>
        <w:t xml:space="preserve"> (Fig. 7)</w:t>
      </w:r>
      <w:r w:rsidR="004D07C3" w:rsidRPr="003D018C">
        <w:rPr>
          <w:rFonts w:ascii="Times New Roman" w:hAnsi="Times New Roman" w:cs="Times New Roman"/>
        </w:rPr>
        <w:t>.</w:t>
      </w:r>
      <w:r w:rsidR="00615A8F" w:rsidRPr="003D018C">
        <w:rPr>
          <w:rFonts w:ascii="Times New Roman" w:hAnsi="Times New Roman" w:cs="Times New Roman"/>
        </w:rPr>
        <w:t xml:space="preserve"> In contrast, </w:t>
      </w:r>
      <w:r w:rsidR="00C3387E">
        <w:rPr>
          <w:rFonts w:ascii="Times New Roman" w:hAnsi="Times New Roman" w:cs="Times New Roman"/>
        </w:rPr>
        <w:t>less-skilled</w:t>
      </w:r>
      <w:r w:rsidR="00615A8F" w:rsidRPr="003D018C">
        <w:rPr>
          <w:rFonts w:ascii="Times New Roman" w:hAnsi="Times New Roman" w:cs="Times New Roman"/>
        </w:rPr>
        <w:t xml:space="preserve"> comprehenders showed </w:t>
      </w:r>
      <w:r w:rsidR="004D07C3" w:rsidRPr="003D018C">
        <w:rPr>
          <w:rFonts w:ascii="Times New Roman" w:hAnsi="Times New Roman" w:cs="Times New Roman"/>
        </w:rPr>
        <w:t xml:space="preserve">greater </w:t>
      </w:r>
      <w:r w:rsidR="00615A8F" w:rsidRPr="003D018C">
        <w:rPr>
          <w:rFonts w:ascii="Times New Roman" w:hAnsi="Times New Roman" w:cs="Times New Roman"/>
        </w:rPr>
        <w:t xml:space="preserve">activation in </w:t>
      </w:r>
      <w:r w:rsidR="00507B25" w:rsidRPr="003D018C">
        <w:rPr>
          <w:rFonts w:ascii="Times New Roman" w:hAnsi="Times New Roman" w:cs="Times New Roman"/>
        </w:rPr>
        <w:t>areas involved in cognitive control</w:t>
      </w:r>
      <w:r w:rsidR="00615A8F" w:rsidRPr="003D018C">
        <w:rPr>
          <w:rFonts w:ascii="Times New Roman" w:hAnsi="Times New Roman" w:cs="Times New Roman"/>
        </w:rPr>
        <w:t xml:space="preserve"> </w:t>
      </w:r>
      <w:ins w:id="210" w:author="Kayleigh" w:date="2016-10-19T14:32:00Z">
        <w:r w:rsidR="002E443F">
          <w:rPr>
            <w:rFonts w:ascii="Times New Roman" w:hAnsi="Times New Roman" w:cs="Times New Roman"/>
          </w:rPr>
          <w:fldChar w:fldCharType="begin" w:fldLock="1"/>
        </w:r>
      </w:ins>
      <w:r w:rsidR="00895F21">
        <w:rPr>
          <w:rFonts w:ascii="Times New Roman" w:hAnsi="Times New Roman" w:cs="Times New Roman"/>
        </w:rPr>
        <w:instrText>ADDIN CSL_CITATION { "citationItems" : [ { "id" : "ITEM-1", "itemData" : { "DOI" : "10.1016/j.tics.2004.10.003", "ISSN" : "13646613", "author" : [ { "dropping-particle" : "", "family" : "Botvinick", "given" : "Matthew M.", "non-dropping-particle" : "", "parse-names" : false, "suffix" : "" }, { "dropping-particle" : "", "family" : "Cohen", "given" : "Jonathan D.", "non-dropping-particle" : "", "parse-names" : false, "suffix" : "" }, { "dropping-particle" : "", "family" : "Carter", "given" : "Cameron S.", "non-dropping-particle" : "", "parse-names" : false, "suffix" : "" } ], "container-title" : "Trends in Cognitive Sciences", "id" : "ITEM-1", "issue" : "12", "issued" : { "date-parts" : [ [ "2004" ] ] }, "page" : "539-546", "title" : "Conflict monitoring and anterior cingulate cortex: an update", "type" : "article-journal", "volume" : "8" }, "uris" : [ "http://www.mendeley.com/documents/?uuid=4f0147fe-8c7d-4cbd-8917-ebb86657eda2" ] } ], "mendeley" : { "formattedCitation" : "[Botvinick et al., 2004]", "manualFormatting" : "[ACC; Botvinick et al., 2004]", "plainTextFormattedCitation" : "[Botvinick et al., 2004]", "previouslyFormattedCitation" : "[Botvinick et al., 2004]" }, "properties" : { "noteIndex" : 0 }, "schema" : "https://github.com/citation-style-language/schema/raw/master/csl-citation.json" }</w:instrText>
      </w:r>
      <w:r w:rsidR="002E443F">
        <w:rPr>
          <w:rFonts w:ascii="Times New Roman" w:hAnsi="Times New Roman" w:cs="Times New Roman"/>
        </w:rPr>
        <w:fldChar w:fldCharType="separate"/>
      </w:r>
      <w:r w:rsidR="002E443F" w:rsidRPr="002E443F">
        <w:rPr>
          <w:rFonts w:ascii="Times New Roman" w:hAnsi="Times New Roman" w:cs="Times New Roman"/>
          <w:noProof/>
        </w:rPr>
        <w:t>[</w:t>
      </w:r>
      <w:ins w:id="211" w:author="Kayleigh" w:date="2016-10-19T14:32:00Z">
        <w:r w:rsidR="00895F21">
          <w:rPr>
            <w:rFonts w:ascii="Times New Roman" w:hAnsi="Times New Roman" w:cs="Times New Roman"/>
            <w:noProof/>
          </w:rPr>
          <w:t xml:space="preserve">ACC; </w:t>
        </w:r>
      </w:ins>
      <w:r w:rsidR="002E443F" w:rsidRPr="002E443F">
        <w:rPr>
          <w:rFonts w:ascii="Times New Roman" w:hAnsi="Times New Roman" w:cs="Times New Roman"/>
          <w:noProof/>
        </w:rPr>
        <w:t>Botvinick et al., 2004]</w:t>
      </w:r>
      <w:ins w:id="212" w:author="Kayleigh" w:date="2016-10-19T14:32:00Z">
        <w:r w:rsidR="002E443F">
          <w:rPr>
            <w:rFonts w:ascii="Times New Roman" w:hAnsi="Times New Roman" w:cs="Times New Roman"/>
          </w:rPr>
          <w:fldChar w:fldCharType="end"/>
        </w:r>
      </w:ins>
      <w:del w:id="213" w:author="Kayleigh" w:date="2016-10-19T14:32:00Z">
        <w:r w:rsidR="00615A8F" w:rsidRPr="003D018C" w:rsidDel="00895F21">
          <w:rPr>
            <w:rFonts w:ascii="Times New Roman" w:hAnsi="Times New Roman" w:cs="Times New Roman"/>
          </w:rPr>
          <w:delText>(ACC</w:delText>
        </w:r>
        <w:r w:rsidR="00507B25" w:rsidRPr="003D018C" w:rsidDel="00895F21">
          <w:rPr>
            <w:rFonts w:ascii="Times New Roman" w:hAnsi="Times New Roman" w:cs="Times New Roman"/>
          </w:rPr>
          <w:delText>; Botvinick, Cohen, &amp; Carter, 2004</w:delText>
        </w:r>
        <w:r w:rsidR="00615A8F" w:rsidRPr="003D018C" w:rsidDel="00895F21">
          <w:rPr>
            <w:rFonts w:ascii="Times New Roman" w:hAnsi="Times New Roman" w:cs="Times New Roman"/>
          </w:rPr>
          <w:delText>)</w:delText>
        </w:r>
      </w:del>
      <w:r w:rsidR="00615A8F" w:rsidRPr="003D018C">
        <w:rPr>
          <w:rFonts w:ascii="Times New Roman" w:hAnsi="Times New Roman" w:cs="Times New Roman"/>
        </w:rPr>
        <w:t xml:space="preserve"> as well as areas related to </w:t>
      </w:r>
      <w:r w:rsidR="004D07C3" w:rsidRPr="003D018C">
        <w:rPr>
          <w:rFonts w:ascii="Times New Roman" w:hAnsi="Times New Roman" w:cs="Times New Roman"/>
        </w:rPr>
        <w:t xml:space="preserve">speech </w:t>
      </w:r>
      <w:r w:rsidR="00615A8F" w:rsidRPr="003D018C">
        <w:rPr>
          <w:rFonts w:ascii="Times New Roman" w:hAnsi="Times New Roman" w:cs="Times New Roman"/>
        </w:rPr>
        <w:t>sound processing</w:t>
      </w:r>
      <w:ins w:id="214" w:author="Kayleigh" w:date="2016-10-19T14:32:00Z">
        <w:r w:rsidR="00895F21">
          <w:rPr>
            <w:rFonts w:ascii="Times New Roman" w:hAnsi="Times New Roman" w:cs="Times New Roman"/>
          </w:rPr>
          <w:t xml:space="preserve"> </w:t>
        </w:r>
        <w:r w:rsidR="00895F21">
          <w:rPr>
            <w:rFonts w:ascii="Times New Roman" w:hAnsi="Times New Roman" w:cs="Times New Roman"/>
          </w:rPr>
          <w:fldChar w:fldCharType="begin" w:fldLock="1"/>
        </w:r>
      </w:ins>
      <w:r w:rsidR="00895F21">
        <w:rPr>
          <w:rFonts w:ascii="Times New Roman" w:hAnsi="Times New Roman" w:cs="Times New Roman"/>
        </w:rPr>
        <w:instrText>ADDIN CSL_CITATION { "citationItems" : [ { "id" : "ITEM-1", "itemData" : { "DOI" : "10.1002/hbm.1060", "ISBN" : "1065-9471\\r1097-0193", "ISSN" : "1065-9471", "PMID" : "11747098", "abstract" : "Event-related functional magnetic resonance imaging was used to investigate the localization of syntactic processing in sentence comprehension. Matched pairs of sentences containing identical lexical items were compared. One member of the pair consisted of a syntactically simpler sentence, containing a subject relativized clause. The second member of the pair consisted of a syntactically more complex sentence, containing an object relativized clause. Ten subjects made plausibility judgments about the sentences, which were presented one word at a time on a computer screen. There was an increase in BOLD hemodynamic signal in response to the presentation of all sentences compared to fixation in both right and left occipital cortex, the left perisylvian cortex, and the left premotor and motor areas. BOLD signal increased in the left angular gyrus when subjects processed the complex portion of syntactically more complex sentences. This study shows that a hemodynamic response associated with processing the syntactically complex portions of a sentence can be localized to one part of the dominant perisylvian association cortex.", "author" : [ { "dropping-particle" : "", "family" : "Huang", "given" : "Jie", "non-dropping-particle" : "", "parse-names" : false, "suffix" : "" }, { "dropping-particle" : "", "family" : "Carr", "given" : "Thomas H.", "non-dropping-particle" : "", "parse-names" : false, "suffix" : "" }, { "dropping-particle" : "", "family" : "Cao", "given" : "Yue", "non-dropping-particle" : "", "parse-names" : false, "suffix" : "" } ], "container-title" : "Human Brain Mapping", "id" : "ITEM-1", "issue" : "1", "issued" : { "date-parts" : [ [ "2002", "1" ] ] }, "page" : "39-53", "title" : "Comparing cortical activations for silent and overt speech using event-related fMRI", "type" : "article-journal", "volume" : "15" }, "uris" : [ "http://www.mendeley.com/documents/?uuid=14752b55-ce87-4ae0-a35b-52cc32c03393" ] }, { "id" : "ITEM-2", "itemData" : { "DOI" : "10.1159/000089501", "ISBN" : "0301-1569 (Print)\\r0301-1569 (Linking)", "ISSN" : "0301-1569", "PMID" : "16276121", "abstract" : "The purpose of this study was to demonstrate interhemispheric differences in activation patterns of the auditory-associated cortex elicited by a series of sounds. Functional magnetic resonance imaging was performed while different sounds were presented binaurally to 10 healthy subjects with normal hearing. Characteristic activation patterns were elicited although variability was shown between subjects. The activation number was significantly higher on the right than on the left side for non-speech (but not for speech) stimulations. As stimulation increased in complexity (from a pure tone to white noise to ocean wave sounds to classical music), the activation pattern of the superior temporal lobe became more pronounced in both hemispheres while that of the auditory cortex tended to become more sustained and concentrated on the right rather than on the left side. No hemispheric differences in activation pattern were seen in response to speech.", "author" : [ { "dropping-particle" : "", "family" : "Hwang", "given" : "Juen-Haur", "non-dropping-particle" : "", "parse-names" : false, "suffix" : "" }, { "dropping-particle" : "", "family" : "Wu", "given" : "Chang-Wei", "non-dropping-particle" : "", "parse-names" : false, "suffix" : "" }, { "dropping-particle" : "", "family" : "Chou", "given" : "Pao-Hsuan", "non-dropping-particle" : "", "parse-names" : false, "suffix" : "" }, { "dropping-particle" : "", "family" : "Liu", "given" : "Tien-Chen", "non-dropping-particle" : "", "parse-names" : false, "suffix" : "" }, { "dropping-particle" : "", "family" : "Chen", "given" : "Jyr-Horng", "non-dropping-particle" : "", "parse-names" : false, "suffix" : "" } ], "container-title" : "ORL", "id" : "ITEM-2", "issue" : "4", "issued" : { "date-parts" : [ [ "2005", "11", "18" ] ] }, "page" : "242-246", "title" : "Hemispheric Difference in Activation Patterns of Human Auditory-Associated Cortex: An fMRI Study", "type" : "article-journal", "volume" : "67" }, "uris" : [ "http://www.mendeley.com/documents/?uuid=2560056a-6418-4ca2-88c7-ef0f91a324f5" ] } ], "mendeley" : { "formattedCitation" : "[Huang et al., 2002; Hwang et al., 2005]", "manualFormatting" : "[insula, anterior STG; Huang et al., 2002; Hwang et al., 2005]", "plainTextFormattedCitation" : "[Huang et al., 2002; Hwang et al., 2005]", "previouslyFormattedCitation" : "[Huang et al., 2002; Hwang et al., 2005]" }, "properties" : { "noteIndex" : 0 }, "schema" : "https://github.com/citation-style-language/schema/raw/master/csl-citation.json" }</w:instrText>
      </w:r>
      <w:r w:rsidR="00895F21">
        <w:rPr>
          <w:rFonts w:ascii="Times New Roman" w:hAnsi="Times New Roman" w:cs="Times New Roman"/>
        </w:rPr>
        <w:fldChar w:fldCharType="separate"/>
      </w:r>
      <w:r w:rsidR="00895F21" w:rsidRPr="00895F21">
        <w:rPr>
          <w:rFonts w:ascii="Times New Roman" w:hAnsi="Times New Roman" w:cs="Times New Roman"/>
          <w:noProof/>
        </w:rPr>
        <w:t>[</w:t>
      </w:r>
      <w:ins w:id="215" w:author="Kayleigh" w:date="2016-10-19T14:32:00Z">
        <w:r w:rsidR="00895F21">
          <w:rPr>
            <w:rFonts w:ascii="Times New Roman" w:hAnsi="Times New Roman" w:cs="Times New Roman"/>
            <w:noProof/>
          </w:rPr>
          <w:t xml:space="preserve">insula, anterior STG; </w:t>
        </w:r>
      </w:ins>
      <w:r w:rsidR="00895F21" w:rsidRPr="00895F21">
        <w:rPr>
          <w:rFonts w:ascii="Times New Roman" w:hAnsi="Times New Roman" w:cs="Times New Roman"/>
          <w:noProof/>
        </w:rPr>
        <w:t>Huang et al., 2002; Hwang et al., 2005]</w:t>
      </w:r>
      <w:ins w:id="216" w:author="Kayleigh" w:date="2016-10-19T14:32:00Z">
        <w:r w:rsidR="00895F21">
          <w:rPr>
            <w:rFonts w:ascii="Times New Roman" w:hAnsi="Times New Roman" w:cs="Times New Roman"/>
          </w:rPr>
          <w:fldChar w:fldCharType="end"/>
        </w:r>
        <w:r w:rsidR="00895F21">
          <w:rPr>
            <w:rFonts w:ascii="Times New Roman" w:hAnsi="Times New Roman" w:cs="Times New Roman"/>
          </w:rPr>
          <w:t>.</w:t>
        </w:r>
      </w:ins>
      <w:del w:id="217" w:author="Kayleigh" w:date="2016-10-19T14:32:00Z">
        <w:r w:rsidR="00615A8F" w:rsidRPr="003D018C" w:rsidDel="00895F21">
          <w:rPr>
            <w:rFonts w:ascii="Times New Roman" w:hAnsi="Times New Roman" w:cs="Times New Roman"/>
          </w:rPr>
          <w:delText xml:space="preserve"> (insula, </w:delText>
        </w:r>
        <w:r w:rsidR="00F522AF" w:rsidRPr="003D018C" w:rsidDel="00895F21">
          <w:rPr>
            <w:rFonts w:ascii="Times New Roman" w:hAnsi="Times New Roman" w:cs="Times New Roman"/>
          </w:rPr>
          <w:delText xml:space="preserve">anterior </w:delText>
        </w:r>
        <w:r w:rsidR="00F019AB" w:rsidRPr="003D018C" w:rsidDel="00895F21">
          <w:rPr>
            <w:rFonts w:ascii="Times New Roman" w:hAnsi="Times New Roman" w:cs="Times New Roman"/>
          </w:rPr>
          <w:delText>STG</w:delText>
        </w:r>
        <w:r w:rsidR="00507B25" w:rsidRPr="003D018C" w:rsidDel="00895F21">
          <w:rPr>
            <w:rFonts w:ascii="Times New Roman" w:hAnsi="Times New Roman" w:cs="Times New Roman"/>
          </w:rPr>
          <w:delText xml:space="preserve">; </w:delText>
        </w:r>
        <w:r w:rsidR="001E6B58" w:rsidRPr="003D018C" w:rsidDel="00895F21">
          <w:rPr>
            <w:rFonts w:ascii="Times New Roman" w:hAnsi="Times New Roman" w:cs="Times New Roman"/>
          </w:rPr>
          <w:delText>Huang, Carr, &amp; Cao, 2001; Hwang, Wu, Chou, Liu, &amp; Chen, 2005</w:delText>
        </w:r>
        <w:r w:rsidR="00615A8F" w:rsidRPr="003D018C" w:rsidDel="00895F21">
          <w:rPr>
            <w:rFonts w:ascii="Times New Roman" w:hAnsi="Times New Roman" w:cs="Times New Roman"/>
          </w:rPr>
          <w:delText xml:space="preserve">). </w:delText>
        </w:r>
      </w:del>
    </w:p>
    <w:p w14:paraId="7A53B143" w14:textId="77777777" w:rsidR="00AC75EE" w:rsidRPr="003D018C" w:rsidRDefault="00AC75EE" w:rsidP="00814C92">
      <w:pPr>
        <w:tabs>
          <w:tab w:val="left" w:pos="720"/>
        </w:tabs>
        <w:spacing w:line="480" w:lineRule="auto"/>
        <w:jc w:val="both"/>
        <w:rPr>
          <w:rFonts w:ascii="Times New Roman" w:hAnsi="Times New Roman" w:cs="Times New Roman"/>
        </w:rPr>
      </w:pPr>
      <w:r w:rsidRPr="003D018C">
        <w:rPr>
          <w:rFonts w:ascii="Times New Roman" w:hAnsi="Times New Roman" w:cs="Times New Roman"/>
          <w:b/>
        </w:rPr>
        <w:t>Discussion</w:t>
      </w:r>
    </w:p>
    <w:p w14:paraId="77C451FF" w14:textId="103ADC97" w:rsidR="00CC2C52" w:rsidRPr="003D018C" w:rsidRDefault="00AC75EE" w:rsidP="00814C92">
      <w:pPr>
        <w:tabs>
          <w:tab w:val="left" w:pos="720"/>
        </w:tabs>
        <w:spacing w:line="480" w:lineRule="auto"/>
        <w:jc w:val="both"/>
        <w:rPr>
          <w:rFonts w:ascii="Times New Roman" w:hAnsi="Times New Roman" w:cs="Times New Roman"/>
        </w:rPr>
      </w:pPr>
      <w:r w:rsidRPr="003D018C">
        <w:rPr>
          <w:rFonts w:ascii="Times New Roman" w:hAnsi="Times New Roman" w:cs="Times New Roman"/>
        </w:rPr>
        <w:tab/>
        <w:t xml:space="preserve">The current study investigated </w:t>
      </w:r>
      <w:r w:rsidR="00E4628C" w:rsidRPr="003D018C">
        <w:rPr>
          <w:rFonts w:ascii="Times New Roman" w:hAnsi="Times New Roman" w:cs="Times New Roman"/>
        </w:rPr>
        <w:t xml:space="preserve">how processing of spoken and </w:t>
      </w:r>
      <w:r w:rsidR="004D07C3" w:rsidRPr="003D018C">
        <w:rPr>
          <w:rFonts w:ascii="Times New Roman" w:hAnsi="Times New Roman" w:cs="Times New Roman"/>
        </w:rPr>
        <w:t xml:space="preserve">printed </w:t>
      </w:r>
      <w:r w:rsidR="00E4628C" w:rsidRPr="003D018C">
        <w:rPr>
          <w:rFonts w:ascii="Times New Roman" w:hAnsi="Times New Roman" w:cs="Times New Roman"/>
        </w:rPr>
        <w:t xml:space="preserve">words and passages is related to reading comprehension </w:t>
      </w:r>
      <w:r w:rsidR="00D72B57" w:rsidRPr="003D018C">
        <w:rPr>
          <w:rFonts w:ascii="Times New Roman" w:hAnsi="Times New Roman" w:cs="Times New Roman"/>
        </w:rPr>
        <w:t xml:space="preserve">skill </w:t>
      </w:r>
      <w:r w:rsidR="00E4628C" w:rsidRPr="003D018C">
        <w:rPr>
          <w:rFonts w:ascii="Times New Roman" w:hAnsi="Times New Roman" w:cs="Times New Roman"/>
        </w:rPr>
        <w:t xml:space="preserve">in individuals with </w:t>
      </w:r>
      <w:r w:rsidR="00D72B57" w:rsidRPr="003D018C">
        <w:rPr>
          <w:rFonts w:ascii="Times New Roman" w:hAnsi="Times New Roman" w:cs="Times New Roman"/>
        </w:rPr>
        <w:t>adequate decoding ability</w:t>
      </w:r>
      <w:r w:rsidR="00E4628C" w:rsidRPr="003D018C">
        <w:rPr>
          <w:rFonts w:ascii="Times New Roman" w:hAnsi="Times New Roman" w:cs="Times New Roman"/>
        </w:rPr>
        <w:t>.</w:t>
      </w:r>
      <w:r w:rsidR="00E64002" w:rsidRPr="003D018C">
        <w:rPr>
          <w:rFonts w:ascii="Times New Roman" w:hAnsi="Times New Roman" w:cs="Times New Roman"/>
        </w:rPr>
        <w:t xml:space="preserve"> </w:t>
      </w:r>
      <w:r w:rsidR="00922102" w:rsidRPr="003D018C">
        <w:rPr>
          <w:rFonts w:ascii="Times New Roman" w:hAnsi="Times New Roman" w:cs="Times New Roman"/>
        </w:rPr>
        <w:t>To this end, participants read or listened to passages</w:t>
      </w:r>
      <w:r w:rsidR="00595477" w:rsidRPr="003D018C">
        <w:rPr>
          <w:rFonts w:ascii="Times New Roman" w:hAnsi="Times New Roman" w:cs="Times New Roman"/>
        </w:rPr>
        <w:t xml:space="preserve">, </w:t>
      </w:r>
      <w:r w:rsidR="00922102" w:rsidRPr="003D018C">
        <w:rPr>
          <w:rFonts w:ascii="Times New Roman" w:hAnsi="Times New Roman" w:cs="Times New Roman"/>
        </w:rPr>
        <w:t>single real words</w:t>
      </w:r>
      <w:r w:rsidR="00595477" w:rsidRPr="003D018C">
        <w:rPr>
          <w:rFonts w:ascii="Times New Roman" w:hAnsi="Times New Roman" w:cs="Times New Roman"/>
        </w:rPr>
        <w:t>,</w:t>
      </w:r>
      <w:r w:rsidR="00922102" w:rsidRPr="003D018C">
        <w:rPr>
          <w:rFonts w:ascii="Times New Roman" w:hAnsi="Times New Roman" w:cs="Times New Roman"/>
        </w:rPr>
        <w:t xml:space="preserve"> or nonsense sounds/font under naturalistic conditions. </w:t>
      </w:r>
      <w:r w:rsidR="004C4C77">
        <w:rPr>
          <w:rFonts w:ascii="Times New Roman" w:hAnsi="Times New Roman" w:cs="Times New Roman"/>
        </w:rPr>
        <w:t>Predictions from theoretical models as well as empirical evidence suggest that individual differences in reading comprehension beyond decoding are related to many higher-level</w:t>
      </w:r>
      <w:r w:rsidR="00582332">
        <w:rPr>
          <w:rFonts w:ascii="Times New Roman" w:hAnsi="Times New Roman" w:cs="Times New Roman"/>
        </w:rPr>
        <w:t xml:space="preserve"> language</w:t>
      </w:r>
      <w:r w:rsidR="004C4C77">
        <w:rPr>
          <w:rFonts w:ascii="Times New Roman" w:hAnsi="Times New Roman" w:cs="Times New Roman"/>
        </w:rPr>
        <w:t xml:space="preserve"> and domain-general processes, including inference-making, executive function, and motivation. As such, comprehension ability in good decoders should modulate activation in regions th</w:t>
      </w:r>
      <w:ins w:id="218" w:author="Kayleigh" w:date="2016-10-19T14:33:00Z">
        <w:r w:rsidR="00895F21">
          <w:rPr>
            <w:rFonts w:ascii="Times New Roman" w:hAnsi="Times New Roman" w:cs="Times New Roman"/>
          </w:rPr>
          <w:t>at</w:t>
        </w:r>
      </w:ins>
      <w:del w:id="219" w:author="Kayleigh" w:date="2016-10-19T14:33:00Z">
        <w:r w:rsidR="004C4C77" w:rsidDel="00895F21">
          <w:rPr>
            <w:rFonts w:ascii="Times New Roman" w:hAnsi="Times New Roman" w:cs="Times New Roman"/>
          </w:rPr>
          <w:delText>e</w:delText>
        </w:r>
      </w:del>
      <w:r w:rsidR="004C4C77">
        <w:rPr>
          <w:rFonts w:ascii="Times New Roman" w:hAnsi="Times New Roman" w:cs="Times New Roman"/>
        </w:rPr>
        <w:t xml:space="preserve"> </w:t>
      </w:r>
      <w:proofErr w:type="spellStart"/>
      <w:r w:rsidR="004C4C77">
        <w:rPr>
          <w:rFonts w:ascii="Times New Roman" w:hAnsi="Times New Roman" w:cs="Times New Roman"/>
        </w:rPr>
        <w:t>subserve</w:t>
      </w:r>
      <w:proofErr w:type="spellEnd"/>
      <w:r w:rsidR="004C4C77">
        <w:rPr>
          <w:rFonts w:ascii="Times New Roman" w:hAnsi="Times New Roman" w:cs="Times New Roman"/>
        </w:rPr>
        <w:t xml:space="preserve"> these processes during comprehension of single words and text across modalities.</w:t>
      </w:r>
    </w:p>
    <w:p w14:paraId="418A8AD0" w14:textId="77777777" w:rsidR="00CC2C52" w:rsidRPr="003D018C" w:rsidRDefault="00CC2C52" w:rsidP="007467AF">
      <w:pPr>
        <w:tabs>
          <w:tab w:val="left" w:pos="720"/>
        </w:tabs>
        <w:spacing w:line="480" w:lineRule="auto"/>
        <w:jc w:val="both"/>
        <w:rPr>
          <w:rFonts w:ascii="Times New Roman" w:hAnsi="Times New Roman" w:cs="Times New Roman"/>
          <w:i/>
        </w:rPr>
      </w:pPr>
      <w:r w:rsidRPr="003D018C">
        <w:rPr>
          <w:rFonts w:ascii="Times New Roman" w:hAnsi="Times New Roman" w:cs="Times New Roman"/>
        </w:rPr>
        <w:tab/>
      </w:r>
      <w:r w:rsidRPr="003D018C">
        <w:rPr>
          <w:rFonts w:ascii="Times New Roman" w:hAnsi="Times New Roman" w:cs="Times New Roman"/>
          <w:i/>
        </w:rPr>
        <w:t>Modality- and task-specific activation patterns</w:t>
      </w:r>
    </w:p>
    <w:p w14:paraId="7AFC2C0B" w14:textId="12109C79" w:rsidR="00A7160C" w:rsidRPr="003D018C" w:rsidRDefault="00155ED7" w:rsidP="00CF0316">
      <w:pPr>
        <w:spacing w:line="480" w:lineRule="auto"/>
        <w:jc w:val="both"/>
        <w:rPr>
          <w:rFonts w:ascii="Times New Roman" w:eastAsia="Times New Roman" w:hAnsi="Times New Roman" w:cs="Times New Roman"/>
        </w:rPr>
      </w:pPr>
      <w:r w:rsidRPr="003D018C">
        <w:rPr>
          <w:rFonts w:ascii="Times New Roman" w:hAnsi="Times New Roman" w:cs="Times New Roman"/>
        </w:rPr>
        <w:tab/>
      </w:r>
      <w:r w:rsidR="00D6092A" w:rsidRPr="003D018C">
        <w:rPr>
          <w:rFonts w:ascii="Times New Roman" w:eastAsia="Times New Roman" w:hAnsi="Times New Roman" w:cs="Times New Roman"/>
        </w:rPr>
        <w:t xml:space="preserve">Our initial PLS analysis taking into account the six task conditions revealed two interpretable latent variables. One discriminated visual presentation of text and text-like stimuli from auditory presentation of speech and speech-like stimuli, irrespective of their linguistic or discourse content. </w:t>
      </w:r>
      <w:proofErr w:type="gramStart"/>
      <w:r w:rsidR="00D6092A" w:rsidRPr="003D018C">
        <w:rPr>
          <w:rFonts w:ascii="Times New Roman" w:eastAsia="Times New Roman" w:hAnsi="Times New Roman" w:cs="Times New Roman"/>
        </w:rPr>
        <w:t xml:space="preserve">The other discriminated presentation of a continuous, coherent discourse from </w:t>
      </w:r>
      <w:r w:rsidR="00D6092A" w:rsidRPr="003D018C">
        <w:rPr>
          <w:rFonts w:ascii="Times New Roman" w:eastAsia="Times New Roman" w:hAnsi="Times New Roman" w:cs="Times New Roman"/>
        </w:rPr>
        <w:lastRenderedPageBreak/>
        <w:t>presentation of words and illegible or unintelligible stimuli that shared some low-level physical features with words.</w:t>
      </w:r>
      <w:proofErr w:type="gramEnd"/>
      <w:r w:rsidR="00D6092A" w:rsidRPr="003D018C">
        <w:rPr>
          <w:rFonts w:ascii="Times New Roman" w:eastAsia="Times New Roman" w:hAnsi="Times New Roman" w:cs="Times New Roman"/>
        </w:rPr>
        <w:t> Modality-specific activity was observed in largely primary and associative auditory regions</w:t>
      </w:r>
      <w:r w:rsidR="00097857" w:rsidRPr="003D018C">
        <w:rPr>
          <w:rFonts w:ascii="Times New Roman" w:eastAsia="Times New Roman" w:hAnsi="Times New Roman" w:cs="Times New Roman"/>
        </w:rPr>
        <w:t xml:space="preserve"> (for speech) and visual cortex</w:t>
      </w:r>
      <w:r w:rsidR="00D6092A" w:rsidRPr="003D018C">
        <w:rPr>
          <w:rFonts w:ascii="Times New Roman" w:eastAsia="Times New Roman" w:hAnsi="Times New Roman" w:cs="Times New Roman"/>
        </w:rPr>
        <w:t xml:space="preserve"> (for text), extending into </w:t>
      </w:r>
      <w:proofErr w:type="spellStart"/>
      <w:r w:rsidR="00D6092A" w:rsidRPr="003D018C">
        <w:rPr>
          <w:rFonts w:ascii="Times New Roman" w:eastAsia="Times New Roman" w:hAnsi="Times New Roman" w:cs="Times New Roman"/>
        </w:rPr>
        <w:t>occipitotemporal</w:t>
      </w:r>
      <w:proofErr w:type="spellEnd"/>
      <w:r w:rsidR="00D6092A" w:rsidRPr="003D018C">
        <w:rPr>
          <w:rFonts w:ascii="Times New Roman" w:eastAsia="Times New Roman" w:hAnsi="Times New Roman" w:cs="Times New Roman"/>
        </w:rPr>
        <w:t xml:space="preserve"> regions associated with visual word recognition </w:t>
      </w:r>
      <w:ins w:id="220" w:author="Kayleigh" w:date="2016-10-19T14:33:00Z">
        <w:r w:rsidR="00895F21">
          <w:rPr>
            <w:rFonts w:ascii="Times New Roman" w:eastAsia="Times New Roman" w:hAnsi="Times New Roman" w:cs="Times New Roman"/>
          </w:rPr>
          <w:fldChar w:fldCharType="begin" w:fldLock="1"/>
        </w:r>
      </w:ins>
      <w:r w:rsidR="00895F21">
        <w:rPr>
          <w:rFonts w:ascii="Times New Roman" w:eastAsia="Times New Roman" w:hAnsi="Times New Roman" w:cs="Times New Roman"/>
        </w:rPr>
        <w:instrText>ADDIN CSL_CITATION { "citationItems" : [ { "id" : "ITEM-1", "itemData" : { "DOI" : "10.1016/S1364-6613(03)00134-7", "ISSN" : "13646613", "author" : [ { "dropping-particle" : "", "family" : "McCandliss", "given" : "Bruce D.", "non-dropping-particle" : "", "parse-names" : false, "suffix" : "" }, { "dropping-particle" : "", "family" : "Cohen", "given" : "Laurent", "non-dropping-particle" : "", "parse-names" : false, "suffix" : "" }, { "dropping-particle" : "", "family" : "Dehaene", "given" : "Stanislas", "non-dropping-particle" : "", "parse-names" : false, "suffix" : "" } ], "container-title" : "Trends in Cognitive Sciences", "id" : "ITEM-1", "issue" : "7", "issued" : { "date-parts" : [ [ "2003" ] ] }, "page" : "293-299", "title" : "The visual word form area: expertise for reading in the fusiform gyrus", "type" : "article-journal", "volume" : "7" }, "uris" : [ "http://www.mendeley.com/documents/?uuid=5fab3436-df99-41d1-b9d7-7570dfae657d" ] } ], "mendeley" : { "formattedCitation" : "[McCandliss et al., 2003]", "plainTextFormattedCitation" : "[McCandliss et al., 2003]", "previouslyFormattedCitation" : "[McCandliss et al., 2003]" }, "properties" : { "noteIndex" : 0 }, "schema" : "https://github.com/citation-style-language/schema/raw/master/csl-citation.json" }</w:instrText>
      </w:r>
      <w:r w:rsidR="00895F21">
        <w:rPr>
          <w:rFonts w:ascii="Times New Roman" w:eastAsia="Times New Roman" w:hAnsi="Times New Roman" w:cs="Times New Roman"/>
        </w:rPr>
        <w:fldChar w:fldCharType="separate"/>
      </w:r>
      <w:r w:rsidR="00895F21" w:rsidRPr="00895F21">
        <w:rPr>
          <w:rFonts w:ascii="Times New Roman" w:eastAsia="Times New Roman" w:hAnsi="Times New Roman" w:cs="Times New Roman"/>
          <w:noProof/>
        </w:rPr>
        <w:t>[McCandliss et al., 2003]</w:t>
      </w:r>
      <w:ins w:id="221" w:author="Kayleigh" w:date="2016-10-19T14:33:00Z">
        <w:r w:rsidR="00895F21">
          <w:rPr>
            <w:rFonts w:ascii="Times New Roman" w:eastAsia="Times New Roman" w:hAnsi="Times New Roman" w:cs="Times New Roman"/>
          </w:rPr>
          <w:fldChar w:fldCharType="end"/>
        </w:r>
        <w:r w:rsidR="00895F21">
          <w:rPr>
            <w:rFonts w:ascii="Times New Roman" w:eastAsia="Times New Roman" w:hAnsi="Times New Roman" w:cs="Times New Roman"/>
          </w:rPr>
          <w:t>.</w:t>
        </w:r>
      </w:ins>
      <w:del w:id="222" w:author="Kayleigh" w:date="2016-10-19T14:33:00Z">
        <w:r w:rsidR="00D6092A" w:rsidRPr="003D018C" w:rsidDel="00895F21">
          <w:rPr>
            <w:rFonts w:ascii="Times New Roman" w:eastAsia="Times New Roman" w:hAnsi="Times New Roman" w:cs="Times New Roman"/>
          </w:rPr>
          <w:delText>(McCandliss et al., 2003).</w:delText>
        </w:r>
      </w:del>
      <w:r w:rsidR="00D6092A" w:rsidRPr="003D018C">
        <w:rPr>
          <w:rFonts w:ascii="Times New Roman" w:eastAsia="Times New Roman" w:hAnsi="Times New Roman" w:cs="Times New Roman"/>
        </w:rPr>
        <w:t xml:space="preserve"> This pattern of modality specificity was largely consistent with simple task vs. rest contrasts for spoken and written stimuli presented here (Figure 1) and in prior research </w:t>
      </w:r>
      <w:ins w:id="223" w:author="Kayleigh" w:date="2016-10-19T14:33:00Z">
        <w:r w:rsidR="00895F21">
          <w:rPr>
            <w:rFonts w:ascii="Times New Roman" w:eastAsia="Times New Roman" w:hAnsi="Times New Roman" w:cs="Times New Roman"/>
          </w:rPr>
          <w:fldChar w:fldCharType="begin" w:fldLock="1"/>
        </w:r>
      </w:ins>
      <w:r w:rsidR="000C219C">
        <w:rPr>
          <w:rFonts w:ascii="Times New Roman" w:eastAsia="Times New Roman" w:hAnsi="Times New Roman" w:cs="Times New Roman"/>
        </w:rPr>
        <w:instrText>ADDIN CSL_CITATION { "citationItems" : [ { "id" : "ITEM-1", "itemData" : { "DOI" : "10.1073/pnas.1509321112", "ISBN" : "0027-8424", "ISSN" : "0027-8424", "PMID" : "26621710", "abstract" : "We propose and test a theoretical perspective in which a universal hallmark of successful literacy acquisition is the convergence of the speech and orthographic processing systems onto a common network of neural structures, regardless of how spoken words are represented orthographically in a writing system. During func- tionalMRI, skilled adult readers of four distinct and highly contrasting languages, Spanish, English, Hebrew, and Chinese, performed an identical semantic categorization task to spoken and written words. Results from three complementary analytic approaches demonstrate limited language variation, with speech\u2013print con- vergence emerging as a common brain signature of reading pro- ficiency across the wide spectrum of selected languages, whether their writing system is alphabetic or logographic, whether it is opaque or transparent, and regardless of the phonological and morphological structure it represents. cross-language", "author" : [ { "dropping-particle" : "", "family" : "Rueckl", "given" : "Jay G.", "non-dropping-particle" : "", "parse-names" : false, "suffix" : "" }, { "dropping-particle" : "", "family" : "Paz-Alonso", "given" : "Pedro M.", "non-dropping-particle" : "", "parse-names" : false, "suffix" : "" }, { "dropping-particle" : "", "family" : "Molfese", "given" : "Peter J.", "non-dropping-particle" : "", "parse-names" : false, "suffix" : "" }, { "dropping-particle" : "", "family" : "Kuo", "given" : "Wen-Jui", "non-dropping-particle" : "", "parse-names" : false, "suffix" : "" }, { "dropping-particle" : "", "family" : "Bick", "given" : "Atira", "non-dropping-particle" : "", "parse-names" : false, "suffix" : "" }, { "dropping-particle" : "", "family" : "Frost", "given" : "Stephen J.", "non-dropping-particle" : "", "parse-names" : false, "suffix" : "" }, { "dropping-particle" : "", "family" : "Hancock", "given" : "Roeland", "non-dropping-particle" : "", "parse-names" : false, "suffix" : "" }, { "dropping-particle" : "", "family" : "Wu", "given" : "Denise H.", "non-dropping-particle" : "", "parse-names" : false, "suffix" : "" }, { "dropping-particle" : "", "family" : "Mencl", "given" : "William Einar", "non-dropping-particle" : "", "parse-names" : false, "suffix" : "" }, { "dropping-particle" : "", "family" : "Du\u00f1abeitia", "given" : "Jon Andoni", "non-dropping-particle" : "", "parse-names" : false, "suffix" : "" }, { "dropping-particle" : "", "family" : "Lee", "given" : "Jun-Ren", "non-dropping-particle" : "", "parse-names" : false, "suffix" : "" }, { "dropping-particle" : "", "family" : "Oliver", "given" : "Myriam", "non-dropping-particle" : "", "parse-names" : false, "suffix" : "" }, { "dropping-particle" : "", "family" : "Zevin", "given" : "Jason D.", "non-dropping-particle" : "", "parse-names" : false, "suffix" : "" }, { "dropping-particle" : "", "family" : "Hoeft", "given" : "Fumiko", "non-dropping-particle" : "", "parse-names" : false, "suffix" : "" }, { "dropping-particle" : "", "family" : "Carreiras", "given" : "Manuel", "non-dropping-particle" : "", "parse-names" : false, "suffix" : "" }, { "dropping-particle" : "", "family" : "Tzeng", "given" : "Ovid J. L.", "non-dropping-particle" : "", "parse-names" : false, "suffix" : "" }, { "dropping-particle" : "", "family" : "Pugh", "given" : "Kenneth R.", "non-dropping-particle" : "", "parse-names" : false, "suffix" : "" }, { "dropping-particle" : "", "family" : "Frost", "given" : "Ram", "non-dropping-particle" : "", "parse-names" : false, "suffix" : "" } ], "container-title" : "Proceedings of the National Academy of Sciences", "id" : "ITEM-1", "issue" : "50", "issued" : { "date-parts" : [ [ "2015" ] ] }, "page" : "15510-15515", "title" : "Universal brain signature of proficient reading: Evidence from four contrasting languages", "type" : "article-journal", "volume" : "112" }, "uris" : [ "http://www.mendeley.com/documents/?uuid=1523f9fd-d3e1-44ae-9864-9b6d0ee27133" ] } ], "mendeley" : { "formattedCitation" : "[Rueckl et al., 2015]", "manualFormatting" : "[e.g., Rueckl et al., 2015]", "plainTextFormattedCitation" : "[Rueckl et al., 2015]", "previouslyFormattedCitation" : "[Rueckl et al., 2015]" }, "properties" : { "noteIndex" : 0 }, "schema" : "https://github.com/citation-style-language/schema/raw/master/csl-citation.json" }</w:instrText>
      </w:r>
      <w:r w:rsidR="00895F21">
        <w:rPr>
          <w:rFonts w:ascii="Times New Roman" w:eastAsia="Times New Roman" w:hAnsi="Times New Roman" w:cs="Times New Roman"/>
        </w:rPr>
        <w:fldChar w:fldCharType="separate"/>
      </w:r>
      <w:r w:rsidR="00895F21" w:rsidRPr="00895F21">
        <w:rPr>
          <w:rFonts w:ascii="Times New Roman" w:eastAsia="Times New Roman" w:hAnsi="Times New Roman" w:cs="Times New Roman"/>
          <w:noProof/>
        </w:rPr>
        <w:t>[</w:t>
      </w:r>
      <w:ins w:id="224" w:author="Kayleigh" w:date="2016-10-19T14:33:00Z">
        <w:r w:rsidR="00895F21">
          <w:rPr>
            <w:rFonts w:ascii="Times New Roman" w:eastAsia="Times New Roman" w:hAnsi="Times New Roman" w:cs="Times New Roman"/>
            <w:noProof/>
          </w:rPr>
          <w:t xml:space="preserve">e.g., </w:t>
        </w:r>
      </w:ins>
      <w:r w:rsidR="00895F21" w:rsidRPr="00895F21">
        <w:rPr>
          <w:rFonts w:ascii="Times New Roman" w:eastAsia="Times New Roman" w:hAnsi="Times New Roman" w:cs="Times New Roman"/>
          <w:noProof/>
        </w:rPr>
        <w:t>Rueckl et al., 2015]</w:t>
      </w:r>
      <w:ins w:id="225" w:author="Kayleigh" w:date="2016-10-19T14:33:00Z">
        <w:r w:rsidR="00895F21">
          <w:rPr>
            <w:rFonts w:ascii="Times New Roman" w:eastAsia="Times New Roman" w:hAnsi="Times New Roman" w:cs="Times New Roman"/>
          </w:rPr>
          <w:fldChar w:fldCharType="end"/>
        </w:r>
        <w:r w:rsidR="00895F21">
          <w:rPr>
            <w:rFonts w:ascii="Times New Roman" w:eastAsia="Times New Roman" w:hAnsi="Times New Roman" w:cs="Times New Roman"/>
          </w:rPr>
          <w:t>.</w:t>
        </w:r>
      </w:ins>
      <w:del w:id="226" w:author="Kayleigh" w:date="2016-10-19T14:33:00Z">
        <w:r w:rsidR="00D6092A" w:rsidRPr="003D018C" w:rsidDel="00895F21">
          <w:rPr>
            <w:rFonts w:ascii="Times New Roman" w:eastAsia="Times New Roman" w:hAnsi="Times New Roman" w:cs="Times New Roman"/>
          </w:rPr>
          <w:delText>(e.g., Rueckl et al., 2015).</w:delText>
        </w:r>
      </w:del>
    </w:p>
    <w:p w14:paraId="3732A413" w14:textId="67411AA3" w:rsidR="00A7160C" w:rsidRPr="003D018C" w:rsidRDefault="00D6092A" w:rsidP="00CF0316">
      <w:pPr>
        <w:spacing w:line="480" w:lineRule="auto"/>
        <w:ind w:firstLine="720"/>
        <w:jc w:val="both"/>
        <w:rPr>
          <w:rFonts w:ascii="Times New Roman" w:eastAsia="Times New Roman" w:hAnsi="Times New Roman" w:cs="Times New Roman"/>
        </w:rPr>
      </w:pPr>
      <w:r w:rsidRPr="003D018C">
        <w:rPr>
          <w:rFonts w:ascii="Times New Roman" w:eastAsia="Times New Roman" w:hAnsi="Times New Roman" w:cs="Times New Roman"/>
        </w:rPr>
        <w:t>Further, our task PLS identified regions that were differentially active for the passage relative to the single word conditions; specifically, the passage task more strongly engaged classic language processing regions, including areas in the temporal cortex bilaterally (STG, MTG &amp; ATP), consistent with the extensive literature relating these regions to elaborated processing of semantic</w:t>
      </w:r>
      <w:r w:rsidR="00097857" w:rsidRPr="003D018C">
        <w:rPr>
          <w:rFonts w:ascii="Times New Roman" w:eastAsia="Times New Roman" w:hAnsi="Times New Roman" w:cs="Times New Roman"/>
        </w:rPr>
        <w:t xml:space="preserve"> information</w:t>
      </w:r>
      <w:r w:rsidRPr="003D018C">
        <w:rPr>
          <w:rFonts w:ascii="Times New Roman" w:eastAsia="Times New Roman" w:hAnsi="Times New Roman" w:cs="Times New Roman"/>
        </w:rPr>
        <w:t xml:space="preserve"> </w:t>
      </w:r>
      <w:ins w:id="227" w:author="Kayleigh" w:date="2016-10-19T14:34:00Z">
        <w:r w:rsidR="000C219C">
          <w:rPr>
            <w:rFonts w:ascii="Times New Roman" w:eastAsia="Times New Roman" w:hAnsi="Times New Roman" w:cs="Times New Roman"/>
          </w:rPr>
          <w:fldChar w:fldCharType="begin" w:fldLock="1"/>
        </w:r>
      </w:ins>
      <w:r w:rsidR="000C219C">
        <w:rPr>
          <w:rFonts w:ascii="Times New Roman" w:eastAsia="Times New Roman" w:hAnsi="Times New Roman" w:cs="Times New Roman"/>
        </w:rPr>
        <w:instrText>ADDIN CSL_CITATION { "citationItems" : [ { "id" : "ITEM-1", "itemData" : { "DOI" : "10.3758/CABN.6.3.201", "ISBN" : "1530-7026 (Print)\\n1530-7026 (Linking)", "ISSN" : "1530-7026", "PMID" : "17243356", "abstract" : "Studies of semantic impairment arising from brain disease suggest that the anterior temporal lobes are critical for semantic abilities in humans; yet activation of these regions is rarely reported in functional imaging studies of healthy controls performing semantic tasks. Here, we combined neuropsychological and PET functional imaging data to show that when healthy subjects identify concepts at a specific level, the regions activated correspond to the site of maximal atrophy in patients with relatively pure semantic impairment. The stimuli were color photographs of common animals or vehicles, and the task was category verification at specific (e.g., robin), intermediate (e.g., bird), or general (e.g., animal) levels. Specific, relative to general, categorization activated the antero-lateral temporal cortices bilaterally, despite matching of these experimental conditions for difficulty. Critically, in patients with atrophy in precisely these areas, the most pronounced deficit was in the retrieval of specific semantic information.", "author" : [ { "dropping-particle" : "", "family" : "Rogers", "given" : "Timothy T", "non-dropping-particle" : "", "parse-names" : false, "suffix" : "" }, { "dropping-particle" : "", "family" : "Hocking", "given" : "Julia", "non-dropping-particle" : "", "parse-names" : false, "suffix" : "" }, { "dropping-particle" : "", "family" : "Noppeney", "given" : "Uta", "non-dropping-particle" : "", "parse-names" : false, "suffix" : "" }, { "dropping-particle" : "", "family" : "Mechelli", "given" : "Andrea", "non-dropping-particle" : "", "parse-names" : false, "suffix" : "" }, { "dropping-particle" : "", "family" : "Gorno-Tempini", "given" : "Maria Luisa", "non-dropping-particle" : "", "parse-names" : false, "suffix" : "" }, { "dropping-particle" : "", "family" : "Patterson", "given" : "Karalyn", "non-dropping-particle" : "", "parse-names" : false, "suffix" : "" }, { "dropping-particle" : "", "family" : "Price", "given" : "Cathy J", "non-dropping-particle" : "", "parse-names" : false, "suffix" : "" } ], "container-title" : "Cognitive, Affective, &amp; Behavioral Neuroscience", "id" : "ITEM-1", "issue" : "3", "issued" : { "date-parts" : [ [ "2006" ] ] }, "page" : "201-213", "title" : "Anterior temporal cortex and semantic memory: reconciling findings from neuropsychology and functional imaging.", "type" : "article-journal", "volume" : "6" }, "uris" : [ "http://www.mendeley.com/documents/?uuid=acc9964f-0383-4194-8417-7e716a561dbf" ] }, { "id" : "ITEM-2", "itemData" : { "DOI" : "10.1523/JNEUROSCI.0559-06.2006", "ISSN" : "0270-6474", "author" : [ { "dropping-particle" : "", "family" : "Spitsyna", "given" : "G.", "non-dropping-particle" : "", "parse-names" : false, "suffix" : "" }, { "dropping-particle" : "", "family" : "Warren", "given" : "J. E.", "non-dropping-particle" : "", "parse-names" : false, "suffix" : "" }, { "dropping-particle" : "", "family" : "Scott", "given" : "S. K.", "non-dropping-particle" : "", "parse-names" : false, "suffix" : "" }, { "dropping-particle" : "", "family" : "Turkheimer", "given" : "F. E.", "non-dropping-particle" : "", "parse-names" : false, "suffix" : "" }, { "dropping-particle" : "", "family" : "Wise", "given" : "R. J. S.", "non-dropping-particle" : "", "parse-names" : false, "suffix" : "" } ], "container-title" : "Journal of Neuroscience", "id" : "ITEM-2", "issue" : "28", "issued" : { "date-parts" : [ [ "2006" ] ] }, "page" : "7328-7336", "title" : "Converging Language Streams in the Human Temporal Lobe", "type" : "article-journal", "volume" : "26" }, "uris" : [ "http://www.mendeley.com/documents/?uuid=40142f2f-2d1f-4e52-b593-2a1a6a25652a" ] }, { "id" : "ITEM-3", "itemData" : { "DOI" : "10.1162/jocn.2009.21309", "ISBN" : "1530-8898 (Electronic)\\r0898-929X (Linking)", "ISSN" : "1530-8898", "PMID" : "19583477", "abstract" : "The role of the anterior temporal lobes (ATLs) in semantic cognition is not clear from the current literature. Semantic dementia patients show a progressive and a specific semantic impairment, following bilateral atrophy of the ATLs. Neuroimaging studies of healthy participants, however, do not consistently show ATL activation during semantic tasks. Consequently, several influential theories of semantic memory do not ascribe a central role to the ATLs. We conducted a meta-analysis of 164 functional neuroimaging studies of semantic processing to investigate factors that might contribute to the inconsistency in previous results. Four factors influenced the likelihood of finding ATL activation: (1) the use of PET versus fMRI, reflecting the fact that fMRI but not PET is sensitive to distortion artifacts caused by large variations in magnetic susceptibility in the area of the ATL; (2) a field of view (FOV) of more than 15 cm, thereby ensuring whole-brain coverage; (3) the use of a high baseline task to prevent subtraction of otherwise uncontrolled semantic activation; (4) the inclusion of the ATL as an ROI. The type of stimuli or task did not influence the likelihood of ATL activation, consistent with the view that this region underpins an amodal semantic system. Spoken words, written words, and picture stimuli produced overlapping ATL peaks. On average, these were more inferior for picture-based tasks. We suggest that the specific pattern of ATL activation may be influenced by stimulus type due to variations across this region in the degree of connectivity with modality-specific areas in posterior temporal cortex.", "author" : [ { "dropping-particle" : "", "family" : "Visser", "given" : "M", "non-dropping-particle" : "", "parse-names" : false, "suffix" : "" }, { "dropping-particle" : "", "family" : "Jefferies", "given" : "E", "non-dropping-particle" : "", "parse-names" : false, "suffix" : "" }, { "dropping-particle" : "", "family" : "Lambon Ralph", "given" : "M a", "non-dropping-particle" : "", "parse-names" : false, "suffix" : "" } ], "container-title" : "Journal of cognitive neuroscience", "id" : "ITEM-3", "issue" : "6", "issued" : { "date-parts" : [ [ "2010" ] ] }, "page" : "1083-94", "title" : "Semantic processing in the anterior temporal lobes: a meta-analysis of the functional neuroimaging literature.", "type" : "article-journal", "volume" : "22" }, "uris" : [ "http://www.mendeley.com/documents/?uuid=33704475-263d-4bdc-9472-3bb61efd91f2" ] } ], "mendeley" : { "formattedCitation" : "[Rogers et al., 2006; Spitsyna et al., 2006; Visser et al., 2010]", "plainTextFormattedCitation" : "[Rogers et al., 2006; Spitsyna et al., 2006; Visser et al., 2010]", "previouslyFormattedCitation" : "[Rogers et al., 2006; Spitsyna et al., 2006; Visser et al., 2010]" }, "properties" : { "noteIndex" : 0 }, "schema" : "https://github.com/citation-style-language/schema/raw/master/csl-citation.json" }</w:instrText>
      </w:r>
      <w:r w:rsidR="000C219C">
        <w:rPr>
          <w:rFonts w:ascii="Times New Roman" w:eastAsia="Times New Roman" w:hAnsi="Times New Roman" w:cs="Times New Roman"/>
        </w:rPr>
        <w:fldChar w:fldCharType="separate"/>
      </w:r>
      <w:r w:rsidR="000C219C" w:rsidRPr="000C219C">
        <w:rPr>
          <w:rFonts w:ascii="Times New Roman" w:eastAsia="Times New Roman" w:hAnsi="Times New Roman" w:cs="Times New Roman"/>
          <w:noProof/>
        </w:rPr>
        <w:t>[Rogers et al., 2006; Spitsyna et al., 2006; Visser et al., 2010]</w:t>
      </w:r>
      <w:ins w:id="228" w:author="Kayleigh" w:date="2016-10-19T14:34:00Z">
        <w:r w:rsidR="000C219C">
          <w:rPr>
            <w:rFonts w:ascii="Times New Roman" w:eastAsia="Times New Roman" w:hAnsi="Times New Roman" w:cs="Times New Roman"/>
          </w:rPr>
          <w:fldChar w:fldCharType="end"/>
        </w:r>
      </w:ins>
      <w:del w:id="229" w:author="Kayleigh" w:date="2016-10-19T14:34:00Z">
        <w:r w:rsidRPr="003D018C" w:rsidDel="000C219C">
          <w:rPr>
            <w:rFonts w:ascii="Times New Roman" w:eastAsia="Times New Roman" w:hAnsi="Times New Roman" w:cs="Times New Roman"/>
          </w:rPr>
          <w:delText>(Rogers et al., 2006; Spitsyna</w:delText>
        </w:r>
        <w:r w:rsidR="00507765" w:rsidRPr="003D018C" w:rsidDel="000C219C">
          <w:rPr>
            <w:rFonts w:ascii="Times New Roman" w:eastAsia="Times New Roman" w:hAnsi="Times New Roman" w:cs="Times New Roman"/>
          </w:rPr>
          <w:delText>, Warren, Scott, Turkheimer, &amp; Wise,</w:delText>
        </w:r>
        <w:r w:rsidRPr="003D018C" w:rsidDel="000C219C">
          <w:rPr>
            <w:rFonts w:ascii="Times New Roman" w:eastAsia="Times New Roman" w:hAnsi="Times New Roman" w:cs="Times New Roman"/>
          </w:rPr>
          <w:delText>, 2009; Visse</w:delText>
        </w:r>
        <w:r w:rsidR="00507765" w:rsidRPr="003D018C" w:rsidDel="000C219C">
          <w:rPr>
            <w:rFonts w:ascii="Times New Roman" w:eastAsia="Times New Roman" w:hAnsi="Times New Roman" w:cs="Times New Roman"/>
          </w:rPr>
          <w:delText>r, Jefferies, &amp; Lambon Ralph</w:delText>
        </w:r>
        <w:r w:rsidR="00DF789B" w:rsidRPr="003D018C" w:rsidDel="000C219C">
          <w:rPr>
            <w:rFonts w:ascii="Times New Roman" w:eastAsia="Times New Roman" w:hAnsi="Times New Roman" w:cs="Times New Roman"/>
          </w:rPr>
          <w:delText xml:space="preserve">, </w:delText>
        </w:r>
        <w:r w:rsidR="002D32D7" w:rsidRPr="003D018C" w:rsidDel="000C219C">
          <w:rPr>
            <w:rFonts w:ascii="Times New Roman" w:eastAsia="Times New Roman" w:hAnsi="Times New Roman" w:cs="Times New Roman"/>
          </w:rPr>
          <w:delText>2009)</w:delText>
        </w:r>
      </w:del>
      <w:r w:rsidR="002D32D7" w:rsidRPr="003D018C">
        <w:rPr>
          <w:rFonts w:ascii="Times New Roman" w:eastAsia="Times New Roman" w:hAnsi="Times New Roman" w:cs="Times New Roman"/>
        </w:rPr>
        <w:t xml:space="preserve"> as well as the left IFG pars </w:t>
      </w:r>
      <w:proofErr w:type="spellStart"/>
      <w:r w:rsidR="002D32D7" w:rsidRPr="003D018C">
        <w:rPr>
          <w:rFonts w:ascii="Times New Roman" w:eastAsia="Times New Roman" w:hAnsi="Times New Roman" w:cs="Times New Roman"/>
        </w:rPr>
        <w:t>orbitalis</w:t>
      </w:r>
      <w:proofErr w:type="spellEnd"/>
      <w:r w:rsidR="002D32D7" w:rsidRPr="003D018C">
        <w:rPr>
          <w:rFonts w:ascii="Times New Roman" w:eastAsia="Times New Roman" w:hAnsi="Times New Roman" w:cs="Times New Roman"/>
        </w:rPr>
        <w:t xml:space="preserve"> and </w:t>
      </w:r>
      <w:proofErr w:type="spellStart"/>
      <w:r w:rsidR="002D32D7" w:rsidRPr="003D018C">
        <w:rPr>
          <w:rFonts w:ascii="Times New Roman" w:eastAsia="Times New Roman" w:hAnsi="Times New Roman" w:cs="Times New Roman"/>
        </w:rPr>
        <w:t>triangularis</w:t>
      </w:r>
      <w:proofErr w:type="spellEnd"/>
      <w:r w:rsidRPr="003D018C">
        <w:rPr>
          <w:rFonts w:ascii="Times New Roman" w:eastAsia="Times New Roman" w:hAnsi="Times New Roman" w:cs="Times New Roman"/>
        </w:rPr>
        <w:t xml:space="preserve">, which is widely associated with semantic and syntactic processing </w:t>
      </w:r>
      <w:ins w:id="230" w:author="Kayleigh" w:date="2016-10-19T14:34:00Z">
        <w:r w:rsidR="000C219C">
          <w:rPr>
            <w:rFonts w:ascii="Times New Roman" w:eastAsia="Times New Roman" w:hAnsi="Times New Roman" w:cs="Times New Roman"/>
          </w:rPr>
          <w:fldChar w:fldCharType="begin" w:fldLock="1"/>
        </w:r>
      </w:ins>
      <w:r w:rsidR="000C219C">
        <w:rPr>
          <w:rFonts w:ascii="Times New Roman" w:eastAsia="Times New Roman" w:hAnsi="Times New Roman" w:cs="Times New Roman"/>
        </w:rPr>
        <w:instrText>ADDIN CSL_CITATION { "citationItems" : [ { "id" : "ITEM-1", "itemData" : { "DOI" : "10.1016/j.bandl.2010.02.001", "ISSN" : "0093934X", "author" : [ { "dropping-particle" : "", "family" : "Newman", "given" : "Sharlene D.", "non-dropping-particle" : "", "parse-names" : false, "suffix" : "" }, { "dropping-particle" : "", "family" : "Ikuta", "given" : "Toshikazu", "non-dropping-particle" : "", "parse-names" : false, "suffix" : "" }, { "dropping-particle" : "", "family" : "Burns Jr.", "given" : "Thomas", "non-dropping-particle" : "", "parse-names" : false, "suffix" : "" } ], "container-title" : "Brain and Language", "id" : "ITEM-1", "issue" : "2", "issued" : { "date-parts" : [ [ "2010", "5" ] ] }, "page" : "51-58", "title" : "The effect of semantic relatedness on syntactic analysis: An fMRI study", "type" : "article-journal", "volume" : "113" }, "uris" : [ "http://www.mendeley.com/documents/?uuid=a7c2f5ee-a03c-41c4-a877-e5da92fd7837" ] }, { "id" : "ITEM-2", "itemData" : { "DOI" : "10.1093/cercor/13.2.170", "ISSN" : "14602199", "author" : [ { "dropping-particle" : "", "family" : "Friederici", "given" : "Angela D", "non-dropping-particle" : "", "parse-names" : false, "suffix" : "" }, { "dropping-particle" : "", "family" : "R\u00fcschemeyer", "given" : "Shirley-Ann", "non-dropping-particle" : "", "parse-names" : false, "suffix" : "" }, { "dropping-particle" : "", "family" : "Hahne", "given" : "Anja", "non-dropping-particle" : "", "parse-names" : false, "suffix" : "" }, { "dropping-particle" : "", "family" : "Fiebach", "given" : "Christian J", "non-dropping-particle" : "", "parse-names" : false, "suffix" : "" } ], "container-title" : "Cerebral Cortex", "id" : "ITEM-2", "issue" : "2", "issued" : { "date-parts" : [ [ "2003", "2", "1" ] ] }, "page" : "170-177", "title" : "The Role of Left Inferior Frontal and Superior Temporal Cortex in Sentence Comprehension: Localizing Syntactic and Semantic Processes", "type" : "article-journal", "volume" : "13" }, "uris" : [ "http://www.mendeley.com/documents/?uuid=54537330-5332-491f-9bce-49ec165f7f6d" ] }, { "id" : "ITEM-3", "itemData" : { "DOI" : "10.1016/j.tics.2005.12.004", "ISBN" : "1364-6613 (Print)\\r1364-6613 (Linking)", "ISSN" : "13646613", "PMID" : "16406760", "abstract" : "There is much interest currently in using functional neuroimaging techniques to understand better the nature of cognition. One particular practice that has become common is 'reverse inference', by which the engagement of a particular cognitive process is inferred from the activation of a particular brain region. Such inferences are not deductively valid, but can still provide some information. Using a Bayesian analysis of the BrainMap neuroimaging database, I characterize the amount of additional evidence in favor of the engagement of a cognitive process that can be offered by a reverse inference. Its usefulness is particularly limited by the selectivity of activation in the region of interest. I argue that cognitive neuroscientists should be circumspect in the use of reverse inference, particularly when selectivity of the region in question cannot be established or is known to be weak. ?? 2005 Elsevier Ltd. All rights reserved.", "author" : [ { "dropping-particle" : "", "family" : "Poldrack", "given" : "Russell A.", "non-dropping-particle" : "", "parse-names" : false, "suffix" : "" } ], "container-title" : "Trends in Cognitive Sciences", "id" : "ITEM-3", "issue" : "2", "issued" : { "date-parts" : [ [ "2006" ] ] }, "page" : "59-63", "title" : "Can cognitive processes be inferred from neuroimaging data?", "type" : "article-journal", "volume" : "10" }, "uris" : [ "http://www.mendeley.com/documents/?uuid=e5d74f9b-b905-4b1e-be37-b976e7a1669a" ] } ], "mendeley" : { "formattedCitation" : "[Friederici et al., 2003; Newman et al., 2010; Poldrack, 2006]", "manualFormatting" : "[Friederici et al., 2003; Newman et al., 2010; but see Poldrack, 2006]", "plainTextFormattedCitation" : "[Friederici et al., 2003; Newman et al., 2010; Poldrack, 2006]", "previouslyFormattedCitation" : "[Friederici et al., 2003; Newman et al., 2010; Poldrack, 2006]" }, "properties" : { "noteIndex" : 0 }, "schema" : "https://github.com/citation-style-language/schema/raw/master/csl-citation.json" }</w:instrText>
      </w:r>
      <w:r w:rsidR="000C219C">
        <w:rPr>
          <w:rFonts w:ascii="Times New Roman" w:eastAsia="Times New Roman" w:hAnsi="Times New Roman" w:cs="Times New Roman"/>
        </w:rPr>
        <w:fldChar w:fldCharType="separate"/>
      </w:r>
      <w:r w:rsidR="000C219C" w:rsidRPr="000C219C">
        <w:rPr>
          <w:rFonts w:ascii="Times New Roman" w:eastAsia="Times New Roman" w:hAnsi="Times New Roman" w:cs="Times New Roman"/>
          <w:noProof/>
        </w:rPr>
        <w:t xml:space="preserve">[Friederici et al., 2003; Newman et al., 2010; </w:t>
      </w:r>
      <w:ins w:id="231" w:author="Kayleigh" w:date="2016-10-19T14:34:00Z">
        <w:r w:rsidR="000C219C">
          <w:rPr>
            <w:rFonts w:ascii="Times New Roman" w:eastAsia="Times New Roman" w:hAnsi="Times New Roman" w:cs="Times New Roman"/>
            <w:noProof/>
          </w:rPr>
          <w:t xml:space="preserve">but see </w:t>
        </w:r>
      </w:ins>
      <w:r w:rsidR="000C219C" w:rsidRPr="000C219C">
        <w:rPr>
          <w:rFonts w:ascii="Times New Roman" w:eastAsia="Times New Roman" w:hAnsi="Times New Roman" w:cs="Times New Roman"/>
          <w:noProof/>
        </w:rPr>
        <w:t>Poldrack, 2006]</w:t>
      </w:r>
      <w:ins w:id="232" w:author="Kayleigh" w:date="2016-10-19T14:34:00Z">
        <w:r w:rsidR="000C219C">
          <w:rPr>
            <w:rFonts w:ascii="Times New Roman" w:eastAsia="Times New Roman" w:hAnsi="Times New Roman" w:cs="Times New Roman"/>
          </w:rPr>
          <w:fldChar w:fldCharType="end"/>
        </w:r>
        <w:r w:rsidR="000C219C">
          <w:rPr>
            <w:rFonts w:ascii="Times New Roman" w:eastAsia="Times New Roman" w:hAnsi="Times New Roman" w:cs="Times New Roman"/>
          </w:rPr>
          <w:t>.</w:t>
        </w:r>
      </w:ins>
      <w:del w:id="233" w:author="Kayleigh" w:date="2016-10-19T14:34:00Z">
        <w:r w:rsidRPr="003D018C" w:rsidDel="000C219C">
          <w:rPr>
            <w:rFonts w:ascii="Times New Roman" w:eastAsia="Times New Roman" w:hAnsi="Times New Roman" w:cs="Times New Roman"/>
          </w:rPr>
          <w:delText>(Newman</w:delText>
        </w:r>
        <w:r w:rsidR="00DF789B" w:rsidRPr="003D018C" w:rsidDel="000C219C">
          <w:rPr>
            <w:rFonts w:ascii="Times New Roman" w:eastAsia="Times New Roman" w:hAnsi="Times New Roman" w:cs="Times New Roman"/>
          </w:rPr>
          <w:delText>, Ikuta,  &amp; Burns, 2010;</w:delText>
        </w:r>
        <w:r w:rsidRPr="003D018C" w:rsidDel="000C219C">
          <w:rPr>
            <w:rFonts w:ascii="Times New Roman" w:eastAsia="Times New Roman" w:hAnsi="Times New Roman" w:cs="Times New Roman"/>
          </w:rPr>
          <w:delText xml:space="preserve"> </w:delText>
        </w:r>
        <w:r w:rsidR="00DF789B" w:rsidRPr="003D018C" w:rsidDel="000C219C">
          <w:rPr>
            <w:rFonts w:ascii="Times New Roman" w:eastAsia="Times New Roman" w:hAnsi="Times New Roman" w:cs="Times New Roman"/>
          </w:rPr>
          <w:delText xml:space="preserve">Friederici, </w:delText>
        </w:r>
        <w:r w:rsidR="00DF789B" w:rsidRPr="002F4154" w:rsidDel="000C219C">
          <w:rPr>
            <w:rFonts w:ascii="Times New Roman" w:hAnsi="Times New Roman" w:cs="Times New Roman"/>
          </w:rPr>
          <w:delText>Rüschemeyer, Hahne, &amp; Fiebach, 2003;</w:delText>
        </w:r>
        <w:r w:rsidR="00DF789B" w:rsidRPr="003D018C" w:rsidDel="000C219C">
          <w:rPr>
            <w:rFonts w:ascii="Times New Roman" w:eastAsia="Times New Roman" w:hAnsi="Times New Roman" w:cs="Times New Roman"/>
          </w:rPr>
          <w:delText xml:space="preserve"> </w:delText>
        </w:r>
        <w:r w:rsidRPr="00521F52" w:rsidDel="000C219C">
          <w:rPr>
            <w:rFonts w:ascii="Times New Roman" w:eastAsia="Times New Roman" w:hAnsi="Times New Roman" w:cs="Times New Roman"/>
          </w:rPr>
          <w:delText xml:space="preserve"> but see Poldrack, 2006).</w:delText>
        </w:r>
      </w:del>
      <w:r w:rsidRPr="00521F52">
        <w:rPr>
          <w:rFonts w:ascii="Times New Roman" w:eastAsia="Times New Roman" w:hAnsi="Times New Roman" w:cs="Times New Roman"/>
        </w:rPr>
        <w:t xml:space="preserve"> As with the identification of modality-specific regions, these analyses were broadly consistent with the simple contrasts revealing overlap for text and speech, specifically for passage comprehen</w:t>
      </w:r>
      <w:r w:rsidRPr="00265462">
        <w:rPr>
          <w:rFonts w:ascii="Times New Roman" w:eastAsia="Times New Roman" w:hAnsi="Times New Roman" w:cs="Times New Roman"/>
        </w:rPr>
        <w:t>sion in left IFG and bilateral anterior temporal cortex.</w:t>
      </w:r>
    </w:p>
    <w:p w14:paraId="2CCD2CF8" w14:textId="5B711CF4" w:rsidR="00A7160C" w:rsidRPr="003D018C" w:rsidRDefault="00D6092A" w:rsidP="00CF0316">
      <w:pPr>
        <w:spacing w:line="480" w:lineRule="auto"/>
        <w:ind w:firstLine="720"/>
        <w:jc w:val="both"/>
        <w:rPr>
          <w:rFonts w:ascii="Times New Roman" w:eastAsia="Times New Roman" w:hAnsi="Times New Roman" w:cs="Times New Roman"/>
        </w:rPr>
      </w:pPr>
      <w:r w:rsidRPr="00521F52">
        <w:rPr>
          <w:rFonts w:ascii="Times New Roman" w:eastAsia="Times New Roman" w:hAnsi="Times New Roman" w:cs="Times New Roman"/>
        </w:rPr>
        <w:t>The single-word tasks more strongly engaged the hippocampal memory network as well as the anterior cingulate, thalamus, and insula. This may reflect extra effort associated with the processing of un</w:t>
      </w:r>
      <w:r w:rsidRPr="00265462">
        <w:rPr>
          <w:rFonts w:ascii="Times New Roman" w:eastAsia="Times New Roman" w:hAnsi="Times New Roman" w:cs="Times New Roman"/>
        </w:rPr>
        <w:t>related lists of words relative to extended, coherent discourse</w:t>
      </w:r>
      <w:r w:rsidRPr="003D018C">
        <w:rPr>
          <w:rFonts w:ascii="Times New Roman" w:eastAsia="Times New Roman" w:hAnsi="Times New Roman" w:cs="Times New Roman"/>
        </w:rPr>
        <w:t xml:space="preserve">. Similar results have been found in prior comparisons between word and passage processing </w:t>
      </w:r>
      <w:ins w:id="234" w:author="Kayleigh" w:date="2016-10-19T14:34:00Z">
        <w:r w:rsidR="000C219C">
          <w:rPr>
            <w:rFonts w:ascii="Times New Roman" w:eastAsia="Times New Roman" w:hAnsi="Times New Roman" w:cs="Times New Roman"/>
          </w:rPr>
          <w:fldChar w:fldCharType="begin" w:fldLock="1"/>
        </w:r>
      </w:ins>
      <w:r w:rsidR="000C219C">
        <w:rPr>
          <w:rFonts w:ascii="Times New Roman" w:eastAsia="Times New Roman" w:hAnsi="Times New Roman" w:cs="Times New Roman"/>
        </w:rPr>
        <w:instrText>ADDIN CSL_CITATION { "citationItems" : [ { "id" : "ITEM-1", "itemData" : { "DOI" : "10.1371/journal.pone.0124388", "ISSN" : "1932-6203", "PMID" : "26017384", "abstract" : "Differences in how writing systems represent language raise important questions about whether there could be a universal functional architecture for reading across languages. In order to study potential language differences in the neural networks that support reading skill, we collected fMRI data from readers of alphabetic (English) and morpho-syllabic (Chinese) writing systems during two reading tasks. In one, participants read short stories under conditions that approximate natural reading, and in the other, participants decided whether individual stimuli were real words or not. Prior work comparing these two writing systems has overwhelmingly used meta-linguistic tasks, generally supporting the conclusion that the reading system is organized differently for skilled readers of Chinese and English. We observed that language differences in the reading network were greatly dependent on task. In lexical decision, a pattern consistent with prior research was observed in which the Middle Frontal Gyrus (MFG) and right Fusiform Gyrus (rFFG) were more active for Chinese than for English, whereas the posterior temporal sulcus was more active for English than for Chinese. We found a very different pattern of language effects in a naturalistic reading paradigm, during which significant differences were only observed in visual regions not typically considered specific to the reading network, and the middle temporal gyrus, which is thought to be important for direct mapping of orthography to semantics. Indeed, in areas that are often discussed as supporting distinct cognitive or linguistic functions between the two languages, we observed interaction. Specifically, language differences were most pronounced in MFG and rFFG during the lexical decision task, whereas no language differences were observed in these areas during silent reading of text for comprehension.", "author" : [ { "dropping-particle" : "", "family" : "Wang", "given" : "Xiaojuan", "non-dropping-particle" : "", "parse-names" : false, "suffix" : "" }, { "dropping-particle" : "", "family" : "Yang", "given" : "Jianfeng", "non-dropping-particle" : "", "parse-names" : false, "suffix" : "" }, { "dropping-particle" : "", "family" : "Yang", "given" : "Jie", "non-dropping-particle" : "", "parse-names" : false, "suffix" : "" }, { "dropping-particle" : "", "family" : "Mencl", "given" : "W Einar", "non-dropping-particle" : "", "parse-names" : false, "suffix" : "" }, { "dropping-particle" : "", "family" : "Shu", "given" : "Hua", "non-dropping-particle" : "", "parse-names" : false, "suffix" : "" }, { "dropping-particle" : "", "family" : "Zevin", "given" : "Jason David", "non-dropping-particle" : "", "parse-names" : false, "suffix" : "" } ], "container-title" : "PloS one", "id" : "ITEM-1", "issue" : "5", "issued" : { "date-parts" : [ [ "2015" ] ] }, "page" : "e0124388", "title" : "Language differences in the brain network for reading in naturalistic story reading and lexical decision.", "type" : "article-journal", "volume" : "10" }, "uris" : [ "http://www.mendeley.com/documents/?uuid=77f4e42a-f61b-4fca-b860-3bb61d280482" ] } ], "mendeley" : { "formattedCitation" : "[Wang et al., 2015]", "manualFormatting" : "[e.g., Wang et al., 2015]", "plainTextFormattedCitation" : "[Wang et al., 2015]", "previouslyFormattedCitation" : "[Wang et al., 2015]" }, "properties" : { "noteIndex" : 0 }, "schema" : "https://github.com/citation-style-language/schema/raw/master/csl-citation.json" }</w:instrText>
      </w:r>
      <w:r w:rsidR="000C219C">
        <w:rPr>
          <w:rFonts w:ascii="Times New Roman" w:eastAsia="Times New Roman" w:hAnsi="Times New Roman" w:cs="Times New Roman"/>
        </w:rPr>
        <w:fldChar w:fldCharType="separate"/>
      </w:r>
      <w:r w:rsidR="000C219C" w:rsidRPr="000C219C">
        <w:rPr>
          <w:rFonts w:ascii="Times New Roman" w:eastAsia="Times New Roman" w:hAnsi="Times New Roman" w:cs="Times New Roman"/>
          <w:noProof/>
        </w:rPr>
        <w:t>[</w:t>
      </w:r>
      <w:ins w:id="235" w:author="Kayleigh" w:date="2016-10-19T14:35:00Z">
        <w:r w:rsidR="000C219C">
          <w:rPr>
            <w:rFonts w:ascii="Times New Roman" w:eastAsia="Times New Roman" w:hAnsi="Times New Roman" w:cs="Times New Roman"/>
            <w:noProof/>
          </w:rPr>
          <w:t xml:space="preserve">e.g., </w:t>
        </w:r>
      </w:ins>
      <w:r w:rsidR="000C219C" w:rsidRPr="000C219C">
        <w:rPr>
          <w:rFonts w:ascii="Times New Roman" w:eastAsia="Times New Roman" w:hAnsi="Times New Roman" w:cs="Times New Roman"/>
          <w:noProof/>
        </w:rPr>
        <w:t>Wang et al., 2015]</w:t>
      </w:r>
      <w:ins w:id="236" w:author="Kayleigh" w:date="2016-10-19T14:34:00Z">
        <w:r w:rsidR="000C219C">
          <w:rPr>
            <w:rFonts w:ascii="Times New Roman" w:eastAsia="Times New Roman" w:hAnsi="Times New Roman" w:cs="Times New Roman"/>
          </w:rPr>
          <w:fldChar w:fldCharType="end"/>
        </w:r>
      </w:ins>
      <w:ins w:id="237" w:author="Kayleigh" w:date="2016-10-19T14:35:00Z">
        <w:r w:rsidR="000C219C">
          <w:rPr>
            <w:rFonts w:ascii="Times New Roman" w:eastAsia="Times New Roman" w:hAnsi="Times New Roman" w:cs="Times New Roman"/>
          </w:rPr>
          <w:t>,</w:t>
        </w:r>
      </w:ins>
      <w:del w:id="238" w:author="Kayleigh" w:date="2016-10-19T14:35:00Z">
        <w:r w:rsidRPr="003D018C" w:rsidDel="000C219C">
          <w:rPr>
            <w:rFonts w:ascii="Times New Roman" w:eastAsia="Times New Roman" w:hAnsi="Times New Roman" w:cs="Times New Roman"/>
          </w:rPr>
          <w:delText>(</w:delText>
        </w:r>
      </w:del>
      <w:ins w:id="239" w:author="Kayleigh" w:date="2016-10-19T14:35:00Z">
        <w:r w:rsidR="000C219C" w:rsidRPr="003D018C" w:rsidDel="000C219C">
          <w:rPr>
            <w:rFonts w:ascii="Times New Roman" w:eastAsia="Times New Roman" w:hAnsi="Times New Roman" w:cs="Times New Roman"/>
          </w:rPr>
          <w:t xml:space="preserve"> </w:t>
        </w:r>
      </w:ins>
      <w:del w:id="240" w:author="Kayleigh" w:date="2016-10-19T14:35:00Z">
        <w:r w:rsidRPr="003D018C" w:rsidDel="000C219C">
          <w:rPr>
            <w:rFonts w:ascii="Times New Roman" w:eastAsia="Times New Roman" w:hAnsi="Times New Roman" w:cs="Times New Roman"/>
          </w:rPr>
          <w:delText>e.g., Wang et al., 2015), </w:delText>
        </w:r>
      </w:del>
      <w:r w:rsidRPr="003D018C">
        <w:rPr>
          <w:rFonts w:ascii="Times New Roman" w:eastAsia="Times New Roman" w:hAnsi="Times New Roman" w:cs="Times New Roman"/>
        </w:rPr>
        <w:t xml:space="preserve">although prior work has examined single word processing in the context of </w:t>
      </w:r>
      <w:r w:rsidRPr="00521F52">
        <w:rPr>
          <w:rFonts w:ascii="Times New Roman" w:eastAsia="Times New Roman" w:hAnsi="Times New Roman" w:cs="Times New Roman"/>
        </w:rPr>
        <w:t>a challenging, metalinguistic task. It appears from the current results tha</w:t>
      </w:r>
      <w:r w:rsidRPr="00265462">
        <w:rPr>
          <w:rFonts w:ascii="Times New Roman" w:eastAsia="Times New Roman" w:hAnsi="Times New Roman" w:cs="Times New Roman"/>
        </w:rPr>
        <w:t xml:space="preserve">t </w:t>
      </w:r>
      <w:proofErr w:type="gramStart"/>
      <w:r w:rsidRPr="00265462">
        <w:rPr>
          <w:rFonts w:ascii="Times New Roman" w:eastAsia="Times New Roman" w:hAnsi="Times New Roman" w:cs="Times New Roman"/>
        </w:rPr>
        <w:t xml:space="preserve">some of these responses are driven by </w:t>
      </w:r>
      <w:r w:rsidR="006A7C14" w:rsidRPr="00C9316F">
        <w:rPr>
          <w:rFonts w:ascii="Times New Roman" w:eastAsia="Times New Roman" w:hAnsi="Times New Roman" w:cs="Times New Roman"/>
        </w:rPr>
        <w:lastRenderedPageBreak/>
        <w:t xml:space="preserve">the </w:t>
      </w:r>
      <w:r w:rsidRPr="00C9316F">
        <w:rPr>
          <w:rFonts w:ascii="Times New Roman" w:eastAsia="Times New Roman" w:hAnsi="Times New Roman" w:cs="Times New Roman"/>
        </w:rPr>
        <w:t>automatic processing of words</w:t>
      </w:r>
      <w:proofErr w:type="gramEnd"/>
      <w:r w:rsidRPr="00C9316F">
        <w:rPr>
          <w:rFonts w:ascii="Times New Roman" w:eastAsia="Times New Roman" w:hAnsi="Times New Roman" w:cs="Times New Roman"/>
        </w:rPr>
        <w:t>, or at least p</w:t>
      </w:r>
      <w:r w:rsidRPr="003D018C">
        <w:rPr>
          <w:rFonts w:ascii="Times New Roman" w:eastAsia="Times New Roman" w:hAnsi="Times New Roman" w:cs="Times New Roman"/>
        </w:rPr>
        <w:t>rocessing that is typical despite the lack of a specific overt task.</w:t>
      </w:r>
    </w:p>
    <w:p w14:paraId="5642E52F" w14:textId="77777777" w:rsidR="00CC2C52" w:rsidRPr="003D018C" w:rsidRDefault="002D32D7" w:rsidP="00814C92">
      <w:pPr>
        <w:tabs>
          <w:tab w:val="left" w:pos="720"/>
        </w:tabs>
        <w:spacing w:line="480" w:lineRule="auto"/>
        <w:jc w:val="both"/>
        <w:rPr>
          <w:rFonts w:ascii="Times New Roman" w:hAnsi="Times New Roman" w:cs="Times New Roman"/>
        </w:rPr>
      </w:pPr>
      <w:r w:rsidRPr="003D018C">
        <w:rPr>
          <w:rFonts w:ascii="Times New Roman" w:eastAsia="Times New Roman" w:hAnsi="Times New Roman" w:cs="Times New Roman"/>
        </w:rPr>
        <w:tab/>
      </w:r>
      <w:r w:rsidR="00D6092A" w:rsidRPr="003D018C">
        <w:rPr>
          <w:rFonts w:ascii="Times New Roman" w:eastAsia="Times New Roman" w:hAnsi="Times New Roman" w:cs="Times New Roman"/>
        </w:rPr>
        <w:t>Thus, at the group level, the PLS successfully identifies important task-related variability in brain activity that concords well with model-based contrasts, despite using an unsupervised approach that does not predetermine which conditions are to be contrasted with one another. We now turn to analyses applying the same approach to explore brain activity associated with individual differences in comprehension ability.</w:t>
      </w:r>
    </w:p>
    <w:p w14:paraId="5F5F13AA" w14:textId="77777777" w:rsidR="00CC2C52" w:rsidRPr="003D018C" w:rsidRDefault="00CC2C52" w:rsidP="00814C92">
      <w:pPr>
        <w:tabs>
          <w:tab w:val="left" w:pos="720"/>
        </w:tabs>
        <w:spacing w:line="480" w:lineRule="auto"/>
        <w:jc w:val="both"/>
        <w:rPr>
          <w:rFonts w:ascii="Times New Roman" w:hAnsi="Times New Roman" w:cs="Times New Roman"/>
          <w:i/>
        </w:rPr>
      </w:pPr>
      <w:r w:rsidRPr="003D018C">
        <w:rPr>
          <w:rFonts w:ascii="Times New Roman" w:hAnsi="Times New Roman" w:cs="Times New Roman"/>
        </w:rPr>
        <w:tab/>
      </w:r>
      <w:r w:rsidRPr="003D018C">
        <w:rPr>
          <w:rFonts w:ascii="Times New Roman" w:hAnsi="Times New Roman" w:cs="Times New Roman"/>
          <w:i/>
        </w:rPr>
        <w:t>Activity associated with individual variability in comprehension</w:t>
      </w:r>
    </w:p>
    <w:p w14:paraId="5D82478F" w14:textId="6B8EE1FC" w:rsidR="00D26F9E" w:rsidRPr="003D018C" w:rsidRDefault="001C3953" w:rsidP="00814C92">
      <w:pPr>
        <w:tabs>
          <w:tab w:val="left" w:pos="720"/>
        </w:tabs>
        <w:spacing w:line="480" w:lineRule="auto"/>
        <w:jc w:val="both"/>
        <w:rPr>
          <w:rFonts w:ascii="Times New Roman" w:hAnsi="Times New Roman" w:cs="Times New Roman"/>
        </w:rPr>
      </w:pPr>
      <w:r w:rsidRPr="003D018C">
        <w:rPr>
          <w:rFonts w:ascii="Times New Roman" w:hAnsi="Times New Roman" w:cs="Times New Roman"/>
        </w:rPr>
        <w:tab/>
      </w:r>
      <w:r w:rsidR="00E86FDC" w:rsidRPr="003D018C">
        <w:rPr>
          <w:rFonts w:ascii="Times New Roman" w:hAnsi="Times New Roman" w:cs="Times New Roman"/>
        </w:rPr>
        <w:t xml:space="preserve">Our first behavioral PLS </w:t>
      </w:r>
      <w:r w:rsidR="0070159E" w:rsidRPr="003D018C">
        <w:rPr>
          <w:rFonts w:ascii="Times New Roman" w:hAnsi="Times New Roman" w:cs="Times New Roman"/>
        </w:rPr>
        <w:t>examined the relationship between comprehension</w:t>
      </w:r>
      <w:r w:rsidR="00652B96" w:rsidRPr="003D018C">
        <w:rPr>
          <w:rFonts w:ascii="Times New Roman" w:hAnsi="Times New Roman" w:cs="Times New Roman"/>
        </w:rPr>
        <w:t xml:space="preserve"> skill</w:t>
      </w:r>
      <w:r w:rsidR="0070159E" w:rsidRPr="003D018C">
        <w:rPr>
          <w:rFonts w:ascii="Times New Roman" w:hAnsi="Times New Roman" w:cs="Times New Roman"/>
        </w:rPr>
        <w:t xml:space="preserve"> and passage</w:t>
      </w:r>
      <w:r w:rsidR="006F012C" w:rsidRPr="003D018C">
        <w:rPr>
          <w:rFonts w:ascii="Times New Roman" w:hAnsi="Times New Roman" w:cs="Times New Roman"/>
        </w:rPr>
        <w:t>-level</w:t>
      </w:r>
      <w:r w:rsidR="0070159E" w:rsidRPr="003D018C">
        <w:rPr>
          <w:rFonts w:ascii="Times New Roman" w:hAnsi="Times New Roman" w:cs="Times New Roman"/>
        </w:rPr>
        <w:t xml:space="preserve"> </w:t>
      </w:r>
      <w:r w:rsidR="00652B96" w:rsidRPr="003D018C">
        <w:rPr>
          <w:rFonts w:ascii="Times New Roman" w:hAnsi="Times New Roman" w:cs="Times New Roman"/>
        </w:rPr>
        <w:t>processing</w:t>
      </w:r>
      <w:r w:rsidR="0070159E" w:rsidRPr="003D018C">
        <w:rPr>
          <w:rFonts w:ascii="Times New Roman" w:hAnsi="Times New Roman" w:cs="Times New Roman"/>
        </w:rPr>
        <w:t xml:space="preserve"> across </w:t>
      </w:r>
      <w:r w:rsidR="006F012C" w:rsidRPr="003D018C">
        <w:rPr>
          <w:rFonts w:ascii="Times New Roman" w:hAnsi="Times New Roman" w:cs="Times New Roman"/>
        </w:rPr>
        <w:t xml:space="preserve">the </w:t>
      </w:r>
      <w:r w:rsidR="0070159E" w:rsidRPr="003D018C">
        <w:rPr>
          <w:rFonts w:ascii="Times New Roman" w:hAnsi="Times New Roman" w:cs="Times New Roman"/>
        </w:rPr>
        <w:t xml:space="preserve">spoken and printed </w:t>
      </w:r>
      <w:r w:rsidR="00E86FDC" w:rsidRPr="003D018C">
        <w:rPr>
          <w:rFonts w:ascii="Times New Roman" w:hAnsi="Times New Roman" w:cs="Times New Roman"/>
        </w:rPr>
        <w:t>modalities.</w:t>
      </w:r>
      <w:r w:rsidR="002C187A" w:rsidRPr="003D018C">
        <w:rPr>
          <w:rFonts w:ascii="Times New Roman" w:hAnsi="Times New Roman" w:cs="Times New Roman"/>
        </w:rPr>
        <w:t xml:space="preserve"> This was done to explore the degree to which </w:t>
      </w:r>
      <w:r w:rsidR="004C4C77">
        <w:rPr>
          <w:rFonts w:ascii="Times New Roman" w:hAnsi="Times New Roman" w:cs="Times New Roman"/>
        </w:rPr>
        <w:t xml:space="preserve">individual differences would relate to </w:t>
      </w:r>
      <w:r w:rsidR="002C187A" w:rsidRPr="003D018C">
        <w:rPr>
          <w:rFonts w:ascii="Times New Roman" w:hAnsi="Times New Roman" w:cs="Times New Roman"/>
        </w:rPr>
        <w:t>variation in activation</w:t>
      </w:r>
      <w:r w:rsidR="00623A90" w:rsidRPr="003D018C">
        <w:rPr>
          <w:rFonts w:ascii="Times New Roman" w:hAnsi="Times New Roman" w:cs="Times New Roman"/>
        </w:rPr>
        <w:t xml:space="preserve"> to incoming discourse</w:t>
      </w:r>
      <w:r w:rsidR="004C4C77">
        <w:rPr>
          <w:rFonts w:ascii="Times New Roman" w:hAnsi="Times New Roman" w:cs="Times New Roman"/>
        </w:rPr>
        <w:t>-</w:t>
      </w:r>
      <w:r w:rsidR="00623A90" w:rsidRPr="003D018C">
        <w:rPr>
          <w:rFonts w:ascii="Times New Roman" w:hAnsi="Times New Roman" w:cs="Times New Roman"/>
        </w:rPr>
        <w:t>level information regardless of modality</w:t>
      </w:r>
      <w:r w:rsidR="004C4C77">
        <w:rPr>
          <w:rFonts w:ascii="Times New Roman" w:hAnsi="Times New Roman" w:cs="Times New Roman"/>
        </w:rPr>
        <w:t>.</w:t>
      </w:r>
      <w:r w:rsidR="00623A90" w:rsidRPr="003D018C">
        <w:rPr>
          <w:rFonts w:ascii="Times New Roman" w:hAnsi="Times New Roman" w:cs="Times New Roman"/>
        </w:rPr>
        <w:t xml:space="preserve"> </w:t>
      </w:r>
      <w:r w:rsidR="004C4C77">
        <w:rPr>
          <w:rFonts w:ascii="Times New Roman" w:hAnsi="Times New Roman" w:cs="Times New Roman"/>
        </w:rPr>
        <w:t>T</w:t>
      </w:r>
      <w:r w:rsidR="00623A90" w:rsidRPr="003D018C">
        <w:rPr>
          <w:rFonts w:ascii="Times New Roman" w:hAnsi="Times New Roman" w:cs="Times New Roman"/>
        </w:rPr>
        <w:t xml:space="preserve">his approach is motivated by findings suggesting </w:t>
      </w:r>
      <w:r w:rsidR="004C4C77">
        <w:rPr>
          <w:rFonts w:ascii="Times New Roman" w:hAnsi="Times New Roman" w:cs="Times New Roman"/>
        </w:rPr>
        <w:t xml:space="preserve">that </w:t>
      </w:r>
      <w:r w:rsidR="00C96E9B">
        <w:rPr>
          <w:rFonts w:ascii="Times New Roman" w:hAnsi="Times New Roman" w:cs="Times New Roman"/>
        </w:rPr>
        <w:t>poor comprehenders</w:t>
      </w:r>
      <w:r w:rsidR="00C96E9B" w:rsidRPr="003D018C">
        <w:rPr>
          <w:rFonts w:ascii="Times New Roman" w:hAnsi="Times New Roman" w:cs="Times New Roman"/>
        </w:rPr>
        <w:t xml:space="preserve"> </w:t>
      </w:r>
      <w:r w:rsidR="004C4C77">
        <w:rPr>
          <w:rFonts w:ascii="Times New Roman" w:hAnsi="Times New Roman" w:cs="Times New Roman"/>
        </w:rPr>
        <w:t>show impairments</w:t>
      </w:r>
      <w:r w:rsidR="004C4C77" w:rsidRPr="003D018C">
        <w:rPr>
          <w:rFonts w:ascii="Times New Roman" w:hAnsi="Times New Roman" w:cs="Times New Roman"/>
        </w:rPr>
        <w:t xml:space="preserve"> </w:t>
      </w:r>
      <w:r w:rsidR="00623A90" w:rsidRPr="003D018C">
        <w:rPr>
          <w:rFonts w:ascii="Times New Roman" w:hAnsi="Times New Roman" w:cs="Times New Roman"/>
        </w:rPr>
        <w:t xml:space="preserve">in both reading and listening comprehension at the behavioral level </w:t>
      </w:r>
      <w:ins w:id="241" w:author="Kayleigh" w:date="2016-10-19T14:35:00Z">
        <w:r w:rsidR="000C219C">
          <w:rPr>
            <w:rFonts w:ascii="Times New Roman" w:hAnsi="Times New Roman" w:cs="Times New Roman"/>
          </w:rPr>
          <w:fldChar w:fldCharType="begin" w:fldLock="1"/>
        </w:r>
      </w:ins>
      <w:r w:rsidR="000C219C">
        <w:rPr>
          <w:rFonts w:ascii="Times New Roman" w:hAnsi="Times New Roman" w:cs="Times New Roman"/>
        </w:rPr>
        <w:instrText>ADDIN CSL_CITATION { "citationItems" : [ { "id" : "ITEM-1", "itemData" : { "DOI" : "10.1111/j.1469-7610.2010.02254.x", "ISSN" : "00219630", "author" : [ { "dropping-particle" : "", "family" : "Nation", "given" : "Kate", "non-dropping-particle" : "", "parse-names" : false, "suffix" : "" }, { "dropping-particle" : "", "family" : "Cocksey", "given" : "Joanne", "non-dropping-particle" : "", "parse-names" : false, "suffix" : "" }, { "dropping-particle" : "", "family" : "Taylor", "given" : "Jo S H", "non-dropping-particle" : "", "parse-names" : false, "suffix" : "" }, { "dropping-particle" : "", "family" : "Bishop", "given" : "Dorothy V M", "non-dropping-particle" : "", "parse-names" : false, "suffix" : "" } ], "container-title" : "Journal of Child Psychology and Psychiatry", "id" : "ITEM-1", "issue" : "9", "issued" : { "date-parts" : [ [ "2010" ] ] }, "page" : "1031-1039", "title" : "A longitudinal investigation of early reading and language skills in children with poor reading comprehension", "type" : "article-journal", "volume" : "51" }, "uris" : [ "http://www.mendeley.com/documents/?uuid=ed8c1115-3025-4543-8959-0d56a6314ed9" ] }, { "id" : "ITEM-2", "itemData" : { "DOI" : "10.1044/1092-4388(2006/023)", "ISBN" : "1092-4388", "ISSN" : "1092-4388", "PMID" : "16671844", "abstract" : "PURPOSE: To examine concurrently and retrospectively the language abilities of children with specific reading comprehension deficits (\"poor comprehenders\") and compare them to typical readers and children with specific decoding deficits (\"poor decoders\"). METHOD: In Study 1, the authors identified 57 poor comprehenders, 27 poor decoders, and 98 typical readers on the basis of 8th-grade reading achievement. These subgroups' performances on 8th-grade measures of language comprehension and phonological processing were investigated. In Study 2, the authors examined retrospectively subgroups' performances on measures of language comprehension and phonological processing in kindergarten, 2nd, and 4th grades. Word recognition and reading comprehension in 2nd and 4th grades were also considered. RESULTS: Study 1 showed that poor comprehenders had concurrent deficits in language comprehension but normal abilities in phonological processing. Poor decoders were characterized by the opposite pattern of language abilities. Study 2 results showed that subgroups had language (and word recognition) profiles in the earlier grades that were consistent with those observed in 8th grade. Subgroup differences in reading comprehension were inconsistent across grades but reflective of the changes in the components of reading comprehension over time. CONCLUSIONS: The results support the simple view of reading and the phonological deficit hypothesis. Furthermore, the findings indicate that a classification system that is based on the simple view has advantages over standard systems that focus only on word recognition and/or reading comprehension.", "author" : [ { "dropping-particle" : "", "family" : "Catts", "given" : "Hugh W", "non-dropping-particle" : "", "parse-names" : false, "suffix" : "" }, { "dropping-particle" : "", "family" : "Adlof", "given" : "Suzanne M", "non-dropping-particle" : "", "parse-names" : false, "suffix" : "" }, { "dropping-particle" : "", "family" : "Weismer", "given" : "Susan Ellis", "non-dropping-particle" : "", "parse-names" : false, "suffix" : "" } ], "container-title" : "Journal of Speech, Language, and Hearing Research", "id" : "ITEM-2", "issue" : "2", "issued" : { "date-parts" : [ [ "2006" ] ] }, "page" : "278-293", "title" : "Language deficits in poor comprehenders: a case for the simple view of reading.", "type" : "article-journal", "volume" : "49" }, "uris" : [ "http://www.mendeley.com/documents/?uuid=cea2ea7f-af54-4ddc-baff-8d773f1b2505" ] } ], "mendeley" : { "formattedCitation" : "[Catts et al., 2006; Nation et al., 2010]", "plainTextFormattedCitation" : "[Catts et al., 2006; Nation et al., 2010]", "previouslyFormattedCitation" : "[Catts et al., 2006; Nation et al., 2010]" }, "properties" : { "noteIndex" : 0 }, "schema" : "https://github.com/citation-style-language/schema/raw/master/csl-citation.json" }</w:instrText>
      </w:r>
      <w:r w:rsidR="000C219C">
        <w:rPr>
          <w:rFonts w:ascii="Times New Roman" w:hAnsi="Times New Roman" w:cs="Times New Roman"/>
        </w:rPr>
        <w:fldChar w:fldCharType="separate"/>
      </w:r>
      <w:r w:rsidR="000C219C" w:rsidRPr="000C219C">
        <w:rPr>
          <w:rFonts w:ascii="Times New Roman" w:hAnsi="Times New Roman" w:cs="Times New Roman"/>
          <w:noProof/>
        </w:rPr>
        <w:t>[Catts et al., 2006; Nation et al., 2010]</w:t>
      </w:r>
      <w:ins w:id="242" w:author="Kayleigh" w:date="2016-10-19T14:35:00Z">
        <w:r w:rsidR="000C219C">
          <w:rPr>
            <w:rFonts w:ascii="Times New Roman" w:hAnsi="Times New Roman" w:cs="Times New Roman"/>
          </w:rPr>
          <w:fldChar w:fldCharType="end"/>
        </w:r>
      </w:ins>
      <w:del w:id="243" w:author="Kayleigh" w:date="2016-10-19T14:35:00Z">
        <w:r w:rsidR="00623A90" w:rsidRPr="003D018C" w:rsidDel="000C219C">
          <w:rPr>
            <w:rFonts w:ascii="Times New Roman" w:hAnsi="Times New Roman" w:cs="Times New Roman"/>
          </w:rPr>
          <w:delText>(Nation, Cocksey, Taylor, &amp; Bishop, 2010; Catts</w:delText>
        </w:r>
        <w:r w:rsidR="00DF789B" w:rsidRPr="003D018C" w:rsidDel="000C219C">
          <w:rPr>
            <w:rFonts w:ascii="Times New Roman" w:hAnsi="Times New Roman" w:cs="Times New Roman"/>
          </w:rPr>
          <w:delText xml:space="preserve"> et al.,</w:delText>
        </w:r>
        <w:r w:rsidR="00623A90" w:rsidRPr="003D018C" w:rsidDel="000C219C">
          <w:rPr>
            <w:rFonts w:ascii="Times New Roman" w:hAnsi="Times New Roman" w:cs="Times New Roman"/>
          </w:rPr>
          <w:delText xml:space="preserve"> 2006).</w:delText>
        </w:r>
      </w:del>
      <w:ins w:id="244" w:author="Kayleigh" w:date="2016-10-19T14:35:00Z">
        <w:r w:rsidR="000C219C">
          <w:rPr>
            <w:rFonts w:ascii="Times New Roman" w:hAnsi="Times New Roman" w:cs="Times New Roman"/>
          </w:rPr>
          <w:t>.</w:t>
        </w:r>
      </w:ins>
      <w:r w:rsidR="00623A90" w:rsidRPr="003D018C">
        <w:rPr>
          <w:rFonts w:ascii="Times New Roman" w:hAnsi="Times New Roman" w:cs="Times New Roman"/>
        </w:rPr>
        <w:t xml:space="preserve"> </w:t>
      </w:r>
      <w:r w:rsidR="00E86FDC" w:rsidRPr="003D018C">
        <w:rPr>
          <w:rFonts w:ascii="Times New Roman" w:hAnsi="Times New Roman" w:cs="Times New Roman"/>
        </w:rPr>
        <w:t>This</w:t>
      </w:r>
      <w:r w:rsidR="00623A90" w:rsidRPr="003D018C">
        <w:rPr>
          <w:rFonts w:ascii="Times New Roman" w:hAnsi="Times New Roman" w:cs="Times New Roman"/>
        </w:rPr>
        <w:t xml:space="preserve"> first behavioral</w:t>
      </w:r>
      <w:r w:rsidR="00E86FDC" w:rsidRPr="003D018C">
        <w:rPr>
          <w:rFonts w:ascii="Times New Roman" w:hAnsi="Times New Roman" w:cs="Times New Roman"/>
        </w:rPr>
        <w:t xml:space="preserve"> </w:t>
      </w:r>
      <w:r w:rsidR="00D72B57" w:rsidRPr="003D018C">
        <w:rPr>
          <w:rFonts w:ascii="Times New Roman" w:hAnsi="Times New Roman" w:cs="Times New Roman"/>
        </w:rPr>
        <w:t xml:space="preserve">analysis </w:t>
      </w:r>
      <w:r w:rsidR="00652B96" w:rsidRPr="003D018C">
        <w:rPr>
          <w:rFonts w:ascii="Times New Roman" w:hAnsi="Times New Roman" w:cs="Times New Roman"/>
        </w:rPr>
        <w:t xml:space="preserve">identified </w:t>
      </w:r>
      <w:r w:rsidR="004C4C77">
        <w:rPr>
          <w:rFonts w:ascii="Times New Roman" w:hAnsi="Times New Roman" w:cs="Times New Roman"/>
        </w:rPr>
        <w:t xml:space="preserve">regions that were </w:t>
      </w:r>
      <w:r w:rsidR="00652B96" w:rsidRPr="003D018C">
        <w:rPr>
          <w:rFonts w:ascii="Times New Roman" w:hAnsi="Times New Roman" w:cs="Times New Roman"/>
        </w:rPr>
        <w:t>modulated by</w:t>
      </w:r>
      <w:r w:rsidR="00E86FDC" w:rsidRPr="003D018C">
        <w:rPr>
          <w:rFonts w:ascii="Times New Roman" w:hAnsi="Times New Roman" w:cs="Times New Roman"/>
        </w:rPr>
        <w:t xml:space="preserve"> comprehension skill</w:t>
      </w:r>
      <w:r w:rsidR="00652B96" w:rsidRPr="003D018C">
        <w:rPr>
          <w:rFonts w:ascii="Times New Roman" w:hAnsi="Times New Roman" w:cs="Times New Roman"/>
        </w:rPr>
        <w:t xml:space="preserve"> </w:t>
      </w:r>
      <w:r w:rsidR="004C4C77">
        <w:rPr>
          <w:rFonts w:ascii="Times New Roman" w:hAnsi="Times New Roman" w:cs="Times New Roman"/>
        </w:rPr>
        <w:t xml:space="preserve">similarly </w:t>
      </w:r>
      <w:r w:rsidR="00E86FDC" w:rsidRPr="003D018C">
        <w:rPr>
          <w:rFonts w:ascii="Times New Roman" w:hAnsi="Times New Roman" w:cs="Times New Roman"/>
        </w:rPr>
        <w:t>for both modalities</w:t>
      </w:r>
      <w:r w:rsidR="00652B96" w:rsidRPr="003D018C">
        <w:rPr>
          <w:rFonts w:ascii="Times New Roman" w:hAnsi="Times New Roman" w:cs="Times New Roman"/>
        </w:rPr>
        <w:t>, suggesting that</w:t>
      </w:r>
      <w:r w:rsidR="00E86FDC" w:rsidRPr="003D018C">
        <w:rPr>
          <w:rFonts w:ascii="Times New Roman" w:hAnsi="Times New Roman" w:cs="Times New Roman"/>
        </w:rPr>
        <w:t xml:space="preserve"> </w:t>
      </w:r>
      <w:r w:rsidR="00623A90" w:rsidRPr="003D018C">
        <w:rPr>
          <w:rFonts w:ascii="Times New Roman" w:hAnsi="Times New Roman" w:cs="Times New Roman"/>
        </w:rPr>
        <w:t xml:space="preserve">some </w:t>
      </w:r>
      <w:r w:rsidR="00652B96" w:rsidRPr="003D018C">
        <w:rPr>
          <w:rFonts w:ascii="Times New Roman" w:hAnsi="Times New Roman" w:cs="Times New Roman"/>
        </w:rPr>
        <w:t xml:space="preserve">differences </w:t>
      </w:r>
      <w:r w:rsidR="00D83B9A" w:rsidRPr="003D018C">
        <w:rPr>
          <w:rFonts w:ascii="Times New Roman" w:hAnsi="Times New Roman" w:cs="Times New Roman"/>
        </w:rPr>
        <w:t>related to comprehension skill</w:t>
      </w:r>
      <w:r w:rsidR="00652B96" w:rsidRPr="003D018C">
        <w:rPr>
          <w:rFonts w:ascii="Times New Roman" w:hAnsi="Times New Roman" w:cs="Times New Roman"/>
        </w:rPr>
        <w:t xml:space="preserve"> may be modality</w:t>
      </w:r>
      <w:r w:rsidR="00D72B57" w:rsidRPr="003D018C">
        <w:rPr>
          <w:rFonts w:ascii="Times New Roman" w:hAnsi="Times New Roman" w:cs="Times New Roman"/>
        </w:rPr>
        <w:t>-</w:t>
      </w:r>
      <w:r w:rsidR="00652B96" w:rsidRPr="003D018C">
        <w:rPr>
          <w:rFonts w:ascii="Times New Roman" w:hAnsi="Times New Roman" w:cs="Times New Roman"/>
        </w:rPr>
        <w:t>independent</w:t>
      </w:r>
      <w:r w:rsidR="00E86FDC" w:rsidRPr="003D018C">
        <w:rPr>
          <w:rFonts w:ascii="Times New Roman" w:hAnsi="Times New Roman" w:cs="Times New Roman"/>
        </w:rPr>
        <w:t>.</w:t>
      </w:r>
      <w:r w:rsidR="006F012C" w:rsidRPr="003D018C">
        <w:rPr>
          <w:rFonts w:ascii="Times New Roman" w:hAnsi="Times New Roman" w:cs="Times New Roman"/>
        </w:rPr>
        <w:t xml:space="preserve"> </w:t>
      </w:r>
    </w:p>
    <w:p w14:paraId="6A001AE1" w14:textId="2CA9C626" w:rsidR="00AC75EE" w:rsidRPr="003D018C" w:rsidRDefault="00D26F9E" w:rsidP="00814C92">
      <w:pPr>
        <w:tabs>
          <w:tab w:val="left" w:pos="720"/>
        </w:tabs>
        <w:spacing w:line="480" w:lineRule="auto"/>
        <w:jc w:val="both"/>
        <w:rPr>
          <w:rFonts w:ascii="Times New Roman" w:hAnsi="Times New Roman" w:cs="Times New Roman"/>
        </w:rPr>
      </w:pPr>
      <w:r w:rsidRPr="003D018C">
        <w:rPr>
          <w:rFonts w:ascii="Times New Roman" w:hAnsi="Times New Roman" w:cs="Times New Roman"/>
        </w:rPr>
        <w:tab/>
      </w:r>
      <w:r w:rsidR="001C2D02" w:rsidRPr="003D018C">
        <w:rPr>
          <w:rFonts w:ascii="Times New Roman" w:hAnsi="Times New Roman" w:cs="Times New Roman"/>
        </w:rPr>
        <w:t>Our second behavioral PLS investigated the</w:t>
      </w:r>
      <w:r w:rsidR="00571E5A" w:rsidRPr="003D018C">
        <w:rPr>
          <w:rFonts w:ascii="Times New Roman" w:hAnsi="Times New Roman" w:cs="Times New Roman"/>
        </w:rPr>
        <w:t xml:space="preserve"> relationship between reading skill and</w:t>
      </w:r>
      <w:r w:rsidR="001C2D02" w:rsidRPr="003D018C">
        <w:rPr>
          <w:rFonts w:ascii="Times New Roman" w:hAnsi="Times New Roman" w:cs="Times New Roman"/>
        </w:rPr>
        <w:t xml:space="preserve"> print</w:t>
      </w:r>
      <w:r w:rsidR="00571E5A" w:rsidRPr="003D018C">
        <w:rPr>
          <w:rFonts w:ascii="Times New Roman" w:hAnsi="Times New Roman" w:cs="Times New Roman"/>
        </w:rPr>
        <w:t xml:space="preserve"> processing</w:t>
      </w:r>
      <w:r w:rsidR="00623A90" w:rsidRPr="003D018C">
        <w:rPr>
          <w:rFonts w:ascii="Times New Roman" w:hAnsi="Times New Roman" w:cs="Times New Roman"/>
        </w:rPr>
        <w:t xml:space="preserve"> only</w:t>
      </w:r>
      <w:r w:rsidR="00571E5A" w:rsidRPr="003D018C">
        <w:rPr>
          <w:rFonts w:ascii="Times New Roman" w:hAnsi="Times New Roman" w:cs="Times New Roman"/>
        </w:rPr>
        <w:t xml:space="preserve"> across</w:t>
      </w:r>
      <w:r w:rsidR="00623A90" w:rsidRPr="003D018C">
        <w:rPr>
          <w:rFonts w:ascii="Times New Roman" w:hAnsi="Times New Roman" w:cs="Times New Roman"/>
        </w:rPr>
        <w:t xml:space="preserve"> the</w:t>
      </w:r>
      <w:r w:rsidR="00571E5A" w:rsidRPr="003D018C">
        <w:rPr>
          <w:rFonts w:ascii="Times New Roman" w:hAnsi="Times New Roman" w:cs="Times New Roman"/>
        </w:rPr>
        <w:t xml:space="preserve"> passage and single</w:t>
      </w:r>
      <w:r w:rsidR="006F012C" w:rsidRPr="003D018C">
        <w:rPr>
          <w:rFonts w:ascii="Times New Roman" w:hAnsi="Times New Roman" w:cs="Times New Roman"/>
        </w:rPr>
        <w:t>-</w:t>
      </w:r>
      <w:r w:rsidR="00571E5A" w:rsidRPr="003D018C">
        <w:rPr>
          <w:rFonts w:ascii="Times New Roman" w:hAnsi="Times New Roman" w:cs="Times New Roman"/>
        </w:rPr>
        <w:t>word presentation conditions</w:t>
      </w:r>
      <w:r w:rsidR="004C4C77">
        <w:rPr>
          <w:rFonts w:ascii="Times New Roman" w:hAnsi="Times New Roman" w:cs="Times New Roman"/>
        </w:rPr>
        <w:t>.</w:t>
      </w:r>
      <w:r w:rsidR="00623A90" w:rsidRPr="003D018C">
        <w:rPr>
          <w:rFonts w:ascii="Times New Roman" w:hAnsi="Times New Roman" w:cs="Times New Roman"/>
        </w:rPr>
        <w:t xml:space="preserve"> </w:t>
      </w:r>
      <w:r w:rsidR="004C4C77">
        <w:rPr>
          <w:rFonts w:ascii="Times New Roman" w:hAnsi="Times New Roman" w:cs="Times New Roman"/>
        </w:rPr>
        <w:t>T</w:t>
      </w:r>
      <w:r w:rsidR="00623A90" w:rsidRPr="003D018C">
        <w:rPr>
          <w:rFonts w:ascii="Times New Roman" w:hAnsi="Times New Roman" w:cs="Times New Roman"/>
        </w:rPr>
        <w:t xml:space="preserve">his analysis was motivated by findings that </w:t>
      </w:r>
      <w:r w:rsidRPr="003D018C">
        <w:rPr>
          <w:rFonts w:ascii="Times New Roman" w:hAnsi="Times New Roman" w:cs="Times New Roman"/>
        </w:rPr>
        <w:t>identify</w:t>
      </w:r>
      <w:r w:rsidR="00623A90" w:rsidRPr="003D018C">
        <w:rPr>
          <w:rFonts w:ascii="Times New Roman" w:hAnsi="Times New Roman" w:cs="Times New Roman"/>
        </w:rPr>
        <w:t xml:space="preserve"> impaired</w:t>
      </w:r>
      <w:r w:rsidRPr="003D018C">
        <w:rPr>
          <w:rFonts w:ascii="Times New Roman" w:hAnsi="Times New Roman" w:cs="Times New Roman"/>
        </w:rPr>
        <w:t xml:space="preserve"> processing in some domains (semantics, morphology) for </w:t>
      </w:r>
      <w:r w:rsidR="00C96E9B">
        <w:rPr>
          <w:rFonts w:ascii="Times New Roman" w:hAnsi="Times New Roman" w:cs="Times New Roman"/>
        </w:rPr>
        <w:t>poor comprehenders</w:t>
      </w:r>
      <w:r w:rsidR="00C96E9B" w:rsidRPr="003D018C">
        <w:rPr>
          <w:rFonts w:ascii="Times New Roman" w:hAnsi="Times New Roman" w:cs="Times New Roman"/>
        </w:rPr>
        <w:t xml:space="preserve"> </w:t>
      </w:r>
      <w:r w:rsidRPr="003D018C">
        <w:rPr>
          <w:rFonts w:ascii="Times New Roman" w:hAnsi="Times New Roman" w:cs="Times New Roman"/>
        </w:rPr>
        <w:t>at the level of both word and text</w:t>
      </w:r>
      <w:r w:rsidR="00F61EAF" w:rsidRPr="003D018C">
        <w:rPr>
          <w:rFonts w:ascii="Times New Roman" w:hAnsi="Times New Roman" w:cs="Times New Roman"/>
        </w:rPr>
        <w:t xml:space="preserve"> </w:t>
      </w:r>
      <w:ins w:id="245" w:author="Kayleigh" w:date="2016-10-19T14:36:00Z">
        <w:r w:rsidR="000C219C">
          <w:rPr>
            <w:rFonts w:ascii="Times New Roman" w:hAnsi="Times New Roman" w:cs="Times New Roman"/>
          </w:rPr>
          <w:fldChar w:fldCharType="begin" w:fldLock="1"/>
        </w:r>
      </w:ins>
      <w:r w:rsidR="000C219C">
        <w:rPr>
          <w:rFonts w:ascii="Times New Roman" w:hAnsi="Times New Roman" w:cs="Times New Roman"/>
        </w:rPr>
        <w:instrText>ADDIN CSL_CITATION { "citationItems" : [ { "id" : "ITEM-1", "itemData" : { "DOI" : "10.1016/S0010-0277(99)00004-9", "ISBN" : "00100277 (ISSN)", "ISSN" : "00100277", "PMID" : "10193058", "abstract" : "Semantic priming for category coordinates (e.g. CAT-DOG; AEROPLANE- TRAIN) and for pairs of words related through function (e.g. BROOM-FLOOR; SHAMPOO-HAIR) was assessed in children with good and poor reading comprehension, matched for decoding skill. Lexical association strength was also manipulated by comparing pairs of words that were highly associated with pairs that shared low association strength. Both groups of children showed priming for function-related words, but for the category co-ordinates, poor comprehenders only showed priming if the category pairs also shared high association strength. Good comprehenders showed priming for category-related targets, irrespective of the degree of prime-target association. These findings are related to models of language development in which category knowledge is gradually abstracted and refined from children's event-based knowledge and it is concluded that in the absence of explicit co-occurrence, poor comprehenders are less sensitive to abstract semantic relations than normal readers.", "author" : [ { "dropping-particle" : "", "family" : "Nation", "given" : "Kate", "non-dropping-particle" : "", "parse-names" : false, "suffix" : "" }, { "dropping-particle" : "", "family" : "Snowling", "given" : "Margaret J.", "non-dropping-particle" : "", "parse-names" : false, "suffix" : "" } ], "container-title" : "Cognition", "id" : "ITEM-1", "issue" : "1", "issued" : { "date-parts" : [ [ "1999" ] ] }, "page" : "4-9", "title" : "Developmental differences in sensitivity to semantic relations among good and poor comprehenders: Evidence from semantic priming", "type" : "article-journal", "volume" : "70" }, "uris" : [ "http://www.mendeley.com/documents/?uuid=ccb20714-009a-4ead-8294-4981ceae0be8" ] }, { "id" : "ITEM-2", "itemData" : { "DOI" : "10.1080/10888438.2011.652721", "ISBN" : "1088-8438", "ISSN" : "1088-8438", "author" : [ { "dropping-particle" : "", "family" : "Henderson", "given" : "Lisa", "non-dropping-particle" : "", "parse-names" : false, "suffix" : "" }, { "dropping-particle" : "", "family" : "Snowling", "given" : "Margaret J", "non-dropping-particle" : "", "parse-names" : false, "suffix" : "" }, { "dropping-particle" : "", "family" : "Clarke", "given" : "Paula", "non-dropping-particle" : "", "parse-names" : false, "suffix" : "" } ], "container-title" : "Scientific Studies of Reading", "id" : "ITEM-2", "issue" : "3", "issued" : { "date-parts" : [ [ "2013", "5" ] ] }, "note" : "understanding = words + meanings + context + inhibition\n-&amp;gt; homonym resolution\n-&amp;gt; semantic priming paradigm\n\nISIs for time course\nover time, go from multiple meanings to selected meaning\n\nPoor comprehenders (PC) -- trouble w/ accessing word meaning -- semantic deficit!\n-speed of semantic access?\n-inhibition of irrelevant information?\n-enhancement of relevant information?\n\nSubjects -- 8-11yrs\n\nEXP1\n\n-single-word homonym priming\n2 ISIs: 250ms, 1000ms\n\nPC slower than chronological age (CA) controls but not vocabulary-matched (VA) controls\n-PC no subordinate priming @ 250ms\n\nEXP2\n-homonyms in context (PID)\n250ms ISI: subordinate &amp;amp; dominant priming\n1000ms ISI: just context priming\n-PC appropriate &amp;amp; inappropriate (in relation to context) priming @ 250ms\n-PC only inappropriate priming (from dominant homonym) @ 1000ms\n\nPC -- problem with early access, but not w/context -- maybe rely on context more?\n\nPC hard to inhibit dominant meaning after long ISI \n\nvocabulary knowledge!", "page" : "177-198", "title" : "Accessing, Integrating, and Inhibiting Word Meaning in Poor Comprehenders", "type" : "article-journal", "volume" : "17" }, "uris" : [ "http://www.mendeley.com/documents/?uuid=74c6eec8-fa5e-4cb8-9431-7b5c2f07b979" ] }, { "id" : "ITEM-3", "itemData" : { "DOI" : "10.1080/10888438.2010.529219", "ISSN" : "1088-8438", "author" : [ { "dropping-particle" : "V", "family" : "Oakhill", "given" : "Jane", "non-dropping-particle" : "", "parse-names" : false, "suffix" : "" }, { "dropping-particle" : "", "family" : "Cain", "given" : "Kate E", "non-dropping-particle" : "", "parse-names" : false, "suffix" : "" } ], "container-title" : "Scientific Studies of Reading", "id" : "ITEM-3", "issue" : "2", "issued" : { "date-parts" : [ [ "2012" ] ] }, "page" : "91-121", "title" : "The Precursors of Reading Ability in Young Readers: Evidence From a Four-Year Longitudinal Study", "type" : "article-journal", "volume" : "16" }, "uris" : [ "http://www.mendeley.com/documents/?uuid=d1d22f4a-6f25-4490-81cb-7f6ef4988bc9" ] }, { "id" : "ITEM-4", "itemData" : { "DOI" : "10.1007/s11145-005-3355-z", "ISBN" : "0922-4777, 0922-4777", "ISSN" : "09224777", "abstract" : "Abstract. This paper reports two studies that investigate differences in comprehension monitoring skills between good and poor comprehenders. Two groups of 9\u2013 to 10-year-olds, who were matched for reading vocabulary and word recognition skills but who differed in comprehension skill, were selected. In the first study, in which the children were required to find anomalous words and phrases, the skilled comprehenders engaged in more accurate monitoring of sentence level anomalies (but not word level anomalies) than did the poorer comprehenders. In the second study, the comprehension monitoring task required the children to detect pairs of sentences, in short texts, that were contradictory. In addition, the working memory demands of the task were varied by placing the two items of inconsistent information either in adjacent sentences, or in sentences that were separated in the text by several others. As in the first study, less-skilled comprehenders performed more poorly on the detection task, but the difference between the groups was considerably more pronounced when the sentences were separated than when they were adjacent. In addition, the children were given a numerical working memory test, and the poorer comprehenders performed more poorly on this test. However, although working memory performance was related to performance on some of the error detection tasks, comprehension ability was also a good, and sometimes better, predictor. The results are discussed in terms of the different cognitive abilities that might contribute to efficient comprehension monitoring.", "author" : [ { "dropping-particle" : "V", "family" : "Oakhill", "given" : "Jane", "non-dropping-particle" : "", "parse-names" : false, "suffix" : "" }, { "dropping-particle" : "", "family" : "Hartt", "given" : "Joanne", "non-dropping-particle" : "", "parse-names" : false, "suffix" : "" }, { "dropping-particle" : "", "family" : "Samols", "given" : "Deborah", "non-dropping-particle" : "", "parse-names" : false, "suffix" : "" } ], "container-title" : "Reading and Writing", "id" : "ITEM-4", "issue" : "7-9", "issued" : { "date-parts" : [ [ "2005" ] ] }, "page" : "657-686", "title" : "Levels of comprehension monitoring and working memory in good and poor comprehenders", "type" : "article-journal", "volume" : "18" }, "uris" : [ "http://www.mendeley.com/documents/?uuid=a7791ec4-959f-4bb1-b0a1-11adc4914588" ] } ], "mendeley" : { "formattedCitation" : "[Henderson et al., 2013; Nation and Snowling, 1999; Oakhill et al., 2005; Oakhill and Cain, 2012]", "plainTextFormattedCitation" : "[Henderson et al., 2013; Nation and Snowling, 1999; Oakhill et al., 2005; Oakhill and Cain, 2012]", "previouslyFormattedCitation" : "[Henderson et al., 2013; Nation and Snowling, 1999; Oakhill et al., 2005; Oakhill and Cain, 2012]" }, "properties" : { "noteIndex" : 0 }, "schema" : "https://github.com/citation-style-language/schema/raw/master/csl-citation.json" }</w:instrText>
      </w:r>
      <w:r w:rsidR="000C219C">
        <w:rPr>
          <w:rFonts w:ascii="Times New Roman" w:hAnsi="Times New Roman" w:cs="Times New Roman"/>
        </w:rPr>
        <w:fldChar w:fldCharType="separate"/>
      </w:r>
      <w:r w:rsidR="000C219C" w:rsidRPr="000C219C">
        <w:rPr>
          <w:rFonts w:ascii="Times New Roman" w:hAnsi="Times New Roman" w:cs="Times New Roman"/>
          <w:noProof/>
        </w:rPr>
        <w:t>[Henderson et al., 2013; Nation and Snowling, 1999; Oakhill et al., 2005; Oakhill and Cain, 2012]</w:t>
      </w:r>
      <w:ins w:id="246" w:author="Kayleigh" w:date="2016-10-19T14:36:00Z">
        <w:r w:rsidR="000C219C">
          <w:rPr>
            <w:rFonts w:ascii="Times New Roman" w:hAnsi="Times New Roman" w:cs="Times New Roman"/>
          </w:rPr>
          <w:fldChar w:fldCharType="end"/>
        </w:r>
        <w:r w:rsidR="000C219C">
          <w:rPr>
            <w:rFonts w:ascii="Times New Roman" w:hAnsi="Times New Roman" w:cs="Times New Roman"/>
          </w:rPr>
          <w:t>.</w:t>
        </w:r>
      </w:ins>
      <w:del w:id="247" w:author="Kayleigh" w:date="2016-10-19T14:36:00Z">
        <w:r w:rsidR="00F61EAF" w:rsidRPr="003D018C" w:rsidDel="000C219C">
          <w:rPr>
            <w:rFonts w:ascii="Times New Roman" w:hAnsi="Times New Roman" w:cs="Times New Roman"/>
          </w:rPr>
          <w:delText>(</w:delText>
        </w:r>
        <w:r w:rsidR="00404063" w:rsidRPr="003D018C" w:rsidDel="000C219C">
          <w:rPr>
            <w:rFonts w:ascii="Times New Roman" w:hAnsi="Times New Roman" w:cs="Times New Roman"/>
          </w:rPr>
          <w:delText>Nation &amp; Snowling, 1999; Henderson</w:delText>
        </w:r>
        <w:r w:rsidR="00DF789B" w:rsidRPr="003D018C" w:rsidDel="000C219C">
          <w:rPr>
            <w:rFonts w:ascii="Times New Roman" w:hAnsi="Times New Roman" w:cs="Times New Roman"/>
          </w:rPr>
          <w:delText xml:space="preserve"> et al.</w:delText>
        </w:r>
        <w:r w:rsidR="00404063" w:rsidRPr="003D018C" w:rsidDel="000C219C">
          <w:rPr>
            <w:rFonts w:ascii="Times New Roman" w:hAnsi="Times New Roman" w:cs="Times New Roman"/>
          </w:rPr>
          <w:delText>, 2013; Oakhill &amp; Cain, 2012; Oakhill</w:delText>
        </w:r>
        <w:r w:rsidR="00556E70" w:rsidDel="000C219C">
          <w:rPr>
            <w:rFonts w:ascii="Times New Roman" w:hAnsi="Times New Roman" w:cs="Times New Roman"/>
          </w:rPr>
          <w:delText xml:space="preserve"> </w:delText>
        </w:r>
        <w:r w:rsidR="001C627F" w:rsidRPr="003D018C" w:rsidDel="000C219C">
          <w:rPr>
            <w:rFonts w:ascii="Times New Roman" w:hAnsi="Times New Roman" w:cs="Times New Roman"/>
          </w:rPr>
          <w:delText>et al.</w:delText>
        </w:r>
        <w:r w:rsidR="00404063" w:rsidRPr="003D018C" w:rsidDel="000C219C">
          <w:rPr>
            <w:rFonts w:ascii="Times New Roman" w:hAnsi="Times New Roman" w:cs="Times New Roman"/>
          </w:rPr>
          <w:delText>, 2005</w:delText>
        </w:r>
        <w:r w:rsidR="00F61EAF" w:rsidRPr="003D018C" w:rsidDel="000C219C">
          <w:rPr>
            <w:rFonts w:ascii="Times New Roman" w:hAnsi="Times New Roman" w:cs="Times New Roman"/>
          </w:rPr>
          <w:delText>)</w:delText>
        </w:r>
        <w:r w:rsidR="001C2D02" w:rsidRPr="003D018C" w:rsidDel="000C219C">
          <w:rPr>
            <w:rFonts w:ascii="Times New Roman" w:hAnsi="Times New Roman" w:cs="Times New Roman"/>
          </w:rPr>
          <w:delText>.</w:delText>
        </w:r>
      </w:del>
      <w:r w:rsidR="001C2D02" w:rsidRPr="003D018C">
        <w:rPr>
          <w:rFonts w:ascii="Times New Roman" w:hAnsi="Times New Roman" w:cs="Times New Roman"/>
        </w:rPr>
        <w:t xml:space="preserve"> </w:t>
      </w:r>
      <w:r w:rsidR="00F61EAF" w:rsidRPr="003D018C">
        <w:rPr>
          <w:rFonts w:ascii="Times New Roman" w:hAnsi="Times New Roman" w:cs="Times New Roman"/>
        </w:rPr>
        <w:t xml:space="preserve">More specifically, tasks that tap word-level semantic processing </w:t>
      </w:r>
      <w:ins w:id="248" w:author="Kayleigh" w:date="2016-10-19T14:36:00Z">
        <w:r w:rsidR="000C219C">
          <w:rPr>
            <w:rFonts w:ascii="Times New Roman" w:hAnsi="Times New Roman" w:cs="Times New Roman"/>
          </w:rPr>
          <w:fldChar w:fldCharType="begin" w:fldLock="1"/>
        </w:r>
      </w:ins>
      <w:r w:rsidR="000C219C">
        <w:rPr>
          <w:rFonts w:ascii="Times New Roman" w:hAnsi="Times New Roman" w:cs="Times New Roman"/>
        </w:rPr>
        <w:instrText>ADDIN CSL_CITATION { "citationItems" : [ { "id" : "ITEM-1", "itemData" : { "DOI" : "10.1016/S0010-0277(99)00004-9", "ISBN" : "00100277 (ISSN)", "ISSN" : "00100277", "PMID" : "10193058", "abstract" : "Semantic priming for category coordinates (e.g. CAT-DOG; AEROPLANE- TRAIN) and for pairs of words related through function (e.g. BROOM-FLOOR; SHAMPOO-HAIR) was assessed in children with good and poor reading comprehension, matched for decoding skill. Lexical association strength was also manipulated by comparing pairs of words that were highly associated with pairs that shared low association strength. Both groups of children showed priming for function-related words, but for the category co-ordinates, poor comprehenders only showed priming if the category pairs also shared high association strength. Good comprehenders showed priming for category-related targets, irrespective of the degree of prime-target association. These findings are related to models of language development in which category knowledge is gradually abstracted and refined from children's event-based knowledge and it is concluded that in the absence of explicit co-occurrence, poor comprehenders are less sensitive to abstract semantic relations than normal readers.", "author" : [ { "dropping-particle" : "", "family" : "Nation", "given" : "Kate", "non-dropping-particle" : "", "parse-names" : false, "suffix" : "" }, { "dropping-particle" : "", "family" : "Snowling", "given" : "Margaret J.", "non-dropping-particle" : "", "parse-names" : false, "suffix" : "" } ], "container-title" : "Cognition", "id" : "ITEM-1", "issue" : "1", "issued" : { "date-parts" : [ [ "1999" ] ] }, "page" : "4-9", "title" : "Developmental differences in sensitivity to semantic relations among good and poor comprehenders: Evidence from semantic priming", "type" : "article-journal", "volume" : "70" }, "uris" : [ "http://www.mendeley.com/documents/?uuid=ccb20714-009a-4ead-8294-4981ceae0be8" ] }, { "id" : "ITEM-2", "itemData" : { "DOI" : "10.1080/10888438.2011.652721", "ISBN" : "1088-8438", "ISSN" : "1088-8438", "author" : [ { "dropping-particle" : "", "family" : "Henderson", "given" : "Lisa", "non-dropping-particle" : "", "parse-names" : false, "suffix" : "" }, { "dropping-particle" : "", "family" : "Snowling", "given" : "Margaret J", "non-dropping-particle" : "", "parse-names" : false, "suffix" : "" }, { "dropping-particle" : "", "family" : "Clarke", "given" : "Paula", "non-dropping-particle" : "", "parse-names" : false, "suffix" : "" } ], "container-title" : "Scientific Studies of Reading", "id" : "ITEM-2", "issue" : "3", "issued" : { "date-parts" : [ [ "2013", "5" ] ] }, "note" : "understanding = words + meanings + context + inhibition\n-&amp;gt; homonym resolution\n-&amp;gt; semantic priming paradigm\n\nISIs for time course\nover time, go from multiple meanings to selected meaning\n\nPoor comprehenders (PC) -- trouble w/ accessing word meaning -- semantic deficit!\n-speed of semantic access?\n-inhibition of irrelevant information?\n-enhancement of relevant information?\n\nSubjects -- 8-11yrs\n\nEXP1\n\n-single-word homonym priming\n2 ISIs: 250ms, 1000ms\n\nPC slower than chronological age (CA) controls but not vocabulary-matched (VA) controls\n-PC no subordinate priming @ 250ms\n\nEXP2\n-homonyms in context (PID)\n250ms ISI: subordinate &amp;amp; dominant priming\n1000ms ISI: just context priming\n-PC appropriate &amp;amp; inappropriate (in relation to context) priming @ 250ms\n-PC only inappropriate priming (from dominant homonym) @ 1000ms\n\nPC -- problem with early access, but not w/context -- maybe rely on context more?\n\nPC hard to inhibit dominant meaning after long ISI \n\nvocabulary knowledge!", "page" : "177-198", "title" : "Accessing, Integrating, and Inhibiting Word Meaning in Poor Comprehenders", "type" : "article-journal", "volume" : "17" }, "uris" : [ "http://www.mendeley.com/documents/?uuid=74c6eec8-fa5e-4cb8-9431-7b5c2f07b979" ] } ], "mendeley" : { "formattedCitation" : "[Henderson et al., 2013; Nation and Snowling, 1999]", "plainTextFormattedCitation" : "[Henderson et al., 2013; Nation and Snowling, 1999]", "previouslyFormattedCitation" : "[Henderson et al., 2013; Nation and Snowling, 1999]" }, "properties" : { "noteIndex" : 0 }, "schema" : "https://github.com/citation-style-language/schema/raw/master/csl-citation.json" }</w:instrText>
      </w:r>
      <w:r w:rsidR="000C219C">
        <w:rPr>
          <w:rFonts w:ascii="Times New Roman" w:hAnsi="Times New Roman" w:cs="Times New Roman"/>
        </w:rPr>
        <w:fldChar w:fldCharType="separate"/>
      </w:r>
      <w:r w:rsidR="000C219C" w:rsidRPr="000C219C">
        <w:rPr>
          <w:rFonts w:ascii="Times New Roman" w:hAnsi="Times New Roman" w:cs="Times New Roman"/>
          <w:noProof/>
        </w:rPr>
        <w:t xml:space="preserve">[Henderson et al., 2013; Nation and Snowling, </w:t>
      </w:r>
      <w:r w:rsidR="000C219C" w:rsidRPr="000C219C">
        <w:rPr>
          <w:rFonts w:ascii="Times New Roman" w:hAnsi="Times New Roman" w:cs="Times New Roman"/>
          <w:noProof/>
        </w:rPr>
        <w:lastRenderedPageBreak/>
        <w:t>1999]</w:t>
      </w:r>
      <w:ins w:id="249" w:author="Kayleigh" w:date="2016-10-19T14:36:00Z">
        <w:r w:rsidR="000C219C">
          <w:rPr>
            <w:rFonts w:ascii="Times New Roman" w:hAnsi="Times New Roman" w:cs="Times New Roman"/>
          </w:rPr>
          <w:fldChar w:fldCharType="end"/>
        </w:r>
        <w:r w:rsidR="000C219C">
          <w:rPr>
            <w:rFonts w:ascii="Times New Roman" w:hAnsi="Times New Roman" w:cs="Times New Roman"/>
          </w:rPr>
          <w:t>,</w:t>
        </w:r>
      </w:ins>
      <w:del w:id="250" w:author="Kayleigh" w:date="2016-10-19T14:36:00Z">
        <w:r w:rsidR="00F61EAF" w:rsidRPr="003D018C" w:rsidDel="000C219C">
          <w:rPr>
            <w:rFonts w:ascii="Times New Roman" w:hAnsi="Times New Roman" w:cs="Times New Roman"/>
          </w:rPr>
          <w:delText>(Nation &amp; Snowling, 1999; Henderson</w:delText>
        </w:r>
        <w:r w:rsidR="001C627F" w:rsidRPr="003D018C" w:rsidDel="000C219C">
          <w:rPr>
            <w:rFonts w:ascii="Times New Roman" w:hAnsi="Times New Roman" w:cs="Times New Roman"/>
          </w:rPr>
          <w:delText xml:space="preserve"> et al.</w:delText>
        </w:r>
        <w:r w:rsidR="00F61EAF" w:rsidRPr="003D018C" w:rsidDel="000C219C">
          <w:rPr>
            <w:rFonts w:ascii="Times New Roman" w:hAnsi="Times New Roman" w:cs="Times New Roman"/>
          </w:rPr>
          <w:delText>, 2013),</w:delText>
        </w:r>
      </w:del>
      <w:r w:rsidR="00F61EAF" w:rsidRPr="003D018C">
        <w:rPr>
          <w:rFonts w:ascii="Times New Roman" w:hAnsi="Times New Roman" w:cs="Times New Roman"/>
        </w:rPr>
        <w:t xml:space="preserve"> as well as tasks that tap higher-level semantic integration, such as inference-making </w:t>
      </w:r>
      <w:ins w:id="251" w:author="Kayleigh" w:date="2016-10-19T14:36:00Z">
        <w:r w:rsidR="000C219C">
          <w:rPr>
            <w:rFonts w:ascii="Times New Roman" w:hAnsi="Times New Roman" w:cs="Times New Roman"/>
          </w:rPr>
          <w:fldChar w:fldCharType="begin" w:fldLock="1"/>
        </w:r>
      </w:ins>
      <w:r w:rsidR="000C219C">
        <w:rPr>
          <w:rFonts w:ascii="Times New Roman" w:hAnsi="Times New Roman" w:cs="Times New Roman"/>
        </w:rPr>
        <w:instrText>ADDIN CSL_CITATION { "citationItems" : [ { "id" : "ITEM-1", "itemData" : { "DOI" : "10.1037/a0037769", "ISSN" : "0022-0663", "abstract" : "This study of 4- to 6-year-olds had 2 aims: first, to determine how lower level comprehension skills (receptive vocabulary and grammar) and verbal memory support early higher level comprehension skills (inference and literal story comprehension), and second, to establish the predictive power of these skills on subsequent reading comprehension. Eighty-two children completed assessments of nonverbal ability, receptive vocabulary and grammar, verbal short-term memory, and inferential and literal comprehension of a picture book narrative. Vocabulary was a unique predictor of concurrent narrative comprehension. Longitudinally, inference skills, literal comprehension, and grammar made independent contributions to reading comprehension 1 year later. The influence of vocabulary on reading comprehension was mediated through both inference and literal comprehension. The results show that inference skills are critical to the construction of text representations in the earliest stages of reading comprehension development.", "author" : [ { "dropping-particle" : "", "family" : "Silva", "given" : "Macarena", "non-dropping-particle" : "", "parse-names" : false, "suffix" : "" }, { "dropping-particle" : "", "family" : "Cain", "given" : "Kate E", "non-dropping-particle" : "", "parse-names" : false, "suffix" : "" } ], "container-title" : "Journal of Educational Psychology", "id" : "ITEM-1", "issue" : "2", "issued" : { "date-parts" : [ [ "2015" ] ] }, "page" : "321-331", "title" : "The relations between lower and higher level comprehension skills and their role in prediction of early reading comprehension", "type" : "article-journal", "volume" : "107" }, "uris" : [ "http://www.mendeley.com/documents/?uuid=89f7dd88-5a55-49f8-9cec-69af5a568465" ] } ], "mendeley" : { "formattedCitation" : "[Silva and Cain, 2015]", "plainTextFormattedCitation" : "[Silva and Cain, 2015]", "previouslyFormattedCitation" : "[Silva and Cain, 2015]" }, "properties" : { "noteIndex" : 0 }, "schema" : "https://github.com/citation-style-language/schema/raw/master/csl-citation.json" }</w:instrText>
      </w:r>
      <w:r w:rsidR="000C219C">
        <w:rPr>
          <w:rFonts w:ascii="Times New Roman" w:hAnsi="Times New Roman" w:cs="Times New Roman"/>
        </w:rPr>
        <w:fldChar w:fldCharType="separate"/>
      </w:r>
      <w:r w:rsidR="000C219C" w:rsidRPr="000C219C">
        <w:rPr>
          <w:rFonts w:ascii="Times New Roman" w:hAnsi="Times New Roman" w:cs="Times New Roman"/>
          <w:noProof/>
        </w:rPr>
        <w:t>[Silva and Cain, 2015]</w:t>
      </w:r>
      <w:ins w:id="252" w:author="Kayleigh" w:date="2016-10-19T14:36:00Z">
        <w:r w:rsidR="000C219C">
          <w:rPr>
            <w:rFonts w:ascii="Times New Roman" w:hAnsi="Times New Roman" w:cs="Times New Roman"/>
          </w:rPr>
          <w:fldChar w:fldCharType="end"/>
        </w:r>
      </w:ins>
      <w:del w:id="253" w:author="Kayleigh" w:date="2016-10-19T14:36:00Z">
        <w:r w:rsidR="00F61EAF" w:rsidRPr="003D018C" w:rsidDel="000C219C">
          <w:rPr>
            <w:rFonts w:ascii="Times New Roman" w:hAnsi="Times New Roman" w:cs="Times New Roman"/>
          </w:rPr>
          <w:delText>(Silva &amp; Cain, 2015)</w:delText>
        </w:r>
      </w:del>
      <w:r w:rsidR="00F61EAF" w:rsidRPr="003D018C">
        <w:rPr>
          <w:rFonts w:ascii="Times New Roman" w:hAnsi="Times New Roman" w:cs="Times New Roman"/>
        </w:rPr>
        <w:t xml:space="preserve"> have been shown to be similarly related to comprehension skill. Findings from t</w:t>
      </w:r>
      <w:r w:rsidR="001C2D02" w:rsidRPr="003D018C">
        <w:rPr>
          <w:rFonts w:ascii="Times New Roman" w:hAnsi="Times New Roman" w:cs="Times New Roman"/>
        </w:rPr>
        <w:t>h</w:t>
      </w:r>
      <w:r w:rsidRPr="003D018C">
        <w:rPr>
          <w:rFonts w:ascii="Times New Roman" w:hAnsi="Times New Roman" w:cs="Times New Roman"/>
        </w:rPr>
        <w:t xml:space="preserve">is second behavioral analysis </w:t>
      </w:r>
      <w:r w:rsidR="001C2D02" w:rsidRPr="003D018C">
        <w:rPr>
          <w:rFonts w:ascii="Times New Roman" w:hAnsi="Times New Roman" w:cs="Times New Roman"/>
        </w:rPr>
        <w:t>found that the relation</w:t>
      </w:r>
      <w:r w:rsidR="006F012C" w:rsidRPr="003D018C">
        <w:rPr>
          <w:rFonts w:ascii="Times New Roman" w:hAnsi="Times New Roman" w:cs="Times New Roman"/>
        </w:rPr>
        <w:t>ship</w:t>
      </w:r>
      <w:r w:rsidR="001C2D02" w:rsidRPr="003D018C">
        <w:rPr>
          <w:rFonts w:ascii="Times New Roman" w:hAnsi="Times New Roman" w:cs="Times New Roman"/>
        </w:rPr>
        <w:t xml:space="preserve"> between brain activation and reading comprehension </w:t>
      </w:r>
      <w:r w:rsidR="003D0127">
        <w:rPr>
          <w:rFonts w:ascii="Times New Roman" w:hAnsi="Times New Roman" w:cs="Times New Roman"/>
        </w:rPr>
        <w:t xml:space="preserve">skill </w:t>
      </w:r>
      <w:r w:rsidR="001C2D02" w:rsidRPr="003D018C">
        <w:rPr>
          <w:rFonts w:ascii="Times New Roman" w:hAnsi="Times New Roman" w:cs="Times New Roman"/>
        </w:rPr>
        <w:t xml:space="preserve">was </w:t>
      </w:r>
      <w:r w:rsidR="00571E5A" w:rsidRPr="003D018C">
        <w:rPr>
          <w:rFonts w:ascii="Times New Roman" w:hAnsi="Times New Roman" w:cs="Times New Roman"/>
        </w:rPr>
        <w:t xml:space="preserve">similar </w:t>
      </w:r>
      <w:r w:rsidR="001C2D02" w:rsidRPr="003D018C">
        <w:rPr>
          <w:rFonts w:ascii="Times New Roman" w:hAnsi="Times New Roman" w:cs="Times New Roman"/>
        </w:rPr>
        <w:t xml:space="preserve">for both the </w:t>
      </w:r>
      <w:r w:rsidR="00571E5A" w:rsidRPr="003D018C">
        <w:rPr>
          <w:rFonts w:ascii="Times New Roman" w:hAnsi="Times New Roman" w:cs="Times New Roman"/>
        </w:rPr>
        <w:t>single</w:t>
      </w:r>
      <w:r w:rsidR="006F012C" w:rsidRPr="003D018C">
        <w:rPr>
          <w:rFonts w:ascii="Times New Roman" w:hAnsi="Times New Roman" w:cs="Times New Roman"/>
        </w:rPr>
        <w:t>-</w:t>
      </w:r>
      <w:r w:rsidR="001C2D02" w:rsidRPr="003D018C">
        <w:rPr>
          <w:rFonts w:ascii="Times New Roman" w:hAnsi="Times New Roman" w:cs="Times New Roman"/>
        </w:rPr>
        <w:t>word</w:t>
      </w:r>
      <w:r w:rsidR="00571E5A" w:rsidRPr="003D018C">
        <w:rPr>
          <w:rFonts w:ascii="Times New Roman" w:hAnsi="Times New Roman" w:cs="Times New Roman"/>
        </w:rPr>
        <w:t xml:space="preserve"> </w:t>
      </w:r>
      <w:r w:rsidR="001C2D02" w:rsidRPr="003D018C">
        <w:rPr>
          <w:rFonts w:ascii="Times New Roman" w:hAnsi="Times New Roman" w:cs="Times New Roman"/>
        </w:rPr>
        <w:t>and passage conditions. This suggests</w:t>
      </w:r>
      <w:r w:rsidR="00C661E8" w:rsidRPr="003D018C">
        <w:rPr>
          <w:rFonts w:ascii="Times New Roman" w:hAnsi="Times New Roman" w:cs="Times New Roman"/>
        </w:rPr>
        <w:t xml:space="preserve"> that</w:t>
      </w:r>
      <w:r w:rsidR="00F61EAF" w:rsidRPr="003D018C">
        <w:rPr>
          <w:rFonts w:ascii="Times New Roman" w:hAnsi="Times New Roman" w:cs="Times New Roman"/>
        </w:rPr>
        <w:t xml:space="preserve"> </w:t>
      </w:r>
      <w:r w:rsidR="003D0127">
        <w:rPr>
          <w:rFonts w:ascii="Times New Roman" w:hAnsi="Times New Roman" w:cs="Times New Roman"/>
        </w:rPr>
        <w:t xml:space="preserve">skill-related </w:t>
      </w:r>
      <w:r w:rsidR="00F61EAF" w:rsidRPr="003D018C">
        <w:rPr>
          <w:rFonts w:ascii="Times New Roman" w:hAnsi="Times New Roman" w:cs="Times New Roman"/>
        </w:rPr>
        <w:t>differences in activation</w:t>
      </w:r>
      <w:r w:rsidR="003D0127">
        <w:rPr>
          <w:rFonts w:ascii="Times New Roman" w:hAnsi="Times New Roman" w:cs="Times New Roman"/>
        </w:rPr>
        <w:t xml:space="preserve"> were similar for both</w:t>
      </w:r>
      <w:r w:rsidR="00F61EAF" w:rsidRPr="003D018C">
        <w:rPr>
          <w:rFonts w:ascii="Times New Roman" w:hAnsi="Times New Roman" w:cs="Times New Roman"/>
        </w:rPr>
        <w:t xml:space="preserve"> </w:t>
      </w:r>
      <w:r w:rsidR="003113C9" w:rsidRPr="003D018C">
        <w:rPr>
          <w:rFonts w:ascii="Times New Roman" w:hAnsi="Times New Roman" w:cs="Times New Roman"/>
        </w:rPr>
        <w:t>our printed word and text processing</w:t>
      </w:r>
      <w:r w:rsidR="00F61EAF" w:rsidRPr="003D018C">
        <w:rPr>
          <w:rFonts w:ascii="Times New Roman" w:hAnsi="Times New Roman" w:cs="Times New Roman"/>
        </w:rPr>
        <w:t xml:space="preserve"> tasks</w:t>
      </w:r>
      <w:r w:rsidR="001C2D02" w:rsidRPr="003D018C">
        <w:rPr>
          <w:rFonts w:ascii="Times New Roman" w:hAnsi="Times New Roman" w:cs="Times New Roman"/>
        </w:rPr>
        <w:t xml:space="preserve">. </w:t>
      </w:r>
    </w:p>
    <w:p w14:paraId="21141317" w14:textId="742FE7EE" w:rsidR="006C3B21" w:rsidRPr="003D018C" w:rsidRDefault="00F22969" w:rsidP="002F7E02">
      <w:pPr>
        <w:tabs>
          <w:tab w:val="left" w:pos="720"/>
        </w:tabs>
        <w:spacing w:line="480" w:lineRule="auto"/>
        <w:jc w:val="both"/>
        <w:rPr>
          <w:rFonts w:ascii="Times New Roman" w:hAnsi="Times New Roman" w:cs="Times New Roman"/>
        </w:rPr>
      </w:pPr>
      <w:r w:rsidRPr="003D018C">
        <w:rPr>
          <w:rFonts w:ascii="Times New Roman" w:hAnsi="Times New Roman" w:cs="Times New Roman"/>
        </w:rPr>
        <w:tab/>
      </w:r>
      <w:r w:rsidR="00571E5A" w:rsidRPr="003D018C">
        <w:rPr>
          <w:rFonts w:ascii="Times New Roman" w:hAnsi="Times New Roman" w:cs="Times New Roman"/>
        </w:rPr>
        <w:t xml:space="preserve">Across both tasks and </w:t>
      </w:r>
      <w:r w:rsidR="00412182" w:rsidRPr="003D018C">
        <w:rPr>
          <w:rFonts w:ascii="Times New Roman" w:hAnsi="Times New Roman" w:cs="Times New Roman"/>
        </w:rPr>
        <w:t>modalities</w:t>
      </w:r>
      <w:r w:rsidR="00571E5A" w:rsidRPr="003D018C">
        <w:rPr>
          <w:rFonts w:ascii="Times New Roman" w:hAnsi="Times New Roman" w:cs="Times New Roman"/>
        </w:rPr>
        <w:t xml:space="preserve"> we observed that</w:t>
      </w:r>
      <w:r w:rsidRPr="003D018C">
        <w:rPr>
          <w:rFonts w:ascii="Times New Roman" w:hAnsi="Times New Roman" w:cs="Times New Roman"/>
        </w:rPr>
        <w:t xml:space="preserve"> </w:t>
      </w:r>
      <w:r w:rsidR="00C3387E">
        <w:rPr>
          <w:rFonts w:ascii="Times New Roman" w:hAnsi="Times New Roman" w:cs="Times New Roman"/>
        </w:rPr>
        <w:t>skilled</w:t>
      </w:r>
      <w:r w:rsidRPr="003D018C">
        <w:rPr>
          <w:rFonts w:ascii="Times New Roman" w:hAnsi="Times New Roman" w:cs="Times New Roman"/>
        </w:rPr>
        <w:t xml:space="preserve"> comprehenders consistently </w:t>
      </w:r>
      <w:r w:rsidR="00627635" w:rsidRPr="003D018C">
        <w:rPr>
          <w:rFonts w:ascii="Times New Roman" w:hAnsi="Times New Roman" w:cs="Times New Roman"/>
        </w:rPr>
        <w:t xml:space="preserve">show </w:t>
      </w:r>
      <w:r w:rsidRPr="003D018C">
        <w:rPr>
          <w:rFonts w:ascii="Times New Roman" w:hAnsi="Times New Roman" w:cs="Times New Roman"/>
        </w:rPr>
        <w:t>more activation in</w:t>
      </w:r>
      <w:r w:rsidR="00571E5A" w:rsidRPr="003D018C">
        <w:rPr>
          <w:rFonts w:ascii="Times New Roman" w:hAnsi="Times New Roman" w:cs="Times New Roman"/>
        </w:rPr>
        <w:t xml:space="preserve"> semantic processing regions, including</w:t>
      </w:r>
      <w:r w:rsidRPr="003D018C">
        <w:rPr>
          <w:rFonts w:ascii="Times New Roman" w:hAnsi="Times New Roman" w:cs="Times New Roman"/>
        </w:rPr>
        <w:t xml:space="preserve"> bilateral </w:t>
      </w:r>
      <w:r w:rsidR="00571E5A" w:rsidRPr="003D018C">
        <w:rPr>
          <w:rFonts w:ascii="Times New Roman" w:hAnsi="Times New Roman" w:cs="Times New Roman"/>
        </w:rPr>
        <w:t>STG/</w:t>
      </w:r>
      <w:r w:rsidRPr="003D018C">
        <w:rPr>
          <w:rFonts w:ascii="Times New Roman" w:hAnsi="Times New Roman" w:cs="Times New Roman"/>
        </w:rPr>
        <w:t>MTG</w:t>
      </w:r>
      <w:r w:rsidR="00571E5A" w:rsidRPr="003D018C">
        <w:rPr>
          <w:rFonts w:ascii="Times New Roman" w:hAnsi="Times New Roman" w:cs="Times New Roman"/>
        </w:rPr>
        <w:t>, the inferior parietal lobe</w:t>
      </w:r>
      <w:r w:rsidR="00412182" w:rsidRPr="003D018C">
        <w:rPr>
          <w:rFonts w:ascii="Times New Roman" w:hAnsi="Times New Roman" w:cs="Times New Roman"/>
        </w:rPr>
        <w:t xml:space="preserve"> (</w:t>
      </w:r>
      <w:r w:rsidR="00571E5A" w:rsidRPr="003D018C">
        <w:rPr>
          <w:rFonts w:ascii="Times New Roman" w:hAnsi="Times New Roman" w:cs="Times New Roman"/>
        </w:rPr>
        <w:t xml:space="preserve">including angular </w:t>
      </w:r>
      <w:proofErr w:type="spellStart"/>
      <w:r w:rsidR="00571E5A" w:rsidRPr="003D018C">
        <w:rPr>
          <w:rFonts w:ascii="Times New Roman" w:hAnsi="Times New Roman" w:cs="Times New Roman"/>
        </w:rPr>
        <w:t>gyrus</w:t>
      </w:r>
      <w:proofErr w:type="spellEnd"/>
      <w:r w:rsidR="00412182" w:rsidRPr="003D018C">
        <w:rPr>
          <w:rFonts w:ascii="Times New Roman" w:hAnsi="Times New Roman" w:cs="Times New Roman"/>
        </w:rPr>
        <w:t>)</w:t>
      </w:r>
      <w:r w:rsidR="00571E5A" w:rsidRPr="003D018C">
        <w:rPr>
          <w:rFonts w:ascii="Times New Roman" w:hAnsi="Times New Roman" w:cs="Times New Roman"/>
        </w:rPr>
        <w:t>, the anterior temporal pole</w:t>
      </w:r>
      <w:r w:rsidR="00412182" w:rsidRPr="003D018C">
        <w:rPr>
          <w:rFonts w:ascii="Times New Roman" w:hAnsi="Times New Roman" w:cs="Times New Roman"/>
        </w:rPr>
        <w:t>,</w:t>
      </w:r>
      <w:r w:rsidR="00571E5A" w:rsidRPr="003D018C">
        <w:rPr>
          <w:rFonts w:ascii="Times New Roman" w:hAnsi="Times New Roman" w:cs="Times New Roman"/>
        </w:rPr>
        <w:t xml:space="preserve"> and portions of the</w:t>
      </w:r>
      <w:r w:rsidRPr="003D018C">
        <w:rPr>
          <w:rFonts w:ascii="Times New Roman" w:hAnsi="Times New Roman" w:cs="Times New Roman"/>
        </w:rPr>
        <w:t xml:space="preserve"> left IFG </w:t>
      </w:r>
      <w:r w:rsidR="00571E5A" w:rsidRPr="003D018C">
        <w:rPr>
          <w:rFonts w:ascii="Times New Roman" w:hAnsi="Times New Roman" w:cs="Times New Roman"/>
        </w:rPr>
        <w:t>(</w:t>
      </w:r>
      <w:r w:rsidRPr="003D018C">
        <w:rPr>
          <w:rFonts w:ascii="Times New Roman" w:hAnsi="Times New Roman" w:cs="Times New Roman"/>
        </w:rPr>
        <w:t xml:space="preserve">pars </w:t>
      </w:r>
      <w:proofErr w:type="spellStart"/>
      <w:r w:rsidRPr="003D018C">
        <w:rPr>
          <w:rFonts w:ascii="Times New Roman" w:hAnsi="Times New Roman" w:cs="Times New Roman"/>
        </w:rPr>
        <w:t>triangularis</w:t>
      </w:r>
      <w:proofErr w:type="spellEnd"/>
      <w:r w:rsidRPr="003D018C">
        <w:rPr>
          <w:rFonts w:ascii="Times New Roman" w:hAnsi="Times New Roman" w:cs="Times New Roman"/>
        </w:rPr>
        <w:t xml:space="preserve"> and </w:t>
      </w:r>
      <w:proofErr w:type="spellStart"/>
      <w:r w:rsidRPr="003D018C">
        <w:rPr>
          <w:rFonts w:ascii="Times New Roman" w:hAnsi="Times New Roman" w:cs="Times New Roman"/>
        </w:rPr>
        <w:t>orbitalis</w:t>
      </w:r>
      <w:proofErr w:type="spellEnd"/>
      <w:r w:rsidR="00571E5A" w:rsidRPr="003D018C">
        <w:rPr>
          <w:rFonts w:ascii="Times New Roman" w:hAnsi="Times New Roman" w:cs="Times New Roman"/>
        </w:rPr>
        <w:t>)</w:t>
      </w:r>
      <w:r w:rsidRPr="003D018C">
        <w:rPr>
          <w:rFonts w:ascii="Times New Roman" w:hAnsi="Times New Roman" w:cs="Times New Roman"/>
        </w:rPr>
        <w:t xml:space="preserve">. </w:t>
      </w:r>
      <w:r w:rsidR="00FC1989" w:rsidRPr="003D018C">
        <w:rPr>
          <w:rFonts w:ascii="Times New Roman" w:hAnsi="Times New Roman" w:cs="Times New Roman"/>
        </w:rPr>
        <w:t xml:space="preserve">Prior research in typically developing adults shows that these regions, especially MTG, anterior temporal pole, and inferior parietal lobule, are implicated in both visual and auditory semantic processing </w:t>
      </w:r>
      <w:ins w:id="254" w:author="Kayleigh" w:date="2016-10-19T14:37:00Z">
        <w:r w:rsidR="000C219C">
          <w:rPr>
            <w:rFonts w:ascii="Times New Roman" w:hAnsi="Times New Roman" w:cs="Times New Roman"/>
          </w:rPr>
          <w:fldChar w:fldCharType="begin" w:fldLock="1"/>
        </w:r>
      </w:ins>
      <w:r w:rsidR="000C219C">
        <w:rPr>
          <w:rFonts w:ascii="Times New Roman" w:hAnsi="Times New Roman" w:cs="Times New Roman"/>
        </w:rPr>
        <w:instrText>ADDIN CSL_CITATION { "citationItems" : [ { "id" : "ITEM-1", "itemData" : { "DOI" : "10.1162/jocn_a_00244", "ISBN" : "1530-8898 (Electronic)\\r0898-929X (Linking)", "ISSN" : "0898-929X", "PMID" : "22621260", "abstract" : "Most contemporary theories of semantic memory assume that concepts are formed from the distillation of information arising in distinct sensory and verbal modalities. The neural basis of this distillation or convergence of information was the focus of this study. Specifically, we explored two commonly posed hypotheses: (a) that the human middle temporal gyrus (MTG) provides a crucial semantic interface given the fact that it interposes auditory and visual processing streams and (b) that the anterior temporal region-especially its ventral surface (vATL)-provides a critical region for the multimodal integration of information. By utilizing distortion-corrected fMRI and an established semantic association assessment (commonly used in neuropsychological investigations), we compared the activation patterns observed for both the verbal and nonverbal versions of the same task. The results are consistent with the two hypotheses simultaneously: Both MTG and vATL are activated in common for word and picture semantic processing. Additional planned, ROI analyses show that this result follows from two principal axes of convergence in the temporal lobe: both lateral (toward MTG) and longitudinal (toward the anterior temporal lobe).", "author" : [ { "dropping-particle" : "", "family" : "Visser", "given" : "Maya", "non-dropping-particle" : "", "parse-names" : false, "suffix" : "" }, { "dropping-particle" : "", "family" : "Jefferies", "given" : "Elizabeth", "non-dropping-particle" : "", "parse-names" : false, "suffix" : "" }, { "dropping-particle" : "V.", "family" : "Embleton", "given" : "Karl", "non-dropping-particle" : "", "parse-names" : false, "suffix" : "" }, { "dropping-particle" : "", "family" : "Lambon Ralph", "given" : "Matthew a.", "non-dropping-particle" : "", "parse-names" : false, "suffix" : "" } ], "container-title" : "Journal of Cognitive Neuroscience", "id" : "ITEM-1", "issue" : "8", "issued" : { "date-parts" : [ [ "2012" ] ] }, "page" : "1766-1778", "title" : "Both the Middle Temporal Gyrus and the Ventral Anterior Temporal Area Are Crucial for Multimodal Semantic Processing: Distortion-corrected fMRI Evidence for a Double Gradient of Information Convergence in the Temporal Lobes", "type" : "article-journal", "volume" : "24" }, "uris" : [ "http://www.mendeley.com/documents/?uuid=fb6abf81-3182-4d01-85d7-c7937e21e152" ] }, { "id" : "ITEM-2", "itemData" : { "DOI" : "10.3389/fnhum.2013.00293", "ISBN" : "1662-5161 (Electronic)\\r1662-5161 (Linking)", "ISSN" : "1662-5161", "PMID" : "23847490", "abstract" : "The relationships between the anatomical representation of semantic knowledge in the human brain and the timing of neurophysiological mechanisms involved in manipulating such information remain unclear. This is the case for superordinate semantic categorization-the extraction of general features shared by broad classes of exemplars (e.g., living vs. non-living semantic categories). We proposed that, because of the abstract nature of this information, input from diverse input modalities (visual or auditory, lexical or non-lexical) should converge and be processed in the same regions of the brain, at similar time scales during superordinate categorization-specifically in a network of heteromodal regions, and late in the course of the categorization process. In order to test this hypothesis, we utilized electroencephalography and event related potentials (EEG/ERP) with functional magnetic resonance imaging (fMRI) to characterize subjects' responses as they made superordinate categorical decisions (living vs. non-living) about objects presented as visual pictures or auditory words. Our results reveal that, consistent with our hypothesis, during the course of superordinate categorization, information provided by these diverse inputs appears to converge in both time and space: fMRI showed that heteromodal areas of the parietal and temporal cortices are active during categorization of both classes of stimuli. The ERP results suggest that superordinate categorization is reflected as a late positive component (LPC) with a parietal distribution and long latencies for both stimulus types. Within the areas and times in which modality independent responses were identified, some differences between living and non-living categories were observed, with a more widespread spatial extent and longer latency responses for categorization of non-living items.", "author" : [ { "dropping-particle" : "", "family" : "Costanzo", "given" : "Michelle E", "non-dropping-particle" : "", "parse-names" : false, "suffix" : "" }, { "dropping-particle" : "", "family" : "McArdle", "given" : "Joseph J", "non-dropping-particle" : "", "parse-names" : false, "suffix" : "" }, { "dropping-particle" : "", "family" : "Swett", "given" : "Bruce", "non-dropping-particle" : "", "parse-names" : false, "suffix" : "" }, { "dropping-particle" : "", "family" : "Nechaev", "given" : "Vladimir", "non-dropping-particle" : "", "parse-names" : false, "suffix" : "" }, { "dropping-particle" : "", "family" : "Kemeny", "given" : "Stefan", "non-dropping-particle" : "", "parse-names" : false, "suffix" : "" }, { "dropping-particle" : "", "family" : "Xu", "given" : "Jiang", "non-dropping-particle" : "", "parse-names" : false, "suffix" : "" }, { "dropping-particle" : "", "family" : "Braun", "given" : "Allen R", "non-dropping-particle" : "", "parse-names" : false, "suffix" : "" } ], "container-title" : "Frontiers in human neuroscience", "id" : "ITEM-2", "issue" : "July", "issued" : { "date-parts" : [ [ "2013" ] ] }, "page" : "293", "title" : "Spatial and temporal features of superordinate semantic processing studied with fMRI and EEG.", "type" : "article-journal", "volume" : "7" }, "uris" : [ "http://www.mendeley.com/documents/?uuid=ac0ffadf-44d4-41f0-892e-36a31c773abf" ] } ], "mendeley" : { "formattedCitation" : "[Costanzo et al., 2013; Visser et al., 2012]", "plainTextFormattedCitation" : "[Costanzo et al., 2013; Visser et al., 2012]", "previouslyFormattedCitation" : "[Costanzo et al., 2013; Visser et al., 2012]" }, "properties" : { "noteIndex" : 0 }, "schema" : "https://github.com/citation-style-language/schema/raw/master/csl-citation.json" }</w:instrText>
      </w:r>
      <w:r w:rsidR="000C219C">
        <w:rPr>
          <w:rFonts w:ascii="Times New Roman" w:hAnsi="Times New Roman" w:cs="Times New Roman"/>
        </w:rPr>
        <w:fldChar w:fldCharType="separate"/>
      </w:r>
      <w:r w:rsidR="000C219C" w:rsidRPr="000C219C">
        <w:rPr>
          <w:rFonts w:ascii="Times New Roman" w:hAnsi="Times New Roman" w:cs="Times New Roman"/>
          <w:noProof/>
        </w:rPr>
        <w:t>[Costanzo et al., 2013; Visser et al., 2012]</w:t>
      </w:r>
      <w:ins w:id="255" w:author="Kayleigh" w:date="2016-10-19T14:37:00Z">
        <w:r w:rsidR="000C219C">
          <w:rPr>
            <w:rFonts w:ascii="Times New Roman" w:hAnsi="Times New Roman" w:cs="Times New Roman"/>
          </w:rPr>
          <w:fldChar w:fldCharType="end"/>
        </w:r>
        <w:r w:rsidR="000C219C">
          <w:rPr>
            <w:rFonts w:ascii="Times New Roman" w:hAnsi="Times New Roman" w:cs="Times New Roman"/>
          </w:rPr>
          <w:t>.</w:t>
        </w:r>
      </w:ins>
      <w:del w:id="256" w:author="Kayleigh" w:date="2016-10-19T14:37:00Z">
        <w:r w:rsidR="00FC1989" w:rsidRPr="003D018C" w:rsidDel="000C219C">
          <w:rPr>
            <w:rFonts w:ascii="Times New Roman" w:hAnsi="Times New Roman" w:cs="Times New Roman"/>
          </w:rPr>
          <w:delText>(Visser</w:delText>
        </w:r>
        <w:r w:rsidR="001C627F" w:rsidRPr="003D018C" w:rsidDel="000C219C">
          <w:rPr>
            <w:rFonts w:ascii="Times New Roman" w:hAnsi="Times New Roman" w:cs="Times New Roman"/>
          </w:rPr>
          <w:delText xml:space="preserve"> et al.</w:delText>
        </w:r>
        <w:r w:rsidR="00FC1989" w:rsidRPr="003D018C" w:rsidDel="000C219C">
          <w:rPr>
            <w:rFonts w:ascii="Times New Roman" w:hAnsi="Times New Roman" w:cs="Times New Roman"/>
          </w:rPr>
          <w:delText>, 2012; Costanzo et al., 20</w:delText>
        </w:r>
        <w:r w:rsidR="001C627F" w:rsidRPr="003D018C" w:rsidDel="000C219C">
          <w:rPr>
            <w:rFonts w:ascii="Times New Roman" w:hAnsi="Times New Roman" w:cs="Times New Roman"/>
          </w:rPr>
          <w:delText>13</w:delText>
        </w:r>
        <w:r w:rsidR="00FC1989" w:rsidRPr="003D018C" w:rsidDel="000C219C">
          <w:rPr>
            <w:rFonts w:ascii="Times New Roman" w:hAnsi="Times New Roman" w:cs="Times New Roman"/>
          </w:rPr>
          <w:delText>).</w:delText>
        </w:r>
      </w:del>
      <w:r w:rsidR="00FC1989" w:rsidRPr="003D018C">
        <w:rPr>
          <w:rFonts w:ascii="Times New Roman" w:hAnsi="Times New Roman" w:cs="Times New Roman"/>
        </w:rPr>
        <w:t xml:space="preserve"> </w:t>
      </w:r>
      <w:r w:rsidR="00044A3A" w:rsidRPr="003D018C">
        <w:rPr>
          <w:rFonts w:ascii="Times New Roman" w:hAnsi="Times New Roman" w:cs="Times New Roman"/>
        </w:rPr>
        <w:t xml:space="preserve">Increased activation for </w:t>
      </w:r>
      <w:r w:rsidR="003D0127">
        <w:rPr>
          <w:rFonts w:ascii="Times New Roman" w:hAnsi="Times New Roman" w:cs="Times New Roman"/>
        </w:rPr>
        <w:t>skilled</w:t>
      </w:r>
      <w:r w:rsidR="003D0127" w:rsidRPr="003D018C">
        <w:rPr>
          <w:rFonts w:ascii="Times New Roman" w:hAnsi="Times New Roman" w:cs="Times New Roman"/>
        </w:rPr>
        <w:t xml:space="preserve"> </w:t>
      </w:r>
      <w:r w:rsidR="00044A3A" w:rsidRPr="003D018C">
        <w:rPr>
          <w:rFonts w:ascii="Times New Roman" w:hAnsi="Times New Roman" w:cs="Times New Roman"/>
        </w:rPr>
        <w:t xml:space="preserve">comprehenders in </w:t>
      </w:r>
      <w:r w:rsidR="003D0127">
        <w:rPr>
          <w:rFonts w:ascii="Times New Roman" w:hAnsi="Times New Roman" w:cs="Times New Roman"/>
        </w:rPr>
        <w:t>semantic areas</w:t>
      </w:r>
      <w:r w:rsidR="00044A3A" w:rsidRPr="003D018C">
        <w:rPr>
          <w:rFonts w:ascii="Times New Roman" w:hAnsi="Times New Roman" w:cs="Times New Roman"/>
        </w:rPr>
        <w:t xml:space="preserve"> may suggest </w:t>
      </w:r>
      <w:r w:rsidR="002F7E02" w:rsidRPr="003D018C">
        <w:rPr>
          <w:rFonts w:ascii="Times New Roman" w:hAnsi="Times New Roman" w:cs="Times New Roman"/>
        </w:rPr>
        <w:t>easier and more automatic access to concepts and the relations between them,</w:t>
      </w:r>
      <w:r w:rsidR="00044A3A" w:rsidRPr="003D018C">
        <w:rPr>
          <w:rFonts w:ascii="Times New Roman" w:hAnsi="Times New Roman" w:cs="Times New Roman"/>
        </w:rPr>
        <w:t xml:space="preserve"> particularly for the passage task. </w:t>
      </w:r>
      <w:r w:rsidR="00C3387E">
        <w:rPr>
          <w:rFonts w:ascii="Times New Roman" w:hAnsi="Times New Roman" w:cs="Times New Roman"/>
        </w:rPr>
        <w:t>Less-skilled</w:t>
      </w:r>
      <w:r w:rsidR="00513535" w:rsidRPr="003D018C">
        <w:rPr>
          <w:rFonts w:ascii="Times New Roman" w:hAnsi="Times New Roman" w:cs="Times New Roman"/>
        </w:rPr>
        <w:t xml:space="preserve"> comprehenders, on the other hand, show increased activation in </w:t>
      </w:r>
      <w:proofErr w:type="spellStart"/>
      <w:r w:rsidR="00513535" w:rsidRPr="003D018C">
        <w:rPr>
          <w:rFonts w:ascii="Times New Roman" w:hAnsi="Times New Roman" w:cs="Times New Roman"/>
        </w:rPr>
        <w:t>attentional</w:t>
      </w:r>
      <w:proofErr w:type="spellEnd"/>
      <w:r w:rsidR="00513535" w:rsidRPr="003D018C">
        <w:rPr>
          <w:rFonts w:ascii="Times New Roman" w:hAnsi="Times New Roman" w:cs="Times New Roman"/>
        </w:rPr>
        <w:t xml:space="preserve"> and executive </w:t>
      </w:r>
      <w:r w:rsidR="003D0127">
        <w:rPr>
          <w:rFonts w:ascii="Times New Roman" w:hAnsi="Times New Roman" w:cs="Times New Roman"/>
        </w:rPr>
        <w:t>regions</w:t>
      </w:r>
      <w:r w:rsidR="00513535" w:rsidRPr="003D018C">
        <w:rPr>
          <w:rFonts w:ascii="Times New Roman" w:hAnsi="Times New Roman" w:cs="Times New Roman"/>
        </w:rPr>
        <w:t>, including the ACC, insula, and DLPFC, as well as</w:t>
      </w:r>
      <w:r w:rsidR="003D0127">
        <w:rPr>
          <w:rFonts w:ascii="Times New Roman" w:hAnsi="Times New Roman" w:cs="Times New Roman"/>
        </w:rPr>
        <w:t xml:space="preserve"> hippocampal areas often related to memory.</w:t>
      </w:r>
      <w:r w:rsidR="00C96E9B">
        <w:rPr>
          <w:rFonts w:ascii="Times New Roman" w:hAnsi="Times New Roman" w:cs="Times New Roman"/>
        </w:rPr>
        <w:t xml:space="preserve"> </w:t>
      </w:r>
      <w:r w:rsidR="00044A3A" w:rsidRPr="003D018C">
        <w:rPr>
          <w:rFonts w:ascii="Times New Roman" w:hAnsi="Times New Roman" w:cs="Times New Roman"/>
        </w:rPr>
        <w:t xml:space="preserve">Increased activity in </w:t>
      </w:r>
      <w:r w:rsidR="00E57C9F" w:rsidRPr="003D018C">
        <w:rPr>
          <w:rFonts w:ascii="Times New Roman" w:hAnsi="Times New Roman" w:cs="Times New Roman"/>
        </w:rPr>
        <w:t>regions associated with</w:t>
      </w:r>
      <w:r w:rsidR="00044A3A" w:rsidRPr="003D018C">
        <w:rPr>
          <w:rFonts w:ascii="Times New Roman" w:hAnsi="Times New Roman" w:cs="Times New Roman"/>
        </w:rPr>
        <w:t xml:space="preserve"> more effortful processing may be a signature of </w:t>
      </w:r>
      <w:r w:rsidR="003D0127">
        <w:rPr>
          <w:rFonts w:ascii="Times New Roman" w:hAnsi="Times New Roman" w:cs="Times New Roman"/>
        </w:rPr>
        <w:t>less-skilled comprehenders</w:t>
      </w:r>
      <w:r w:rsidR="00211CCF" w:rsidRPr="00265462">
        <w:rPr>
          <w:rFonts w:ascii="Times New Roman" w:hAnsi="Times New Roman" w:cs="Times New Roman"/>
        </w:rPr>
        <w:t>, perhaps reflecting difficulty integrating conceptual knowledge</w:t>
      </w:r>
      <w:r w:rsidR="00554079" w:rsidRPr="00265462">
        <w:rPr>
          <w:rFonts w:ascii="Times New Roman" w:hAnsi="Times New Roman" w:cs="Times New Roman"/>
        </w:rPr>
        <w:t xml:space="preserve">. </w:t>
      </w:r>
      <w:r w:rsidR="00404063" w:rsidRPr="00C9316F">
        <w:rPr>
          <w:rFonts w:ascii="Times New Roman" w:hAnsi="Times New Roman" w:cs="Times New Roman"/>
        </w:rPr>
        <w:t xml:space="preserve">Findings from </w:t>
      </w:r>
      <w:proofErr w:type="spellStart"/>
      <w:r w:rsidR="00404063" w:rsidRPr="00C9316F">
        <w:rPr>
          <w:rFonts w:ascii="Times New Roman" w:hAnsi="Times New Roman" w:cs="Times New Roman"/>
        </w:rPr>
        <w:t>Aboud</w:t>
      </w:r>
      <w:proofErr w:type="spellEnd"/>
      <w:r w:rsidR="00404063" w:rsidRPr="00C9316F">
        <w:rPr>
          <w:rFonts w:ascii="Times New Roman" w:hAnsi="Times New Roman" w:cs="Times New Roman"/>
        </w:rPr>
        <w:t xml:space="preserve"> and colleagues (2016) suggest that skilled comprehension is related to connectivity between regions involved in executive function (e.g. </w:t>
      </w:r>
      <w:proofErr w:type="spellStart"/>
      <w:r w:rsidR="00404063" w:rsidRPr="00C9316F">
        <w:rPr>
          <w:rFonts w:ascii="Times New Roman" w:hAnsi="Times New Roman" w:cs="Times New Roman"/>
        </w:rPr>
        <w:t>dlPFC</w:t>
      </w:r>
      <w:proofErr w:type="spellEnd"/>
      <w:r w:rsidR="00404063" w:rsidRPr="00C9316F">
        <w:rPr>
          <w:rFonts w:ascii="Times New Roman" w:hAnsi="Times New Roman" w:cs="Times New Roman"/>
        </w:rPr>
        <w:t>) and those more typically activated for language tasks (e.g. AG). Thus, while</w:t>
      </w:r>
      <w:r w:rsidR="00404063" w:rsidRPr="003D018C">
        <w:rPr>
          <w:rFonts w:ascii="Times New Roman" w:hAnsi="Times New Roman" w:cs="Times New Roman"/>
        </w:rPr>
        <w:t xml:space="preserve"> our </w:t>
      </w:r>
      <w:r w:rsidR="00C3387E">
        <w:rPr>
          <w:rFonts w:ascii="Times New Roman" w:hAnsi="Times New Roman" w:cs="Times New Roman"/>
        </w:rPr>
        <w:t>less-skilled</w:t>
      </w:r>
      <w:r w:rsidR="00404063" w:rsidRPr="003D018C">
        <w:rPr>
          <w:rFonts w:ascii="Times New Roman" w:hAnsi="Times New Roman" w:cs="Times New Roman"/>
        </w:rPr>
        <w:t xml:space="preserve"> comprehenders do show activation in executive </w:t>
      </w:r>
      <w:r w:rsidR="003D0127">
        <w:rPr>
          <w:rFonts w:ascii="Times New Roman" w:hAnsi="Times New Roman" w:cs="Times New Roman"/>
        </w:rPr>
        <w:t>regions</w:t>
      </w:r>
      <w:r w:rsidR="00404063" w:rsidRPr="003D018C">
        <w:rPr>
          <w:rFonts w:ascii="Times New Roman" w:hAnsi="Times New Roman" w:cs="Times New Roman"/>
        </w:rPr>
        <w:t xml:space="preserve">, they do not show broad language-related activation, suggesting that they may not be using both executive and language networks </w:t>
      </w:r>
      <w:r w:rsidR="00404063" w:rsidRPr="003D018C">
        <w:rPr>
          <w:rFonts w:ascii="Times New Roman" w:hAnsi="Times New Roman" w:cs="Times New Roman"/>
        </w:rPr>
        <w:lastRenderedPageBreak/>
        <w:t xml:space="preserve">to comprehend. </w:t>
      </w:r>
      <w:r w:rsidR="00554079" w:rsidRPr="003D018C">
        <w:rPr>
          <w:rFonts w:ascii="Times New Roman" w:hAnsi="Times New Roman" w:cs="Times New Roman"/>
        </w:rPr>
        <w:t xml:space="preserve">Further, </w:t>
      </w:r>
      <w:r w:rsidR="00032783" w:rsidRPr="003D018C">
        <w:rPr>
          <w:rFonts w:ascii="Times New Roman" w:hAnsi="Times New Roman" w:cs="Times New Roman"/>
        </w:rPr>
        <w:t xml:space="preserve">increased </w:t>
      </w:r>
      <w:r w:rsidR="00554079" w:rsidRPr="003D018C">
        <w:rPr>
          <w:rFonts w:ascii="Times New Roman" w:hAnsi="Times New Roman" w:cs="Times New Roman"/>
        </w:rPr>
        <w:t xml:space="preserve">activation in </w:t>
      </w:r>
      <w:proofErr w:type="spellStart"/>
      <w:r w:rsidR="00554079" w:rsidRPr="003D018C">
        <w:rPr>
          <w:rFonts w:ascii="Times New Roman" w:hAnsi="Times New Roman" w:cs="Times New Roman"/>
        </w:rPr>
        <w:t>parahippocampal</w:t>
      </w:r>
      <w:proofErr w:type="spellEnd"/>
      <w:r w:rsidR="00554079" w:rsidRPr="003D018C">
        <w:rPr>
          <w:rFonts w:ascii="Times New Roman" w:hAnsi="Times New Roman" w:cs="Times New Roman"/>
        </w:rPr>
        <w:t xml:space="preserve"> regions</w:t>
      </w:r>
      <w:r w:rsidR="00032783" w:rsidRPr="003D018C">
        <w:rPr>
          <w:rFonts w:ascii="Times New Roman" w:hAnsi="Times New Roman" w:cs="Times New Roman"/>
        </w:rPr>
        <w:t xml:space="preserve"> for </w:t>
      </w:r>
      <w:r w:rsidR="00C3387E">
        <w:rPr>
          <w:rFonts w:ascii="Times New Roman" w:hAnsi="Times New Roman" w:cs="Times New Roman"/>
        </w:rPr>
        <w:t>less-skilled</w:t>
      </w:r>
      <w:r w:rsidR="00032783" w:rsidRPr="003D018C">
        <w:rPr>
          <w:rFonts w:ascii="Times New Roman" w:hAnsi="Times New Roman" w:cs="Times New Roman"/>
        </w:rPr>
        <w:t xml:space="preserve"> comprehenders</w:t>
      </w:r>
      <w:r w:rsidR="00554079" w:rsidRPr="003D018C">
        <w:rPr>
          <w:rFonts w:ascii="Times New Roman" w:hAnsi="Times New Roman" w:cs="Times New Roman"/>
        </w:rPr>
        <w:t xml:space="preserve"> suggests </w:t>
      </w:r>
      <w:r w:rsidR="00032783" w:rsidRPr="003D018C">
        <w:rPr>
          <w:rFonts w:ascii="Times New Roman" w:hAnsi="Times New Roman" w:cs="Times New Roman"/>
        </w:rPr>
        <w:t>atypical retrieval of</w:t>
      </w:r>
      <w:r w:rsidR="00554079" w:rsidRPr="003D018C">
        <w:rPr>
          <w:rFonts w:ascii="Times New Roman" w:hAnsi="Times New Roman" w:cs="Times New Roman"/>
        </w:rPr>
        <w:t xml:space="preserve"> information </w:t>
      </w:r>
      <w:r w:rsidR="006F012C" w:rsidRPr="003D018C">
        <w:rPr>
          <w:rFonts w:ascii="Times New Roman" w:hAnsi="Times New Roman" w:cs="Times New Roman"/>
        </w:rPr>
        <w:t>from declarative</w:t>
      </w:r>
      <w:r w:rsidR="00554079" w:rsidRPr="003D018C">
        <w:rPr>
          <w:rFonts w:ascii="Times New Roman" w:hAnsi="Times New Roman" w:cs="Times New Roman"/>
        </w:rPr>
        <w:t xml:space="preserve"> memory during comprehension. These results are consistent with those of Cutting et al. (2013), who found that functional connectivity between the left IFG and left hippocampus/</w:t>
      </w:r>
      <w:proofErr w:type="spellStart"/>
      <w:r w:rsidR="00554079" w:rsidRPr="003D018C">
        <w:rPr>
          <w:rFonts w:ascii="Times New Roman" w:hAnsi="Times New Roman" w:cs="Times New Roman"/>
        </w:rPr>
        <w:t>parahippocampus</w:t>
      </w:r>
      <w:proofErr w:type="spellEnd"/>
      <w:r w:rsidR="00554079" w:rsidRPr="003D018C">
        <w:rPr>
          <w:rFonts w:ascii="Times New Roman" w:hAnsi="Times New Roman" w:cs="Times New Roman"/>
        </w:rPr>
        <w:t xml:space="preserve"> increased in response to low-frequency words as compared to high-frequency words </w:t>
      </w:r>
      <w:del w:id="257" w:author="Kayleigh" w:date="2016-10-19T14:37:00Z">
        <w:r w:rsidR="00554079" w:rsidRPr="003D018C" w:rsidDel="000C219C">
          <w:rPr>
            <w:rFonts w:ascii="Times New Roman" w:hAnsi="Times New Roman" w:cs="Times New Roman"/>
          </w:rPr>
          <w:delText xml:space="preserve">for </w:delText>
        </w:r>
        <w:r w:rsidR="00C96E9B" w:rsidRPr="00C96E9B" w:rsidDel="000C219C">
          <w:rPr>
            <w:rFonts w:ascii="Times New Roman" w:hAnsi="Times New Roman" w:cs="Times New Roman"/>
          </w:rPr>
          <w:delText xml:space="preserve"> </w:delText>
        </w:r>
        <w:r w:rsidR="00C96E9B" w:rsidDel="000C219C">
          <w:rPr>
            <w:rFonts w:ascii="Times New Roman" w:hAnsi="Times New Roman" w:cs="Times New Roman"/>
          </w:rPr>
          <w:delText>poor</w:delText>
        </w:r>
      </w:del>
      <w:ins w:id="258" w:author="Kayleigh" w:date="2016-10-19T14:37:00Z">
        <w:r w:rsidR="000C219C" w:rsidRPr="003D018C">
          <w:rPr>
            <w:rFonts w:ascii="Times New Roman" w:hAnsi="Times New Roman" w:cs="Times New Roman"/>
          </w:rPr>
          <w:t xml:space="preserve">for </w:t>
        </w:r>
        <w:r w:rsidR="000C219C" w:rsidRPr="00C96E9B">
          <w:rPr>
            <w:rFonts w:ascii="Times New Roman" w:hAnsi="Times New Roman" w:cs="Times New Roman"/>
          </w:rPr>
          <w:t>poor</w:t>
        </w:r>
      </w:ins>
      <w:r w:rsidR="00C96E9B">
        <w:rPr>
          <w:rFonts w:ascii="Times New Roman" w:hAnsi="Times New Roman" w:cs="Times New Roman"/>
        </w:rPr>
        <w:t xml:space="preserve"> comprehenders</w:t>
      </w:r>
      <w:r w:rsidR="00554079" w:rsidRPr="003D018C">
        <w:rPr>
          <w:rFonts w:ascii="Times New Roman" w:hAnsi="Times New Roman" w:cs="Times New Roman"/>
        </w:rPr>
        <w:t xml:space="preserve">. </w:t>
      </w:r>
      <w:r w:rsidR="008C6E99" w:rsidRPr="003D018C">
        <w:rPr>
          <w:rFonts w:ascii="Times New Roman" w:hAnsi="Times New Roman" w:cs="Times New Roman"/>
        </w:rPr>
        <w:t xml:space="preserve">Thus, atypical function in both executive </w:t>
      </w:r>
      <w:r w:rsidR="003D0127">
        <w:rPr>
          <w:rFonts w:ascii="Times New Roman" w:hAnsi="Times New Roman" w:cs="Times New Roman"/>
        </w:rPr>
        <w:t xml:space="preserve">function </w:t>
      </w:r>
      <w:r w:rsidR="008C6E99" w:rsidRPr="003D018C">
        <w:rPr>
          <w:rFonts w:ascii="Times New Roman" w:hAnsi="Times New Roman" w:cs="Times New Roman"/>
        </w:rPr>
        <w:t xml:space="preserve">and memory </w:t>
      </w:r>
      <w:r w:rsidR="003D0127">
        <w:rPr>
          <w:rFonts w:ascii="Times New Roman" w:hAnsi="Times New Roman" w:cs="Times New Roman"/>
        </w:rPr>
        <w:t>appears</w:t>
      </w:r>
      <w:r w:rsidR="008C6E99" w:rsidRPr="003D018C">
        <w:rPr>
          <w:rFonts w:ascii="Times New Roman" w:hAnsi="Times New Roman" w:cs="Times New Roman"/>
        </w:rPr>
        <w:t xml:space="preserve"> to be associated with poorer comprehension skill.</w:t>
      </w:r>
    </w:p>
    <w:p w14:paraId="1A2D1BAB" w14:textId="7BD3F9B0" w:rsidR="00ED57A4" w:rsidRPr="00521F52" w:rsidRDefault="006C3B21" w:rsidP="00814C92">
      <w:pPr>
        <w:tabs>
          <w:tab w:val="left" w:pos="720"/>
        </w:tabs>
        <w:spacing w:line="480" w:lineRule="auto"/>
        <w:jc w:val="both"/>
        <w:rPr>
          <w:rFonts w:ascii="Times New Roman" w:hAnsi="Times New Roman" w:cs="Times New Roman"/>
        </w:rPr>
      </w:pPr>
      <w:r w:rsidRPr="00521F52">
        <w:rPr>
          <w:rFonts w:ascii="Times New Roman" w:hAnsi="Times New Roman" w:cs="Times New Roman"/>
        </w:rPr>
        <w:tab/>
      </w:r>
      <w:r w:rsidR="008A1303" w:rsidRPr="00265462">
        <w:rPr>
          <w:rFonts w:ascii="Times New Roman" w:hAnsi="Times New Roman" w:cs="Times New Roman"/>
        </w:rPr>
        <w:t xml:space="preserve">When considering the visual </w:t>
      </w:r>
      <w:r w:rsidR="0098542A" w:rsidRPr="00265462">
        <w:rPr>
          <w:rFonts w:ascii="Times New Roman" w:hAnsi="Times New Roman" w:cs="Times New Roman"/>
        </w:rPr>
        <w:t>PLS</w:t>
      </w:r>
      <w:r w:rsidR="008A1303" w:rsidRPr="00265462">
        <w:rPr>
          <w:rFonts w:ascii="Times New Roman" w:hAnsi="Times New Roman" w:cs="Times New Roman"/>
        </w:rPr>
        <w:t xml:space="preserve"> alone,</w:t>
      </w:r>
      <w:r w:rsidR="008C6E99" w:rsidRPr="00C9316F">
        <w:rPr>
          <w:rFonts w:ascii="Times New Roman" w:hAnsi="Times New Roman" w:cs="Times New Roman"/>
        </w:rPr>
        <w:t xml:space="preserve"> </w:t>
      </w:r>
      <w:r w:rsidR="00C3387E">
        <w:rPr>
          <w:rFonts w:ascii="Times New Roman" w:hAnsi="Times New Roman" w:cs="Times New Roman"/>
        </w:rPr>
        <w:t>skilled</w:t>
      </w:r>
      <w:r w:rsidR="008C6E99" w:rsidRPr="00C9316F">
        <w:rPr>
          <w:rFonts w:ascii="Times New Roman" w:hAnsi="Times New Roman" w:cs="Times New Roman"/>
        </w:rPr>
        <w:t xml:space="preserve"> comprehenders show more primary visual activation than poor comprehenders, possibly suggesting that </w:t>
      </w:r>
      <w:r w:rsidR="003D0127">
        <w:rPr>
          <w:rFonts w:ascii="Times New Roman" w:hAnsi="Times New Roman" w:cs="Times New Roman"/>
        </w:rPr>
        <w:t xml:space="preserve">for </w:t>
      </w:r>
      <w:r w:rsidR="008C6E99" w:rsidRPr="00C9316F">
        <w:rPr>
          <w:rFonts w:ascii="Times New Roman" w:hAnsi="Times New Roman" w:cs="Times New Roman"/>
        </w:rPr>
        <w:t>skilled comprehenders</w:t>
      </w:r>
      <w:r w:rsidR="003D0127">
        <w:rPr>
          <w:rFonts w:ascii="Times New Roman" w:hAnsi="Times New Roman" w:cs="Times New Roman"/>
        </w:rPr>
        <w:t>,</w:t>
      </w:r>
      <w:r w:rsidR="008C6E99" w:rsidRPr="00C9316F">
        <w:rPr>
          <w:rFonts w:ascii="Times New Roman" w:hAnsi="Times New Roman" w:cs="Times New Roman"/>
        </w:rPr>
        <w:t xml:space="preserve"> reading is associated with a more direct mapping from orthography to semantics that relies somewh</w:t>
      </w:r>
      <w:r w:rsidR="008C6E99" w:rsidRPr="003D018C">
        <w:rPr>
          <w:rFonts w:ascii="Times New Roman" w:hAnsi="Times New Roman" w:cs="Times New Roman"/>
        </w:rPr>
        <w:t xml:space="preserve">at less on phonology. Research from </w:t>
      </w:r>
      <w:proofErr w:type="spellStart"/>
      <w:r w:rsidR="008C6E99" w:rsidRPr="003D018C">
        <w:rPr>
          <w:rFonts w:ascii="Times New Roman" w:hAnsi="Times New Roman" w:cs="Times New Roman"/>
        </w:rPr>
        <w:t>Dikker</w:t>
      </w:r>
      <w:proofErr w:type="spellEnd"/>
      <w:r w:rsidR="008C6E99" w:rsidRPr="003D018C">
        <w:rPr>
          <w:rFonts w:ascii="Times New Roman" w:hAnsi="Times New Roman" w:cs="Times New Roman"/>
        </w:rPr>
        <w:t xml:space="preserve"> and colleagues has shown that activation in sensory areas, such as occipital and fusiform cortices, may indicate that skilled readers are expecting the form of a likely next word </w:t>
      </w:r>
      <w:ins w:id="259" w:author="Kayleigh" w:date="2016-10-19T14:37:00Z">
        <w:r w:rsidR="000C219C">
          <w:rPr>
            <w:rFonts w:ascii="Times New Roman" w:hAnsi="Times New Roman" w:cs="Times New Roman"/>
          </w:rPr>
          <w:fldChar w:fldCharType="begin" w:fldLock="1"/>
        </w:r>
      </w:ins>
      <w:r w:rsidR="000C219C">
        <w:rPr>
          <w:rFonts w:ascii="Times New Roman" w:hAnsi="Times New Roman" w:cs="Times New Roman"/>
        </w:rPr>
        <w:instrText>ADDIN CSL_CITATION { "citationItems" : [ { "id" : "ITEM-1", "itemData" : { "DOI" : "10.1016/j.cognition.2008.09.008", "ISBN" : "3143627344", "ISSN" : "00100277", "PMID" : "21959306", "author" : [ { "dropping-particle" : "", "family" : "Dikker", "given" : "Suzanne", "non-dropping-particle" : "", "parse-names" : false, "suffix" : "" }, { "dropping-particle" : "", "family" : "Rabagliati", "given" : "Hugh", "non-dropping-particle" : "", "parse-names" : false, "suffix" : "" }, { "dropping-particle" : "", "family" : "Pylkk\u00e4nen", "given" : "Liina", "non-dropping-particle" : "", "parse-names" : false, "suffix" : "" } ], "container-title" : "Cognition", "id" : "ITEM-1", "issue" : "3", "issued" : { "date-parts" : [ [ "2009", "3" ] ] }, "page" : "293-321", "title" : "Sensitivity to syntax in visual cortex", "type" : "article-journal", "volume" : "110" }, "uris" : [ "http://www.mendeley.com/documents/?uuid=21cec919-5d6f-4ae5-9cbb-7fc1dcc2c71c" ] }, { "id" : "ITEM-2", "itemData" : { "DOI" : "10.1108/17410391111097438", "ISBN" : "1912273624", "ISSN" : "1741-0398", "PMID" : "20483838", "abstract" : "Hydrotheray summary through its origins in europe and covers individuals mentioned as part of Naturopathys establishment", "author" : [ { "dropping-particle" : "", "family" : "Dikker", "given" : "Suzanne", "non-dropping-particle" : "", "parse-names" : false, "suffix" : "" }, { "dropping-particle" : "", "family" : "Rabagliati", "given" : "Hugh", "non-dropping-particle" : "", "parse-names" : false, "suffix" : "" }, { "dropping-particle" : "", "family" : "Farmer", "given" : "Thomas", "non-dropping-particle" : "", "parse-names" : false, "suffix" : "" }, { "dropping-particle" : "", "family" : "Pylkk\u00e4nen", "given" : "Liina", "non-dropping-particle" : "", "parse-names" : false, "suffix" : "" } ], "container-title" : "Psychological Science", "id" : "ITEM-2", "issue" : "5", "issued" : { "date-parts" : [ [ "2010" ] ] }, "page" : "629-634", "title" : "Early occipital sensitivity to syntactic category is based on form typicality", "type" : "article-journal", "volume" : "21" }, "uris" : [ "http://www.mendeley.com/documents/?uuid=34a90dd0-fed3-4389-bee0-b8551109b990" ] }, { "id" : "ITEM-3", "itemData" : { "DOI" : "10.1016/j.bandl.2011.02.006", "ISBN" : "0093-934X", "ISSN" : "0093934X", "PMID" : "21458057", "abstract" : "There exists an increasing body of research demonstrating that language processing is aided by context-based predictions. Recent findings suggest that the brain generates estimates about the likely physical appearance of upcoming words based on syntactic predictions: words that do not physically look like the expected syntactic category show increased amplitudes in the visual M100 component, the first salient MEG response to visual stimulation. This research asks whether violations of predictions based on lexical-semantic information might similarly generate early visual effects. In a picture-noun matching task, we found early visual effects for words that did not accurately describe the preceding pictures. These results demonstrate that, just like syntactic predictions, lexical-semantic predictions can affect early visual processing around ~100. ms, suggesting that the M100 response is not exclusively tuned to recognizing visual features relevant to syntactic category analysis. Rather, the brain might generate predictions about upcoming visual input whenever it can. However, visual effects of lexical-semantic violations only occurred when a single lexical item could be predicted. We argue that this may be due to the fact that in natural language processing, there is typically no straightforward mapping between lexical-semantic fields (e.g., flowers) and visual or auditory forms (e.g., tulip, rose, magnolia). For syntactic categories, in contrast, certain form features do reliably correlate with category membership. This difference may, in part, explain why certain syntactic effects typically occur much earlier than lexical-semantic effects. \u00a9 2011 Elsevier Inc.", "author" : [ { "dropping-particle" : "", "family" : "Dikker", "given" : "Suzanne", "non-dropping-particle" : "", "parse-names" : false, "suffix" : "" }, { "dropping-particle" : "", "family" : "Pylkkanen", "given" : "Liina", "non-dropping-particle" : "", "parse-names" : false, "suffix" : "" } ], "container-title" : "Brain and Language", "id" : "ITEM-3", "issue" : "1-2", "issued" : { "date-parts" : [ [ "2011" ] ] }, "page" : "23-28", "publisher" : "Elsevier Inc.", "title" : "Before the N400: Effects of lexical-semantic violations in visual cortex", "type" : "article-journal", "volume" : "118" }, "uris" : [ "http://www.mendeley.com/documents/?uuid=33900abc-cef9-455d-8b33-c4f204fd3b40" ] } ], "mendeley" : { "formattedCitation" : "[Dikker et al., 2009; Dikker et al., 2010; Dikker and Pylkkanen, 2011]", "plainTextFormattedCitation" : "[Dikker et al., 2009; Dikker et al., 2010; Dikker and Pylkkanen, 2011]", "previouslyFormattedCitation" : "[Dikker et al., 2009; Dikker et al., 2010; Dikker and Pylkkanen, 2011]" }, "properties" : { "noteIndex" : 0 }, "schema" : "https://github.com/citation-style-language/schema/raw/master/csl-citation.json" }</w:instrText>
      </w:r>
      <w:r w:rsidR="000C219C">
        <w:rPr>
          <w:rFonts w:ascii="Times New Roman" w:hAnsi="Times New Roman" w:cs="Times New Roman"/>
        </w:rPr>
        <w:fldChar w:fldCharType="separate"/>
      </w:r>
      <w:r w:rsidR="000C219C" w:rsidRPr="000C219C">
        <w:rPr>
          <w:rFonts w:ascii="Times New Roman" w:hAnsi="Times New Roman" w:cs="Times New Roman"/>
          <w:noProof/>
        </w:rPr>
        <w:t>[Dikker et al., 2009; Dikker et al., 2010; Dikker and Pylkkanen, 2011]</w:t>
      </w:r>
      <w:ins w:id="260" w:author="Kayleigh" w:date="2016-10-19T14:37:00Z">
        <w:r w:rsidR="000C219C">
          <w:rPr>
            <w:rFonts w:ascii="Times New Roman" w:hAnsi="Times New Roman" w:cs="Times New Roman"/>
          </w:rPr>
          <w:fldChar w:fldCharType="end"/>
        </w:r>
      </w:ins>
      <w:ins w:id="261" w:author="Kayleigh" w:date="2016-10-19T14:38:00Z">
        <w:r w:rsidR="000C219C">
          <w:rPr>
            <w:rFonts w:ascii="Times New Roman" w:hAnsi="Times New Roman" w:cs="Times New Roman"/>
          </w:rPr>
          <w:t>.</w:t>
        </w:r>
      </w:ins>
      <w:del w:id="262" w:author="Kayleigh" w:date="2016-10-19T14:37:00Z">
        <w:r w:rsidR="008C6E99" w:rsidRPr="003D018C" w:rsidDel="000C219C">
          <w:rPr>
            <w:rFonts w:ascii="Times New Roman" w:hAnsi="Times New Roman" w:cs="Times New Roman"/>
          </w:rPr>
          <w:delText>(Dikker,</w:delText>
        </w:r>
        <w:r w:rsidR="001C627F" w:rsidRPr="003D018C" w:rsidDel="000C219C">
          <w:rPr>
            <w:rFonts w:ascii="Times New Roman" w:hAnsi="Times New Roman" w:cs="Times New Roman"/>
          </w:rPr>
          <w:delText xml:space="preserve"> Rabagliati, &amp; </w:delText>
        </w:r>
        <w:r w:rsidR="001C627F" w:rsidRPr="002F4154" w:rsidDel="000C219C">
          <w:rPr>
            <w:rFonts w:ascii="Times New Roman" w:hAnsi="Times New Roman" w:cs="Times New Roman"/>
          </w:rPr>
          <w:delText>Pylkkänen</w:delText>
        </w:r>
        <w:r w:rsidR="008C6E99" w:rsidRPr="003D018C" w:rsidDel="000C219C">
          <w:rPr>
            <w:rFonts w:ascii="Times New Roman" w:hAnsi="Times New Roman" w:cs="Times New Roman"/>
          </w:rPr>
          <w:delText xml:space="preserve"> 2009;</w:delText>
        </w:r>
        <w:r w:rsidR="001C627F" w:rsidRPr="00521F52" w:rsidDel="000C219C">
          <w:rPr>
            <w:rFonts w:ascii="Times New Roman" w:hAnsi="Times New Roman" w:cs="Times New Roman"/>
          </w:rPr>
          <w:delText xml:space="preserve"> Dikker, Rabagliati, Farmer, &amp;</w:delText>
        </w:r>
        <w:r w:rsidR="008C6E99" w:rsidRPr="00265462" w:rsidDel="000C219C">
          <w:rPr>
            <w:rFonts w:ascii="Times New Roman" w:hAnsi="Times New Roman" w:cs="Times New Roman"/>
          </w:rPr>
          <w:delText xml:space="preserve"> </w:delText>
        </w:r>
        <w:r w:rsidR="001C627F" w:rsidRPr="002F4154" w:rsidDel="000C219C">
          <w:rPr>
            <w:rFonts w:ascii="Times New Roman" w:hAnsi="Times New Roman" w:cs="Times New Roman"/>
          </w:rPr>
          <w:delText>Pylkkänen</w:delText>
        </w:r>
        <w:r w:rsidR="001C627F" w:rsidRPr="003D018C" w:rsidDel="000C219C">
          <w:rPr>
            <w:rFonts w:ascii="Times New Roman" w:hAnsi="Times New Roman" w:cs="Times New Roman"/>
          </w:rPr>
          <w:delText xml:space="preserve">, </w:delText>
        </w:r>
        <w:r w:rsidR="008C6E99" w:rsidRPr="00521F52" w:rsidDel="000C219C">
          <w:rPr>
            <w:rFonts w:ascii="Times New Roman" w:hAnsi="Times New Roman" w:cs="Times New Roman"/>
          </w:rPr>
          <w:delText>201</w:delText>
        </w:r>
        <w:r w:rsidR="001C627F" w:rsidRPr="00265462" w:rsidDel="000C219C">
          <w:rPr>
            <w:rFonts w:ascii="Times New Roman" w:hAnsi="Times New Roman" w:cs="Times New Roman"/>
          </w:rPr>
          <w:delText>0</w:delText>
        </w:r>
        <w:r w:rsidR="008C6E99" w:rsidRPr="00265462" w:rsidDel="000C219C">
          <w:rPr>
            <w:rFonts w:ascii="Times New Roman" w:hAnsi="Times New Roman" w:cs="Times New Roman"/>
          </w:rPr>
          <w:delText xml:space="preserve">; </w:delText>
        </w:r>
        <w:r w:rsidR="001C627F" w:rsidRPr="00C9316F" w:rsidDel="000C219C">
          <w:rPr>
            <w:rFonts w:ascii="Times New Roman" w:hAnsi="Times New Roman" w:cs="Times New Roman"/>
          </w:rPr>
          <w:delText xml:space="preserve">Dikker &amp; </w:delText>
        </w:r>
        <w:r w:rsidR="001C627F" w:rsidRPr="002F4154" w:rsidDel="000C219C">
          <w:rPr>
            <w:rFonts w:ascii="Times New Roman" w:hAnsi="Times New Roman" w:cs="Times New Roman"/>
          </w:rPr>
          <w:delText>Pylkkänen</w:delText>
        </w:r>
        <w:r w:rsidR="001C627F" w:rsidRPr="003D018C" w:rsidDel="000C219C">
          <w:rPr>
            <w:rFonts w:ascii="Times New Roman" w:hAnsi="Times New Roman" w:cs="Times New Roman"/>
          </w:rPr>
          <w:delText xml:space="preserve">, </w:delText>
        </w:r>
        <w:r w:rsidR="008C6E99" w:rsidRPr="00521F52" w:rsidDel="000C219C">
          <w:rPr>
            <w:rFonts w:ascii="Times New Roman" w:hAnsi="Times New Roman" w:cs="Times New Roman"/>
          </w:rPr>
          <w:delText>2011).</w:delText>
        </w:r>
      </w:del>
      <w:r w:rsidR="008C6E99" w:rsidRPr="00521F52">
        <w:rPr>
          <w:rFonts w:ascii="Times New Roman" w:hAnsi="Times New Roman" w:cs="Times New Roman"/>
        </w:rPr>
        <w:t xml:space="preserve"> In com</w:t>
      </w:r>
      <w:r w:rsidR="008C6E99" w:rsidRPr="00265462">
        <w:rPr>
          <w:rFonts w:ascii="Times New Roman" w:hAnsi="Times New Roman" w:cs="Times New Roman"/>
        </w:rPr>
        <w:t xml:space="preserve">parison, </w:t>
      </w:r>
      <w:r w:rsidR="009B798E" w:rsidRPr="00265462">
        <w:rPr>
          <w:rFonts w:ascii="Times New Roman" w:hAnsi="Times New Roman" w:cs="Times New Roman"/>
        </w:rPr>
        <w:t>comprehension</w:t>
      </w:r>
      <w:r w:rsidR="008A1303" w:rsidRPr="00265462">
        <w:rPr>
          <w:rFonts w:ascii="Times New Roman" w:hAnsi="Times New Roman" w:cs="Times New Roman"/>
        </w:rPr>
        <w:t xml:space="preserve"> skill</w:t>
      </w:r>
      <w:r w:rsidR="009B798E" w:rsidRPr="00C9316F">
        <w:rPr>
          <w:rFonts w:ascii="Times New Roman" w:hAnsi="Times New Roman" w:cs="Times New Roman"/>
        </w:rPr>
        <w:t xml:space="preserve"> was negatively</w:t>
      </w:r>
      <w:r w:rsidR="0098542A" w:rsidRPr="00C9316F">
        <w:rPr>
          <w:rFonts w:ascii="Times New Roman" w:hAnsi="Times New Roman" w:cs="Times New Roman"/>
        </w:rPr>
        <w:t xml:space="preserve"> related to activation in </w:t>
      </w:r>
      <w:r w:rsidR="009B798E" w:rsidRPr="003D018C">
        <w:rPr>
          <w:rFonts w:ascii="Times New Roman" w:hAnsi="Times New Roman" w:cs="Times New Roman"/>
        </w:rPr>
        <w:t xml:space="preserve">right anterior </w:t>
      </w:r>
      <w:r w:rsidR="0098542A" w:rsidRPr="003D018C">
        <w:rPr>
          <w:rFonts w:ascii="Times New Roman" w:hAnsi="Times New Roman" w:cs="Times New Roman"/>
        </w:rPr>
        <w:t>STG</w:t>
      </w:r>
      <w:r w:rsidR="006F012C" w:rsidRPr="003D018C">
        <w:rPr>
          <w:rFonts w:ascii="Times New Roman" w:hAnsi="Times New Roman" w:cs="Times New Roman"/>
        </w:rPr>
        <w:t xml:space="preserve"> for both print conditions</w:t>
      </w:r>
      <w:r w:rsidR="0098542A" w:rsidRPr="003D018C">
        <w:rPr>
          <w:rFonts w:ascii="Times New Roman" w:hAnsi="Times New Roman" w:cs="Times New Roman"/>
        </w:rPr>
        <w:t>.</w:t>
      </w:r>
      <w:r w:rsidR="000B12FD" w:rsidRPr="003D018C">
        <w:rPr>
          <w:rFonts w:ascii="Times New Roman" w:hAnsi="Times New Roman" w:cs="Times New Roman"/>
        </w:rPr>
        <w:t xml:space="preserve"> </w:t>
      </w:r>
      <w:r w:rsidR="00262175" w:rsidRPr="003D018C">
        <w:rPr>
          <w:rFonts w:ascii="Times New Roman" w:hAnsi="Times New Roman" w:cs="Times New Roman"/>
        </w:rPr>
        <w:t xml:space="preserve">This region, specifically in the right hemisphere, shows activation during word reading, both silently and aloud </w:t>
      </w:r>
      <w:ins w:id="263" w:author="Kayleigh" w:date="2016-10-19T14:38:00Z">
        <w:r w:rsidR="000C219C">
          <w:rPr>
            <w:rFonts w:ascii="Times New Roman" w:hAnsi="Times New Roman" w:cs="Times New Roman"/>
          </w:rPr>
          <w:fldChar w:fldCharType="begin" w:fldLock="1"/>
        </w:r>
      </w:ins>
      <w:r w:rsidR="000C219C">
        <w:rPr>
          <w:rFonts w:ascii="Times New Roman" w:hAnsi="Times New Roman" w:cs="Times New Roman"/>
        </w:rPr>
        <w:instrText>ADDIN CSL_CITATION { "citationItems" : [ { "id" : "ITEM-1", "itemData" : { "DOI" : "10.1073/pnas.95.3.914", "ISBN" : "0027-8424", "ISSN" : "0027-8424", "PMID" : "9448259", "abstract" : "This review discusses how neuroimaging can contribute to our understanding of a fundamental aspect of skilled reading: the ability to pronounce a visually presented word. One contribution of neuroimaging is that it provides a tool for localizing brain regions that are active during word reading. To assess the extent to which similar results are obtained across studies, a quantitative review of nine neuroimaging investigations of word reading was conducted. Across these studies, the results converge to reveal a set of areas active during word reading, including left-lateralized regions in occipital and occipitotemporal cortex, the left frontal operculum, bilateral regions within the cerebellum, primary motor cortex, and the superior and middle temporal cortex, and medial regions in the supplementary motor area and anterior cingulate. Beyond localization, the challenge is to use neuroimaging as a tool for understanding how reading is accomplished. Central to this challenge will be the integration of neuroimaging results with information from other methodologies. To illustrate this point, this review will highlight the importance of spelling-to-sound consistency in the transformation from orthographic (word form) to phonological (word sound) representations, and then explore results from three neuroimaging studies in which the spelling-to-sound consistency of the stimuli was deliberately varied. Emphasis is placed on the pattern of activation observed within the left frontal cortex, because the results provide an example of the issues and benefits involved in relating neuroimaging results to behavioral results in normal and brain damaged subjects, and to theoretical models of reading.", "author" : [ { "dropping-particle" : "", "family" : "Fiez", "given" : "Julie A", "non-dropping-particle" : "", "parse-names" : false, "suffix" : "" }, { "dropping-particle" : "", "family" : "Petersen", "given" : "Steven E", "non-dropping-particle" : "", "parse-names" : false, "suffix" : "" } ], "container-title" : "Proceedings of the National Academy of Sciences", "id" : "ITEM-1", "issue" : "3", "issued" : { "date-parts" : [ [ "1998", "2", "3" ] ] }, "page" : "914-921", "title" : "Neuroimaging studies of word reading", "type" : "article-journal", "volume" : "95" }, "uris" : [ "http://www.mendeley.com/documents/?uuid=985294f3-9f00-4b6d-9ed2-8ab4f407d3a4" ] } ], "mendeley" : { "formattedCitation" : "[Fiez and Petersen, 1998]", "plainTextFormattedCitation" : "[Fiez and Petersen, 1998]", "previouslyFormattedCitation" : "[Fiez and Petersen, 1998]" }, "properties" : { "noteIndex" : 0 }, "schema" : "https://github.com/citation-style-language/schema/raw/master/csl-citation.json" }</w:instrText>
      </w:r>
      <w:r w:rsidR="000C219C">
        <w:rPr>
          <w:rFonts w:ascii="Times New Roman" w:hAnsi="Times New Roman" w:cs="Times New Roman"/>
        </w:rPr>
        <w:fldChar w:fldCharType="separate"/>
      </w:r>
      <w:r w:rsidR="000C219C" w:rsidRPr="000C219C">
        <w:rPr>
          <w:rFonts w:ascii="Times New Roman" w:hAnsi="Times New Roman" w:cs="Times New Roman"/>
          <w:noProof/>
        </w:rPr>
        <w:t>[Fiez and Petersen, 1998]</w:t>
      </w:r>
      <w:ins w:id="264" w:author="Kayleigh" w:date="2016-10-19T14:38:00Z">
        <w:r w:rsidR="000C219C">
          <w:rPr>
            <w:rFonts w:ascii="Times New Roman" w:hAnsi="Times New Roman" w:cs="Times New Roman"/>
          </w:rPr>
          <w:fldChar w:fldCharType="end"/>
        </w:r>
        <w:r w:rsidR="000C219C">
          <w:rPr>
            <w:rFonts w:ascii="Times New Roman" w:hAnsi="Times New Roman" w:cs="Times New Roman"/>
          </w:rPr>
          <w:t>.</w:t>
        </w:r>
      </w:ins>
      <w:del w:id="265" w:author="Kayleigh" w:date="2016-10-19T14:38:00Z">
        <w:r w:rsidR="00262175" w:rsidRPr="003D018C" w:rsidDel="000C219C">
          <w:rPr>
            <w:rFonts w:ascii="Times New Roman" w:hAnsi="Times New Roman" w:cs="Times New Roman"/>
          </w:rPr>
          <w:delText>(</w:delText>
        </w:r>
        <w:r w:rsidR="003A5144" w:rsidRPr="003D018C" w:rsidDel="000C219C">
          <w:rPr>
            <w:rFonts w:ascii="Times New Roman" w:hAnsi="Times New Roman" w:cs="Times New Roman"/>
          </w:rPr>
          <w:delText>Fiez &amp; Petersen, 1998).</w:delText>
        </w:r>
      </w:del>
      <w:r w:rsidR="003A5144" w:rsidRPr="003D018C">
        <w:rPr>
          <w:rFonts w:ascii="Times New Roman" w:hAnsi="Times New Roman" w:cs="Times New Roman"/>
        </w:rPr>
        <w:t xml:space="preserve"> </w:t>
      </w:r>
      <w:r w:rsidR="003D0127">
        <w:rPr>
          <w:rFonts w:ascii="Times New Roman" w:hAnsi="Times New Roman" w:cs="Times New Roman"/>
        </w:rPr>
        <w:t>Thus, l</w:t>
      </w:r>
      <w:r w:rsidR="00C3387E">
        <w:rPr>
          <w:rFonts w:ascii="Times New Roman" w:hAnsi="Times New Roman" w:cs="Times New Roman"/>
        </w:rPr>
        <w:t>ess-skilled</w:t>
      </w:r>
      <w:r w:rsidR="003A5144" w:rsidRPr="003D018C">
        <w:rPr>
          <w:rFonts w:ascii="Times New Roman" w:hAnsi="Times New Roman" w:cs="Times New Roman"/>
        </w:rPr>
        <w:t xml:space="preserve"> comprehenders may be silently reading words aloud during printed conditions</w:t>
      </w:r>
      <w:r w:rsidR="00E1007C" w:rsidRPr="003D018C">
        <w:rPr>
          <w:rFonts w:ascii="Times New Roman" w:hAnsi="Times New Roman" w:cs="Times New Roman"/>
        </w:rPr>
        <w:t xml:space="preserve">. This process mirrors the indirect route hypothesized to be taken by early, </w:t>
      </w:r>
      <w:proofErr w:type="spellStart"/>
      <w:r w:rsidR="00E1007C" w:rsidRPr="003D018C">
        <w:rPr>
          <w:rFonts w:ascii="Times New Roman" w:hAnsi="Times New Roman" w:cs="Times New Roman"/>
        </w:rPr>
        <w:t>nonskilled</w:t>
      </w:r>
      <w:proofErr w:type="spellEnd"/>
      <w:r w:rsidR="00E1007C" w:rsidRPr="003D018C">
        <w:rPr>
          <w:rFonts w:ascii="Times New Roman" w:hAnsi="Times New Roman" w:cs="Times New Roman"/>
        </w:rPr>
        <w:t xml:space="preserve"> readers </w:t>
      </w:r>
      <w:ins w:id="266" w:author="Kayleigh" w:date="2016-10-19T14:38:00Z">
        <w:r w:rsidR="000C219C">
          <w:rPr>
            <w:rFonts w:ascii="Times New Roman" w:hAnsi="Times New Roman" w:cs="Times New Roman"/>
          </w:rPr>
          <w:fldChar w:fldCharType="begin" w:fldLock="1"/>
        </w:r>
      </w:ins>
      <w:r w:rsidR="000C219C">
        <w:rPr>
          <w:rFonts w:ascii="Times New Roman" w:hAnsi="Times New Roman" w:cs="Times New Roman"/>
        </w:rPr>
        <w:instrText>ADDIN CSL_CITATION { "citationItems" : [ { "id" : "ITEM-1", "itemData" : { "DOI" : "10.1016/j.cognition.2012.01.003", "ISBN" : "0010-0277", "ISSN" : "00100277", "PMID" : "22357323", "abstract" : "We describe a multiple-route model of reading development in which coarse-grained orthographic processing plays a key role in optimizing access to semantics via whole-word orthographic representations. This forms part of the direct orthographic route that gradually replaces phonological recoding during the initial phases of reading acquisition. The model predicts distinct developmental trajectories for pseudo-homophone and transposed-letter effects - two benchmark phenomena associated with phonological recoding and coarse-grained orthographic processing, respectively. Pseudo-homophone effects should decrease over the first years of reading acquisition, whereas transposed-letter effects should initially increase. These predictions were tested in a lexical decision task with 334 children in grades 1-5, and 29 skilled adult readers. In line with the predictions, we found that the pseudo-homophone effect diminished as reading level increased, whereas the transposed-letter effect first increased and then diminished. \u00a9 2012 Elsevier B.V.", "author" : [ { "dropping-particle" : "", "family" : "Grainger", "given" : "Jonathan", "non-dropping-particle" : "", "parse-names" : false, "suffix" : "" }, { "dropping-particle" : "", "family" : "L\u00e9t\u00e9", "given" : "Bernard", "non-dropping-particle" : "", "parse-names" : false, "suffix" : "" }, { "dropping-particle" : "", "family" : "Bertand", "given" : "Daisy", "non-dropping-particle" : "", "parse-names" : false, "suffix" : "" }, { "dropping-particle" : "", "family" : "Dufau", "given" : "St\u00e9phane", "non-dropping-particle" : "", "parse-names" : false, "suffix" : "" }, { "dropping-particle" : "", "family" : "Ziegler", "given" : "Johannes C.", "non-dropping-particle" : "", "parse-names" : false, "suffix" : "" } ], "container-title" : "Cognition", "id" : "ITEM-1", "issue" : "2", "issued" : { "date-parts" : [ [ "2012" ] ] }, "page" : "280-292", "title" : "Evidence for multiple routes in learning to read", "type" : "article-journal", "volume" : "123" }, "uris" : [ "http://www.mendeley.com/documents/?uuid=3ac9bfa2-fdc0-400d-a76b-747dfaa311ff" ] } ], "mendeley" : { "formattedCitation" : "[Grainger et al., 2012]", "plainTextFormattedCitation" : "[Grainger et al., 2012]", "previouslyFormattedCitation" : "[Grainger et al., 2012]" }, "properties" : { "noteIndex" : 0 }, "schema" : "https://github.com/citation-style-language/schema/raw/master/csl-citation.json" }</w:instrText>
      </w:r>
      <w:r w:rsidR="000C219C">
        <w:rPr>
          <w:rFonts w:ascii="Times New Roman" w:hAnsi="Times New Roman" w:cs="Times New Roman"/>
        </w:rPr>
        <w:fldChar w:fldCharType="separate"/>
      </w:r>
      <w:r w:rsidR="000C219C" w:rsidRPr="000C219C">
        <w:rPr>
          <w:rFonts w:ascii="Times New Roman" w:hAnsi="Times New Roman" w:cs="Times New Roman"/>
          <w:noProof/>
        </w:rPr>
        <w:t>[Grainger et al., 2012]</w:t>
      </w:r>
      <w:ins w:id="267" w:author="Kayleigh" w:date="2016-10-19T14:38:00Z">
        <w:r w:rsidR="000C219C">
          <w:rPr>
            <w:rFonts w:ascii="Times New Roman" w:hAnsi="Times New Roman" w:cs="Times New Roman"/>
          </w:rPr>
          <w:fldChar w:fldCharType="end"/>
        </w:r>
        <w:r w:rsidR="000C219C">
          <w:rPr>
            <w:rFonts w:ascii="Times New Roman" w:hAnsi="Times New Roman" w:cs="Times New Roman"/>
          </w:rPr>
          <w:t>.</w:t>
        </w:r>
      </w:ins>
      <w:del w:id="268" w:author="Kayleigh" w:date="2016-10-19T14:38:00Z">
        <w:r w:rsidR="00E1007C" w:rsidRPr="003D018C" w:rsidDel="000C219C">
          <w:rPr>
            <w:rFonts w:ascii="Times New Roman" w:hAnsi="Times New Roman" w:cs="Times New Roman"/>
          </w:rPr>
          <w:delText>(Grainger, Lété, Bertan, Dufau, &amp; Ziegler, 2012)</w:delText>
        </w:r>
        <w:r w:rsidR="003D0127" w:rsidDel="000C219C">
          <w:rPr>
            <w:rFonts w:ascii="Times New Roman" w:hAnsi="Times New Roman" w:cs="Times New Roman"/>
          </w:rPr>
          <w:delText>.</w:delText>
        </w:r>
      </w:del>
      <w:r w:rsidR="003D0127">
        <w:rPr>
          <w:rFonts w:ascii="Times New Roman" w:hAnsi="Times New Roman" w:cs="Times New Roman"/>
        </w:rPr>
        <w:t xml:space="preserve"> L</w:t>
      </w:r>
      <w:r w:rsidR="00C3387E">
        <w:rPr>
          <w:rFonts w:ascii="Times New Roman" w:hAnsi="Times New Roman" w:cs="Times New Roman"/>
        </w:rPr>
        <w:t>ess-skilled</w:t>
      </w:r>
      <w:r w:rsidR="008A1303" w:rsidRPr="003D018C">
        <w:rPr>
          <w:rFonts w:ascii="Times New Roman" w:hAnsi="Times New Roman" w:cs="Times New Roman"/>
        </w:rPr>
        <w:t xml:space="preserve"> comprehenders </w:t>
      </w:r>
      <w:r w:rsidR="006F012C" w:rsidRPr="003D018C">
        <w:rPr>
          <w:rFonts w:ascii="Times New Roman" w:hAnsi="Times New Roman" w:cs="Times New Roman"/>
        </w:rPr>
        <w:t>may</w:t>
      </w:r>
      <w:r w:rsidR="00E1007C" w:rsidRPr="003D018C">
        <w:rPr>
          <w:rFonts w:ascii="Times New Roman" w:hAnsi="Times New Roman" w:cs="Times New Roman"/>
        </w:rPr>
        <w:t xml:space="preserve"> be using their</w:t>
      </w:r>
      <w:r w:rsidR="008A1303" w:rsidRPr="003D018C">
        <w:rPr>
          <w:rFonts w:ascii="Times New Roman" w:hAnsi="Times New Roman" w:cs="Times New Roman"/>
        </w:rPr>
        <w:t xml:space="preserve"> relative strength in </w:t>
      </w:r>
      <w:r w:rsidR="00E1007C" w:rsidRPr="003D018C">
        <w:rPr>
          <w:rFonts w:ascii="Times New Roman" w:hAnsi="Times New Roman" w:cs="Times New Roman"/>
        </w:rPr>
        <w:t>phonolog</w:t>
      </w:r>
      <w:r w:rsidR="008A1303" w:rsidRPr="003D018C">
        <w:rPr>
          <w:rFonts w:ascii="Times New Roman" w:hAnsi="Times New Roman" w:cs="Times New Roman"/>
        </w:rPr>
        <w:t>ical processing</w:t>
      </w:r>
      <w:r w:rsidR="007266E0" w:rsidRPr="003D018C">
        <w:rPr>
          <w:rFonts w:ascii="Times New Roman" w:hAnsi="Times New Roman" w:cs="Times New Roman"/>
        </w:rPr>
        <w:t xml:space="preserve"> to</w:t>
      </w:r>
      <w:r w:rsidR="008A1303" w:rsidRPr="003D018C">
        <w:rPr>
          <w:rFonts w:ascii="Times New Roman" w:hAnsi="Times New Roman" w:cs="Times New Roman"/>
        </w:rPr>
        <w:t xml:space="preserve"> </w:t>
      </w:r>
      <w:r w:rsidR="00044A3A" w:rsidRPr="003D018C">
        <w:rPr>
          <w:rFonts w:ascii="Times New Roman" w:hAnsi="Times New Roman" w:cs="Times New Roman"/>
        </w:rPr>
        <w:t xml:space="preserve">support </w:t>
      </w:r>
      <w:proofErr w:type="gramStart"/>
      <w:r w:rsidR="008A1303" w:rsidRPr="003D018C">
        <w:rPr>
          <w:rFonts w:ascii="Times New Roman" w:hAnsi="Times New Roman" w:cs="Times New Roman"/>
        </w:rPr>
        <w:t>their</w:t>
      </w:r>
      <w:proofErr w:type="gramEnd"/>
      <w:r w:rsidR="00E1007C" w:rsidRPr="003D018C">
        <w:rPr>
          <w:rFonts w:ascii="Times New Roman" w:hAnsi="Times New Roman" w:cs="Times New Roman"/>
        </w:rPr>
        <w:t xml:space="preserve"> low</w:t>
      </w:r>
      <w:r w:rsidR="008A1303" w:rsidRPr="003D018C">
        <w:rPr>
          <w:rFonts w:ascii="Times New Roman" w:hAnsi="Times New Roman" w:cs="Times New Roman"/>
        </w:rPr>
        <w:t>er–</w:t>
      </w:r>
      <w:r w:rsidR="00E1007C" w:rsidRPr="003D018C">
        <w:rPr>
          <w:rFonts w:ascii="Times New Roman" w:hAnsi="Times New Roman" w:cs="Times New Roman"/>
        </w:rPr>
        <w:t>quality</w:t>
      </w:r>
      <w:r w:rsidR="00044A3A" w:rsidRPr="003D018C">
        <w:rPr>
          <w:rFonts w:ascii="Times New Roman" w:hAnsi="Times New Roman" w:cs="Times New Roman"/>
        </w:rPr>
        <w:t xml:space="preserve"> and</w:t>
      </w:r>
      <w:r w:rsidR="008A1303" w:rsidRPr="003D018C">
        <w:rPr>
          <w:rFonts w:ascii="Times New Roman" w:hAnsi="Times New Roman" w:cs="Times New Roman"/>
        </w:rPr>
        <w:t xml:space="preserve"> difficult</w:t>
      </w:r>
      <w:r w:rsidR="006F012C" w:rsidRPr="003D018C">
        <w:rPr>
          <w:rFonts w:ascii="Times New Roman" w:hAnsi="Times New Roman" w:cs="Times New Roman"/>
        </w:rPr>
        <w:t>-</w:t>
      </w:r>
      <w:r w:rsidR="008A1303" w:rsidRPr="003D018C">
        <w:rPr>
          <w:rFonts w:ascii="Times New Roman" w:hAnsi="Times New Roman" w:cs="Times New Roman"/>
        </w:rPr>
        <w:t>to</w:t>
      </w:r>
      <w:r w:rsidR="006F012C" w:rsidRPr="003D018C">
        <w:rPr>
          <w:rFonts w:ascii="Times New Roman" w:hAnsi="Times New Roman" w:cs="Times New Roman"/>
        </w:rPr>
        <w:t>-</w:t>
      </w:r>
      <w:r w:rsidR="008A1303" w:rsidRPr="003D018C">
        <w:rPr>
          <w:rFonts w:ascii="Times New Roman" w:hAnsi="Times New Roman" w:cs="Times New Roman"/>
        </w:rPr>
        <w:t>access</w:t>
      </w:r>
      <w:r w:rsidR="00E1007C" w:rsidRPr="003D018C">
        <w:rPr>
          <w:rFonts w:ascii="Times New Roman" w:hAnsi="Times New Roman" w:cs="Times New Roman"/>
        </w:rPr>
        <w:t xml:space="preserve"> semantic representations. </w:t>
      </w:r>
      <w:r w:rsidR="000C0875" w:rsidRPr="003D018C">
        <w:rPr>
          <w:rFonts w:ascii="Times New Roman" w:hAnsi="Times New Roman" w:cs="Times New Roman"/>
        </w:rPr>
        <w:t xml:space="preserve">This idea is further supported by activation negatively correlated with reading comprehension shown in the insula. </w:t>
      </w:r>
      <w:r w:rsidR="00981C3B" w:rsidRPr="003D018C">
        <w:rPr>
          <w:rFonts w:ascii="Times New Roman" w:hAnsi="Times New Roman" w:cs="Times New Roman"/>
        </w:rPr>
        <w:t xml:space="preserve">Activation in regions of the insula close to IFG and </w:t>
      </w:r>
      <w:proofErr w:type="spellStart"/>
      <w:r w:rsidR="00981C3B" w:rsidRPr="003D018C">
        <w:rPr>
          <w:rFonts w:ascii="Times New Roman" w:hAnsi="Times New Roman" w:cs="Times New Roman"/>
        </w:rPr>
        <w:t>precentral</w:t>
      </w:r>
      <w:proofErr w:type="spellEnd"/>
      <w:r w:rsidR="00981C3B" w:rsidRPr="003D018C">
        <w:rPr>
          <w:rFonts w:ascii="Times New Roman" w:hAnsi="Times New Roman" w:cs="Times New Roman"/>
        </w:rPr>
        <w:t xml:space="preserve"> </w:t>
      </w:r>
      <w:proofErr w:type="spellStart"/>
      <w:r w:rsidR="00981C3B" w:rsidRPr="003D018C">
        <w:rPr>
          <w:rFonts w:ascii="Times New Roman" w:hAnsi="Times New Roman" w:cs="Times New Roman"/>
        </w:rPr>
        <w:t>gyrus</w:t>
      </w:r>
      <w:proofErr w:type="spellEnd"/>
      <w:r w:rsidR="00981C3B" w:rsidRPr="003D018C">
        <w:rPr>
          <w:rFonts w:ascii="Times New Roman" w:hAnsi="Times New Roman" w:cs="Times New Roman"/>
        </w:rPr>
        <w:t xml:space="preserve"> ha</w:t>
      </w:r>
      <w:ins w:id="269" w:author="Kayleigh" w:date="2016-10-19T14:38:00Z">
        <w:r w:rsidR="000C219C">
          <w:rPr>
            <w:rFonts w:ascii="Times New Roman" w:hAnsi="Times New Roman" w:cs="Times New Roman"/>
          </w:rPr>
          <w:t>s</w:t>
        </w:r>
      </w:ins>
      <w:del w:id="270" w:author="Kayleigh" w:date="2016-10-19T14:38:00Z">
        <w:r w:rsidR="00981C3B" w:rsidRPr="003D018C" w:rsidDel="000C219C">
          <w:rPr>
            <w:rFonts w:ascii="Times New Roman" w:hAnsi="Times New Roman" w:cs="Times New Roman"/>
          </w:rPr>
          <w:delText>ve</w:delText>
        </w:r>
      </w:del>
      <w:r w:rsidR="00981C3B" w:rsidRPr="003D018C">
        <w:rPr>
          <w:rFonts w:ascii="Times New Roman" w:hAnsi="Times New Roman" w:cs="Times New Roman"/>
        </w:rPr>
        <w:t xml:space="preserve"> been shown</w:t>
      </w:r>
      <w:r w:rsidR="000C0875" w:rsidRPr="003D018C">
        <w:rPr>
          <w:rFonts w:ascii="Times New Roman" w:hAnsi="Times New Roman" w:cs="Times New Roman"/>
        </w:rPr>
        <w:t xml:space="preserve"> during both overt and silent reading </w:t>
      </w:r>
      <w:ins w:id="271" w:author="Kayleigh" w:date="2016-10-19T14:38:00Z">
        <w:r w:rsidR="000C219C">
          <w:rPr>
            <w:rFonts w:ascii="Times New Roman" w:hAnsi="Times New Roman" w:cs="Times New Roman"/>
          </w:rPr>
          <w:fldChar w:fldCharType="begin" w:fldLock="1"/>
        </w:r>
      </w:ins>
      <w:r w:rsidR="000C219C">
        <w:rPr>
          <w:rFonts w:ascii="Times New Roman" w:hAnsi="Times New Roman" w:cs="Times New Roman"/>
        </w:rPr>
        <w:instrText>ADDIN CSL_CITATION { "citationItems" : [ { "id" : "ITEM-1", "itemData" : { "DOI" : "10.1002/hbm.1060", "ISBN" : "1065-9471\\r1097-0193", "ISSN" : "1065-9471", "PMID" : "11747098", "abstract" : "Event-related functional magnetic resonance imaging was used to investigate the localization of syntactic processing in sentence comprehension. Matched pairs of sentences containing identical lexical items were compared. One member of the pair consisted of a syntactically simpler sentence, containing a subject relativized clause. The second member of the pair consisted of a syntactically more complex sentence, containing an object relativized clause. Ten subjects made plausibility judgments about the sentences, which were presented one word at a time on a computer screen. There was an increase in BOLD hemodynamic signal in response to the presentation of all sentences compared to fixation in both right and left occipital cortex, the left perisylvian cortex, and the left premotor and motor areas. BOLD signal increased in the left angular gyrus when subjects processed the complex portion of syntactically more complex sentences. This study shows that a hemodynamic response associated with processing the syntactically complex portions of a sentence can be localized to one part of the dominant perisylvian association cortex.", "author" : [ { "dropping-particle" : "", "family" : "Huang", "given" : "Jie", "non-dropping-particle" : "", "parse-names" : false, "suffix" : "" }, { "dropping-particle" : "", "family" : "Carr", "given" : "Thomas H.", "non-dropping-particle" : "", "parse-names" : false, "suffix" : "" }, { "dropping-particle" : "", "family" : "Cao", "given" : "Yue", "non-dropping-particle" : "", "parse-names" : false, "suffix" : "" } ], "container-title" : "Human Brain Mapping", "id" : "ITEM-1", "issue" : "1", "issued" : { "date-parts" : [ [ "2002", "1" ] ] }, "page" : "39-53", "title" : "Comparing cortical activations for silent and overt speech using event-related fMRI", "type" : "article-journal", "volume" : "15" }, "uris" : [ "http://www.mendeley.com/documents/?uuid=14752b55-ce87-4ae0-a35b-52cc32c03393" ] }, { "id" : "ITEM-2", "itemData" : { "DOI" : "10.1016/j.neuroimage.2013.08.059", "ISBN" : "1095-9572 (Electronic)\\r1053-8119 (Linking)", "ISSN" : "1095-9572", "PMID" : "24012545", "abstract" : "Despite much interest in language production and comprehension mechanisms, little is known about the relationship between the two. Previous research suggests that linguistic knowledge is shared across these tasks and that the left inferior frontal gyrus (LIFG) may be commonly recruited. However, it remains unclear the extent to which production and comprehension share competition mechanisms. Here we investigate this issue and specifically examine competition in determining the event roles in a sentence (agent or affected participant). We used both behavioral and fMRI methods and compared the reading and production of high- and low-competition sentences, specifically targeting LIFG. We found that activity in pars opercularis (PO), independently identified by a competition-driven localizer, was modulated by competition in both tasks. Psychophysiological interaction analyses seeded in PO revealed task-specific networks: In comprehension, PO only interacted with the posterior temporal lobe, whereas in production, it interacted with a large network including hippocampal, posterior temporal, medial frontal and subcortical structures. Production and comprehension therefore recruit partially distinct functional networks but share competitive processes within fronto-temporal regions. We argue that these common regions store long-term linguistic associations and compute their higher-order contingencies, but competition in production ignites a larger neural network implementing planning, as required by task demands.", "author" : [ { "dropping-particle" : "", "family" : "Humphreys", "given" : "Gina F", "non-dropping-particle" : "", "parse-names" : false, "suffix" : "" }, { "dropping-particle" : "", "family" : "Gennari", "given" : "Silvia P", "non-dropping-particle" : "", "parse-names" : false, "suffix" : "" } ], "container-title" : "NeuroImage", "id" : "ITEM-2", "issue" : "0", "issued" : { "date-parts" : [ [ "2014" ] ] }, "page" : "354-66", "publisher" : "Elsevier Inc.", "title" : "Competitive mechanisms in sentence processing: common and distinct production and reading comprehension networks linked to the prefrontal cortex", "type" : "article-journal", "volume" : "84" }, "uris" : [ "http://www.mendeley.com/documents/?uuid=766a5ed0-3949-48d7-8eb2-b986c4345297" ] } ], "mendeley" : { "formattedCitation" : "[Huang et al., 2002; Humphreys and Gennari, 2014]", "plainTextFormattedCitation" : "[Huang et al., 2002; Humphreys and Gennari, 2014]", "previouslyFormattedCitation" : "[Huang et al., 2002; Humphreys and Gennari, 2014]" }, "properties" : { "noteIndex" : 0 }, "schema" : "https://github.com/citation-style-language/schema/raw/master/csl-citation.json" }</w:instrText>
      </w:r>
      <w:r w:rsidR="000C219C">
        <w:rPr>
          <w:rFonts w:ascii="Times New Roman" w:hAnsi="Times New Roman" w:cs="Times New Roman"/>
        </w:rPr>
        <w:fldChar w:fldCharType="separate"/>
      </w:r>
      <w:r w:rsidR="000C219C" w:rsidRPr="000C219C">
        <w:rPr>
          <w:rFonts w:ascii="Times New Roman" w:hAnsi="Times New Roman" w:cs="Times New Roman"/>
          <w:noProof/>
        </w:rPr>
        <w:t>[Huang et al., 2002; Humphreys and Gennari, 2014]</w:t>
      </w:r>
      <w:ins w:id="272" w:author="Kayleigh" w:date="2016-10-19T14:38:00Z">
        <w:r w:rsidR="000C219C">
          <w:rPr>
            <w:rFonts w:ascii="Times New Roman" w:hAnsi="Times New Roman" w:cs="Times New Roman"/>
          </w:rPr>
          <w:fldChar w:fldCharType="end"/>
        </w:r>
        <w:r w:rsidR="000C219C">
          <w:rPr>
            <w:rFonts w:ascii="Times New Roman" w:hAnsi="Times New Roman" w:cs="Times New Roman"/>
          </w:rPr>
          <w:t>.</w:t>
        </w:r>
      </w:ins>
      <w:del w:id="273" w:author="Kayleigh" w:date="2016-10-19T14:38:00Z">
        <w:r w:rsidR="000C0875" w:rsidRPr="003D018C" w:rsidDel="000C219C">
          <w:rPr>
            <w:rFonts w:ascii="Times New Roman" w:hAnsi="Times New Roman" w:cs="Times New Roman"/>
          </w:rPr>
          <w:delText>(Huang, Carr, &amp; Cao, 2001; Humphreys &amp; Gennari, 2014).</w:delText>
        </w:r>
      </w:del>
      <w:r w:rsidR="000C0875" w:rsidRPr="003D018C">
        <w:rPr>
          <w:rFonts w:ascii="Times New Roman" w:hAnsi="Times New Roman" w:cs="Times New Roman"/>
        </w:rPr>
        <w:t xml:space="preserve"> </w:t>
      </w:r>
      <w:r w:rsidR="00AB37F8" w:rsidRPr="003D018C">
        <w:rPr>
          <w:rFonts w:ascii="Times New Roman" w:hAnsi="Times New Roman" w:cs="Times New Roman"/>
        </w:rPr>
        <w:lastRenderedPageBreak/>
        <w:t xml:space="preserve">Thus, during reading, </w:t>
      </w:r>
      <w:r w:rsidR="00C3387E">
        <w:rPr>
          <w:rFonts w:ascii="Times New Roman" w:hAnsi="Times New Roman" w:cs="Times New Roman"/>
        </w:rPr>
        <w:t>less-skilled</w:t>
      </w:r>
      <w:r w:rsidR="003113C9" w:rsidRPr="003D018C">
        <w:rPr>
          <w:rFonts w:ascii="Times New Roman" w:hAnsi="Times New Roman" w:cs="Times New Roman"/>
        </w:rPr>
        <w:t xml:space="preserve"> comprehenders</w:t>
      </w:r>
      <w:r w:rsidR="007F2A29" w:rsidRPr="003D018C">
        <w:rPr>
          <w:rFonts w:ascii="Times New Roman" w:hAnsi="Times New Roman" w:cs="Times New Roman"/>
        </w:rPr>
        <w:t>, who are good decoders,</w:t>
      </w:r>
      <w:r w:rsidR="00AB37F8" w:rsidRPr="003D018C">
        <w:rPr>
          <w:rFonts w:ascii="Times New Roman" w:hAnsi="Times New Roman" w:cs="Times New Roman"/>
        </w:rPr>
        <w:t xml:space="preserve"> </w:t>
      </w:r>
      <w:r w:rsidR="00D568CB" w:rsidRPr="003D018C">
        <w:rPr>
          <w:rFonts w:ascii="Times New Roman" w:hAnsi="Times New Roman" w:cs="Times New Roman"/>
        </w:rPr>
        <w:t xml:space="preserve">may </w:t>
      </w:r>
      <w:r w:rsidR="00404063" w:rsidRPr="00521F52">
        <w:rPr>
          <w:rFonts w:ascii="Times New Roman" w:hAnsi="Times New Roman" w:cs="Times New Roman"/>
        </w:rPr>
        <w:t xml:space="preserve">more strongly activate suboptimal </w:t>
      </w:r>
      <w:r w:rsidR="003D0127">
        <w:rPr>
          <w:rFonts w:ascii="Times New Roman" w:hAnsi="Times New Roman" w:cs="Times New Roman"/>
        </w:rPr>
        <w:t>regions</w:t>
      </w:r>
      <w:r w:rsidR="003D0127" w:rsidRPr="00521F52">
        <w:rPr>
          <w:rFonts w:ascii="Times New Roman" w:hAnsi="Times New Roman" w:cs="Times New Roman"/>
        </w:rPr>
        <w:t xml:space="preserve"> </w:t>
      </w:r>
      <w:r w:rsidR="00404063" w:rsidRPr="00521F52">
        <w:rPr>
          <w:rFonts w:ascii="Times New Roman" w:hAnsi="Times New Roman" w:cs="Times New Roman"/>
        </w:rPr>
        <w:t>for the task at hand, utilizing their</w:t>
      </w:r>
      <w:r w:rsidR="002F7E02" w:rsidRPr="00265462">
        <w:rPr>
          <w:rFonts w:ascii="Times New Roman" w:hAnsi="Times New Roman" w:cs="Times New Roman"/>
        </w:rPr>
        <w:t xml:space="preserve"> easily-accessed phonological representations </w:t>
      </w:r>
      <w:r w:rsidR="00AB37F8" w:rsidRPr="00265462">
        <w:rPr>
          <w:rFonts w:ascii="Times New Roman" w:hAnsi="Times New Roman" w:cs="Times New Roman"/>
        </w:rPr>
        <w:t xml:space="preserve">in order to </w:t>
      </w:r>
      <w:r w:rsidR="00D568CB" w:rsidRPr="00265462">
        <w:rPr>
          <w:rFonts w:ascii="Times New Roman" w:hAnsi="Times New Roman" w:cs="Times New Roman"/>
        </w:rPr>
        <w:t>support</w:t>
      </w:r>
      <w:r w:rsidR="00AB37F8" w:rsidRPr="00C9316F">
        <w:rPr>
          <w:rFonts w:ascii="Times New Roman" w:hAnsi="Times New Roman" w:cs="Times New Roman"/>
        </w:rPr>
        <w:t xml:space="preserve"> </w:t>
      </w:r>
      <w:r w:rsidR="00893384" w:rsidRPr="00C9316F">
        <w:rPr>
          <w:rFonts w:ascii="Times New Roman" w:hAnsi="Times New Roman" w:cs="Times New Roman"/>
        </w:rPr>
        <w:t xml:space="preserve">their less efficient </w:t>
      </w:r>
      <w:r w:rsidR="00AB37F8" w:rsidRPr="003D018C">
        <w:rPr>
          <w:rFonts w:ascii="Times New Roman" w:hAnsi="Times New Roman" w:cs="Times New Roman"/>
        </w:rPr>
        <w:t xml:space="preserve">semantic </w:t>
      </w:r>
      <w:r w:rsidR="00D568CB" w:rsidRPr="003D018C">
        <w:rPr>
          <w:rFonts w:ascii="Times New Roman" w:hAnsi="Times New Roman" w:cs="Times New Roman"/>
        </w:rPr>
        <w:t>access</w:t>
      </w:r>
      <w:r w:rsidR="00AB37F8" w:rsidRPr="003D018C">
        <w:rPr>
          <w:rFonts w:ascii="Times New Roman" w:hAnsi="Times New Roman" w:cs="Times New Roman"/>
        </w:rPr>
        <w:t>,</w:t>
      </w:r>
      <w:r w:rsidR="00D568CB" w:rsidRPr="003D018C">
        <w:rPr>
          <w:rFonts w:ascii="Times New Roman" w:hAnsi="Times New Roman" w:cs="Times New Roman"/>
        </w:rPr>
        <w:t xml:space="preserve"> </w:t>
      </w:r>
      <w:r w:rsidR="00404063" w:rsidRPr="003D018C">
        <w:rPr>
          <w:rFonts w:ascii="Times New Roman" w:hAnsi="Times New Roman" w:cs="Times New Roman"/>
        </w:rPr>
        <w:t>ultimately slowing</w:t>
      </w:r>
      <w:r w:rsidR="00AB37F8" w:rsidRPr="003D018C">
        <w:rPr>
          <w:rFonts w:ascii="Times New Roman" w:hAnsi="Times New Roman" w:cs="Times New Roman"/>
        </w:rPr>
        <w:t xml:space="preserve"> down the comprehension process and tak</w:t>
      </w:r>
      <w:r w:rsidR="00404063" w:rsidRPr="003D018C">
        <w:rPr>
          <w:rFonts w:ascii="Times New Roman" w:hAnsi="Times New Roman" w:cs="Times New Roman"/>
        </w:rPr>
        <w:t>ing</w:t>
      </w:r>
      <w:r w:rsidR="00AB37F8" w:rsidRPr="003D018C">
        <w:rPr>
          <w:rFonts w:ascii="Times New Roman" w:hAnsi="Times New Roman" w:cs="Times New Roman"/>
        </w:rPr>
        <w:t xml:space="preserve"> resources away from higher-order processes, such as comprehension monitoring and integration.</w:t>
      </w:r>
    </w:p>
    <w:p w14:paraId="4F8B3F72" w14:textId="59ED0FF3" w:rsidR="0098542A" w:rsidRPr="003D018C" w:rsidRDefault="00ED57A4" w:rsidP="00814C92">
      <w:pPr>
        <w:tabs>
          <w:tab w:val="left" w:pos="720"/>
        </w:tabs>
        <w:spacing w:line="480" w:lineRule="auto"/>
        <w:jc w:val="both"/>
        <w:rPr>
          <w:rFonts w:ascii="Times New Roman" w:hAnsi="Times New Roman" w:cs="Times New Roman"/>
        </w:rPr>
      </w:pPr>
      <w:r w:rsidRPr="00265462">
        <w:rPr>
          <w:rFonts w:ascii="Times New Roman" w:hAnsi="Times New Roman" w:cs="Times New Roman"/>
        </w:rPr>
        <w:tab/>
        <w:t>Our pattern of results</w:t>
      </w:r>
      <w:r w:rsidR="007266E0" w:rsidRPr="00265462">
        <w:rPr>
          <w:rFonts w:ascii="Times New Roman" w:hAnsi="Times New Roman" w:cs="Times New Roman"/>
        </w:rPr>
        <w:t xml:space="preserve"> also</w:t>
      </w:r>
      <w:r w:rsidRPr="00265462">
        <w:rPr>
          <w:rFonts w:ascii="Times New Roman" w:hAnsi="Times New Roman" w:cs="Times New Roman"/>
        </w:rPr>
        <w:t xml:space="preserve"> fit</w:t>
      </w:r>
      <w:r w:rsidR="007266E0" w:rsidRPr="00C9316F">
        <w:rPr>
          <w:rFonts w:ascii="Times New Roman" w:hAnsi="Times New Roman" w:cs="Times New Roman"/>
        </w:rPr>
        <w:t>s</w:t>
      </w:r>
      <w:r w:rsidRPr="00C9316F">
        <w:rPr>
          <w:rFonts w:ascii="Times New Roman" w:hAnsi="Times New Roman" w:cs="Times New Roman"/>
        </w:rPr>
        <w:t xml:space="preserve"> nicely into the framework put forth by Moss &amp; </w:t>
      </w:r>
      <w:proofErr w:type="spellStart"/>
      <w:r w:rsidRPr="00C9316F">
        <w:rPr>
          <w:rFonts w:ascii="Times New Roman" w:hAnsi="Times New Roman" w:cs="Times New Roman"/>
        </w:rPr>
        <w:t>Schunn</w:t>
      </w:r>
      <w:proofErr w:type="spellEnd"/>
      <w:r w:rsidRPr="00C9316F">
        <w:rPr>
          <w:rFonts w:ascii="Times New Roman" w:hAnsi="Times New Roman" w:cs="Times New Roman"/>
        </w:rPr>
        <w:t xml:space="preserve"> (2015). While good comprehenders appear to be making more use of the cohe</w:t>
      </w:r>
      <w:r w:rsidRPr="003D018C">
        <w:rPr>
          <w:rFonts w:ascii="Times New Roman" w:hAnsi="Times New Roman" w:cs="Times New Roman"/>
        </w:rPr>
        <w:t>rence-building network, as shown by activation in MTG, a</w:t>
      </w:r>
      <w:r w:rsidR="007266E0" w:rsidRPr="003D018C">
        <w:rPr>
          <w:rFonts w:ascii="Times New Roman" w:hAnsi="Times New Roman" w:cs="Times New Roman"/>
        </w:rPr>
        <w:t xml:space="preserve">nterior </w:t>
      </w:r>
      <w:r w:rsidRPr="003D018C">
        <w:rPr>
          <w:rFonts w:ascii="Times New Roman" w:hAnsi="Times New Roman" w:cs="Times New Roman"/>
        </w:rPr>
        <w:t xml:space="preserve">IFG, and </w:t>
      </w:r>
      <w:proofErr w:type="spellStart"/>
      <w:r w:rsidRPr="003D018C">
        <w:rPr>
          <w:rFonts w:ascii="Times New Roman" w:hAnsi="Times New Roman" w:cs="Times New Roman"/>
        </w:rPr>
        <w:t>precuneus</w:t>
      </w:r>
      <w:proofErr w:type="spellEnd"/>
      <w:r w:rsidRPr="003D018C">
        <w:rPr>
          <w:rFonts w:ascii="Times New Roman" w:hAnsi="Times New Roman" w:cs="Times New Roman"/>
        </w:rPr>
        <w:t xml:space="preserve">, </w:t>
      </w:r>
      <w:r w:rsidR="008C6E99" w:rsidRPr="003D018C">
        <w:rPr>
          <w:rFonts w:ascii="Times New Roman" w:hAnsi="Times New Roman" w:cs="Times New Roman"/>
        </w:rPr>
        <w:t xml:space="preserve">the </w:t>
      </w:r>
      <w:r w:rsidR="00C3387E">
        <w:rPr>
          <w:rFonts w:ascii="Times New Roman" w:hAnsi="Times New Roman" w:cs="Times New Roman"/>
        </w:rPr>
        <w:t>less-skilled</w:t>
      </w:r>
      <w:r w:rsidR="008C6E99" w:rsidRPr="003D018C">
        <w:rPr>
          <w:rFonts w:ascii="Times New Roman" w:hAnsi="Times New Roman" w:cs="Times New Roman"/>
        </w:rPr>
        <w:t xml:space="preserve"> comprehenders’ </w:t>
      </w:r>
      <w:r w:rsidRPr="003D018C">
        <w:rPr>
          <w:rFonts w:ascii="Times New Roman" w:hAnsi="Times New Roman" w:cs="Times New Roman"/>
        </w:rPr>
        <w:t xml:space="preserve">pattern of activation fits better with the cognitive control and semantic manipulation network. </w:t>
      </w:r>
      <w:r w:rsidR="003D0127">
        <w:rPr>
          <w:rFonts w:ascii="Times New Roman" w:hAnsi="Times New Roman" w:cs="Times New Roman"/>
        </w:rPr>
        <w:t>In our study,</w:t>
      </w:r>
      <w:r w:rsidRPr="003D018C">
        <w:rPr>
          <w:rFonts w:ascii="Times New Roman" w:hAnsi="Times New Roman" w:cs="Times New Roman"/>
        </w:rPr>
        <w:t xml:space="preserve"> activation</w:t>
      </w:r>
      <w:r w:rsidR="008C6E99" w:rsidRPr="003D018C">
        <w:rPr>
          <w:rFonts w:ascii="Times New Roman" w:hAnsi="Times New Roman" w:cs="Times New Roman"/>
        </w:rPr>
        <w:t xml:space="preserve"> is negatively correlated with comprehension skill</w:t>
      </w:r>
      <w:r w:rsidRPr="003D018C">
        <w:rPr>
          <w:rFonts w:ascii="Times New Roman" w:hAnsi="Times New Roman" w:cs="Times New Roman"/>
        </w:rPr>
        <w:t xml:space="preserve"> in DLPFC and ACC, both hypothesized to be part of this network. Thus,</w:t>
      </w:r>
      <w:r w:rsidR="008C6E99" w:rsidRPr="003D018C">
        <w:rPr>
          <w:rFonts w:ascii="Times New Roman" w:hAnsi="Times New Roman" w:cs="Times New Roman"/>
        </w:rPr>
        <w:t xml:space="preserve"> </w:t>
      </w:r>
      <w:r w:rsidR="003D0127">
        <w:rPr>
          <w:rFonts w:ascii="Times New Roman" w:hAnsi="Times New Roman" w:cs="Times New Roman"/>
        </w:rPr>
        <w:t xml:space="preserve">while </w:t>
      </w:r>
      <w:r w:rsidR="008C6E99" w:rsidRPr="003D018C">
        <w:rPr>
          <w:rFonts w:ascii="Times New Roman" w:hAnsi="Times New Roman" w:cs="Times New Roman"/>
        </w:rPr>
        <w:t xml:space="preserve">individuals </w:t>
      </w:r>
      <w:r w:rsidRPr="003D018C">
        <w:rPr>
          <w:rFonts w:ascii="Times New Roman" w:hAnsi="Times New Roman" w:cs="Times New Roman"/>
        </w:rPr>
        <w:t xml:space="preserve">may be able to manipulate whatever semantic information they </w:t>
      </w:r>
      <w:r w:rsidR="008C6E99" w:rsidRPr="003D018C">
        <w:rPr>
          <w:rFonts w:ascii="Times New Roman" w:hAnsi="Times New Roman" w:cs="Times New Roman"/>
        </w:rPr>
        <w:t>can</w:t>
      </w:r>
      <w:r w:rsidRPr="003D018C">
        <w:rPr>
          <w:rFonts w:ascii="Times New Roman" w:hAnsi="Times New Roman" w:cs="Times New Roman"/>
        </w:rPr>
        <w:t xml:space="preserve"> access</w:t>
      </w:r>
      <w:r w:rsidR="003D0127">
        <w:rPr>
          <w:rFonts w:ascii="Times New Roman" w:hAnsi="Times New Roman" w:cs="Times New Roman"/>
        </w:rPr>
        <w:t xml:space="preserve"> regardless of comprehension skill</w:t>
      </w:r>
      <w:r w:rsidRPr="003D018C">
        <w:rPr>
          <w:rFonts w:ascii="Times New Roman" w:hAnsi="Times New Roman" w:cs="Times New Roman"/>
        </w:rPr>
        <w:t xml:space="preserve">, </w:t>
      </w:r>
      <w:r w:rsidR="008C6E99" w:rsidRPr="003D018C">
        <w:rPr>
          <w:rFonts w:ascii="Times New Roman" w:hAnsi="Times New Roman" w:cs="Times New Roman"/>
        </w:rPr>
        <w:t xml:space="preserve">coherence building seems to be more strongly related to comprehension skill. The activation patterns of </w:t>
      </w:r>
      <w:r w:rsidR="00C3387E">
        <w:rPr>
          <w:rFonts w:ascii="Times New Roman" w:hAnsi="Times New Roman" w:cs="Times New Roman"/>
        </w:rPr>
        <w:t>less-skilled</w:t>
      </w:r>
      <w:r w:rsidR="008C6E99" w:rsidRPr="003D018C">
        <w:rPr>
          <w:rFonts w:ascii="Times New Roman" w:hAnsi="Times New Roman" w:cs="Times New Roman"/>
        </w:rPr>
        <w:t xml:space="preserve"> comprehenders </w:t>
      </w:r>
      <w:r w:rsidRPr="003D018C">
        <w:rPr>
          <w:rFonts w:ascii="Times New Roman" w:hAnsi="Times New Roman" w:cs="Times New Roman"/>
        </w:rPr>
        <w:t xml:space="preserve">suggest that they are not building a coherent model of the text. </w:t>
      </w:r>
      <w:r w:rsidR="00032783" w:rsidRPr="003D018C">
        <w:rPr>
          <w:rFonts w:ascii="Times New Roman" w:hAnsi="Times New Roman" w:cs="Times New Roman"/>
        </w:rPr>
        <w:t xml:space="preserve">Behaviorally, </w:t>
      </w:r>
      <w:r w:rsidR="00C96E9B">
        <w:rPr>
          <w:rFonts w:ascii="Times New Roman" w:hAnsi="Times New Roman" w:cs="Times New Roman"/>
        </w:rPr>
        <w:t>poor comprehenders</w:t>
      </w:r>
      <w:r w:rsidR="00C96E9B" w:rsidRPr="003D018C">
        <w:rPr>
          <w:rFonts w:ascii="Times New Roman" w:hAnsi="Times New Roman" w:cs="Times New Roman"/>
        </w:rPr>
        <w:t xml:space="preserve"> </w:t>
      </w:r>
      <w:r w:rsidR="003D0127">
        <w:rPr>
          <w:rFonts w:ascii="Times New Roman" w:hAnsi="Times New Roman" w:cs="Times New Roman"/>
        </w:rPr>
        <w:t>do</w:t>
      </w:r>
      <w:r w:rsidR="003D0127" w:rsidRPr="003D018C">
        <w:rPr>
          <w:rFonts w:ascii="Times New Roman" w:hAnsi="Times New Roman" w:cs="Times New Roman"/>
        </w:rPr>
        <w:t xml:space="preserve"> </w:t>
      </w:r>
      <w:r w:rsidR="00032783" w:rsidRPr="003D018C">
        <w:rPr>
          <w:rFonts w:ascii="Times New Roman" w:hAnsi="Times New Roman" w:cs="Times New Roman"/>
        </w:rPr>
        <w:t xml:space="preserve">show lower standards for coherence during comprehension, often failing to notice anomalous portions of text </w:t>
      </w:r>
      <w:ins w:id="274" w:author="Kayleigh" w:date="2016-10-19T14:39:00Z">
        <w:r w:rsidR="000C219C">
          <w:rPr>
            <w:rFonts w:ascii="Times New Roman" w:hAnsi="Times New Roman" w:cs="Times New Roman"/>
          </w:rPr>
          <w:fldChar w:fldCharType="begin" w:fldLock="1"/>
        </w:r>
      </w:ins>
      <w:r w:rsidR="00692713">
        <w:rPr>
          <w:rFonts w:ascii="Times New Roman" w:hAnsi="Times New Roman" w:cs="Times New Roman"/>
        </w:rPr>
        <w:instrText>ADDIN CSL_CITATION { "citationItems" : [ { "id" : "ITEM-1", "itemData" : { "DOI" : "10.1037/a0013382", "ISBN" : "0022-0663, 0022-0663", "ISSN" : "0022-0663", "abstract" : "To investigate the use of context and monitoring of comprehension in lexical ambiguity resolution in children, the authors asked 10- to 12-year-old good and poor comprehenders to read sentences consisting of 2 clauses, 1 containing the ambiguous word and the other the disambiguating information. The order of the clauses was reversed so that disambiguating information either preceded or followed the ambiguous word. Context use and comprehension monitoring were examined by measuring eye fixations (Experiment 1) and self-paced reading times (Experiment 2) on the ambiguous word and disambiguating region. The results of Experiment 1 and 2 showed that poor comprehenders made use of prior context to facilitate lexical ambiguity resolution as effectively as good comprehenders but that they monitored their comprehension less effectively than good comprehenders. Good comprehenders corrected an initial interpretation error on an ambiguous word and restored comprehension once they encountered the disambiguating region. Poor comprehenders failed to deal with this type of comprehension failure.", "author" : [ { "dropping-particle" : "", "family" : "Schoot", "given" : "Menno", "non-dropping-particle" : "van der", "parse-names" : false, "suffix" : "" }, { "dropping-particle" : "", "family" : "Vasbinder", "given" : "Alain L", "non-dropping-particle" : "", "parse-names" : false, "suffix" : "" }, { "dropping-particle" : "", "family" : "Horsley", "given" : "Tako M", "non-dropping-particle" : "", "parse-names" : false, "suffix" : "" }, { "dropping-particle" : "", "family" : "Reijntjes", "given" : "Albert", "non-dropping-particle" : "", "parse-names" : false, "suffix" : "" }, { "dropping-particle" : "", "family" : "Lieshout", "given" : "Ernest C D M", "non-dropping-particle" : "van", "parse-names" : false, "suffix" : "" } ], "container-title" : "Journal of Educational Psychology", "id" : "ITEM-1", "issue" : "1", "issued" : { "date-parts" : [ [ "2009" ] ] }, "page" : "21-36", "title" : "Lexical ambiguity resolution in good and poor comprehenders: An eye fixation and self-paced reading study in primary school children.", "type" : "article-journal", "volume" : "101" }, "uris" : [ "http://www.mendeley.com/documents/?uuid=9c88ab16-4697-4d3a-945f-8b629bfc3bac" ] }, { "id" : "ITEM-2", "itemData" : { "DOI" : "10.1023/A:1007996502372", "ISBN" : "0922-4777", "ISSN" : "09224777", "abstract" : "This experiment investigated metacognitive monitoring in the processing of anaphors in 10-year-old skilled and less skilled comprehenders. Two tasks were used with expository texts. The direct self-evaluation task was carried out with consistent texts in which target anaphors were either repeated noun phrases or pronouns. Subjects had to read and to evaluate their own comprehension on a 6-point scale. After reading, subjects answered multiple-choice questions designed to test the processing of anaphors. In the inconsistency detection task, target anaphors were either repeated noun phrases or inconsistent noun phrases. Subjects had to read and detect inconsistencies. After reading, they answered multiple-choice questions. In both tasks, on-line measures (reading times for units containing target anaphors and for subsequent units, and look-backs) were collected in addition to off-line measures (ratings of comprehension, detection of inconsistencies and response tomultiple-choice ques- tions) in order to analyse indicators of implicit and explicit evaluation and revision activities. The results from the two tasks converged: less skilled comprehenders showed deficiencies in monitoring on measures of implicit and explicit evaluation and revision. Patterns of reading times revealed that less skilled comprehenders were sensitive to the difficulties in processing pronouns in the self-evaluation task and also sensitive to the lack of text cohesion in the inconsistency detection task. However, this sensitivity was weak and unable to trigger explicit activities. These results were interpreted in the framework of Karmiloff-Smith\u2019s (1986) model.", "author" : [ { "dropping-particle" : "", "family" : "Ehrlich", "given" : "Marie-france", "non-dropping-particle" : "", "parse-names" : false, "suffix" : "" }, { "dropping-particle" : "", "family" : "Remond", "given" : "Martine", "non-dropping-particle" : "", "parse-names" : false, "suffix" : "" }, { "dropping-particle" : "", "family" : "Tardieu", "given" : "Hubert", "non-dropping-particle" : "", "parse-names" : false, "suffix" : "" } ], "container-title" : "Reading and Writing: An Interdisciplinary Journal", "id" : "ITEM-2", "issue" : "1", "issued" : { "date-parts" : [ [ "1999" ] ] }, "page" : "29-63", "title" : "Processing of anaphoric devices in young skilled and less skilled comprehenders : Differences in metacognitive monitoring", "type" : "article-journal", "volume" : "11" }, "uris" : [ "http://www.mendeley.com/documents/?uuid=f7770623-6b72-42b8-b103-fcc2a3718b7a" ] } ], "mendeley" : { "formattedCitation" : "[Ehrlich et al., 1999; van der Schoot et al., 2009]", "plainTextFormattedCitation" : "[Ehrlich et al., 1999; van der Schoot et al., 2009]", "previouslyFormattedCitation" : "[Ehrlich et al., 1999; van der Schoot et al., 2009]" }, "properties" : { "noteIndex" : 0 }, "schema" : "https://github.com/citation-style-language/schema/raw/master/csl-citation.json" }</w:instrText>
      </w:r>
      <w:r w:rsidR="000C219C">
        <w:rPr>
          <w:rFonts w:ascii="Times New Roman" w:hAnsi="Times New Roman" w:cs="Times New Roman"/>
        </w:rPr>
        <w:fldChar w:fldCharType="separate"/>
      </w:r>
      <w:r w:rsidR="000C219C" w:rsidRPr="000C219C">
        <w:rPr>
          <w:rFonts w:ascii="Times New Roman" w:hAnsi="Times New Roman" w:cs="Times New Roman"/>
          <w:noProof/>
        </w:rPr>
        <w:t>[Ehrlich et al., 1999; van der Schoot et al., 2009]</w:t>
      </w:r>
      <w:ins w:id="275" w:author="Kayleigh" w:date="2016-10-19T14:39:00Z">
        <w:r w:rsidR="000C219C">
          <w:rPr>
            <w:rFonts w:ascii="Times New Roman" w:hAnsi="Times New Roman" w:cs="Times New Roman"/>
          </w:rPr>
          <w:fldChar w:fldCharType="end"/>
        </w:r>
        <w:r w:rsidR="000C219C">
          <w:rPr>
            <w:rFonts w:ascii="Times New Roman" w:hAnsi="Times New Roman" w:cs="Times New Roman"/>
          </w:rPr>
          <w:t>.</w:t>
        </w:r>
      </w:ins>
      <w:del w:id="276" w:author="Kayleigh" w:date="2016-10-19T14:39:00Z">
        <w:r w:rsidR="00032783" w:rsidRPr="003D018C" w:rsidDel="000C219C">
          <w:rPr>
            <w:rFonts w:ascii="Times New Roman" w:hAnsi="Times New Roman" w:cs="Times New Roman"/>
          </w:rPr>
          <w:delText>(van der Schoot, Vasbinder, Horsley, Reijntjes, &amp; van Lieshout, 2009; Ehrlich, Remond, &amp; Tardieu, 1999).</w:delText>
        </w:r>
      </w:del>
      <w:r w:rsidR="00032783" w:rsidRPr="003D018C">
        <w:rPr>
          <w:rFonts w:ascii="Times New Roman" w:hAnsi="Times New Roman" w:cs="Times New Roman"/>
        </w:rPr>
        <w:t xml:space="preserve"> </w:t>
      </w:r>
    </w:p>
    <w:p w14:paraId="2C0DC777" w14:textId="4AD94C83" w:rsidR="00674E45" w:rsidRPr="003D018C" w:rsidRDefault="00674E45" w:rsidP="00814C92">
      <w:pPr>
        <w:tabs>
          <w:tab w:val="left" w:pos="720"/>
        </w:tabs>
        <w:spacing w:line="480" w:lineRule="auto"/>
        <w:jc w:val="both"/>
        <w:rPr>
          <w:rFonts w:ascii="Times New Roman" w:hAnsi="Times New Roman" w:cs="Times New Roman"/>
        </w:rPr>
      </w:pPr>
      <w:r w:rsidRPr="003D018C">
        <w:rPr>
          <w:rFonts w:ascii="Times New Roman" w:hAnsi="Times New Roman" w:cs="Times New Roman"/>
        </w:rPr>
        <w:tab/>
        <w:t xml:space="preserve">While the results </w:t>
      </w:r>
      <w:r w:rsidR="00B251F4" w:rsidRPr="003D018C">
        <w:rPr>
          <w:rFonts w:ascii="Times New Roman" w:hAnsi="Times New Roman" w:cs="Times New Roman"/>
        </w:rPr>
        <w:t xml:space="preserve">seem to </w:t>
      </w:r>
      <w:r w:rsidRPr="003D018C">
        <w:rPr>
          <w:rFonts w:ascii="Times New Roman" w:hAnsi="Times New Roman" w:cs="Times New Roman"/>
        </w:rPr>
        <w:t xml:space="preserve">support </w:t>
      </w:r>
      <w:r w:rsidR="002F7E02" w:rsidRPr="003D018C">
        <w:rPr>
          <w:rFonts w:ascii="Times New Roman" w:hAnsi="Times New Roman" w:cs="Times New Roman"/>
        </w:rPr>
        <w:t>atypical use of</w:t>
      </w:r>
      <w:r w:rsidR="00554079" w:rsidRPr="003D018C">
        <w:rPr>
          <w:rFonts w:ascii="Times New Roman" w:hAnsi="Times New Roman" w:cs="Times New Roman"/>
        </w:rPr>
        <w:t xml:space="preserve"> semantic and executive</w:t>
      </w:r>
      <w:r w:rsidR="002F7E02" w:rsidRPr="003D018C">
        <w:rPr>
          <w:rFonts w:ascii="Times New Roman" w:hAnsi="Times New Roman" w:cs="Times New Roman"/>
        </w:rPr>
        <w:t xml:space="preserve"> function</w:t>
      </w:r>
      <w:r w:rsidR="00554079" w:rsidRPr="003D018C">
        <w:rPr>
          <w:rFonts w:ascii="Times New Roman" w:hAnsi="Times New Roman" w:cs="Times New Roman"/>
        </w:rPr>
        <w:t xml:space="preserve"> </w:t>
      </w:r>
      <w:r w:rsidR="002F7E02" w:rsidRPr="003D018C">
        <w:rPr>
          <w:rFonts w:ascii="Times New Roman" w:hAnsi="Times New Roman" w:cs="Times New Roman"/>
        </w:rPr>
        <w:t xml:space="preserve">networks </w:t>
      </w:r>
      <w:r w:rsidR="00554079" w:rsidRPr="003D018C">
        <w:rPr>
          <w:rFonts w:ascii="Times New Roman" w:hAnsi="Times New Roman" w:cs="Times New Roman"/>
        </w:rPr>
        <w:t xml:space="preserve">in </w:t>
      </w:r>
      <w:r w:rsidR="00C3387E">
        <w:rPr>
          <w:rFonts w:ascii="Times New Roman" w:hAnsi="Times New Roman" w:cs="Times New Roman"/>
        </w:rPr>
        <w:t>less-skilled</w:t>
      </w:r>
      <w:r w:rsidR="00554079" w:rsidRPr="003D018C">
        <w:rPr>
          <w:rFonts w:ascii="Times New Roman" w:hAnsi="Times New Roman" w:cs="Times New Roman"/>
        </w:rPr>
        <w:t xml:space="preserve"> comprehenders</w:t>
      </w:r>
      <w:r w:rsidR="00B251F4" w:rsidRPr="00521F52">
        <w:rPr>
          <w:rFonts w:ascii="Times New Roman" w:hAnsi="Times New Roman" w:cs="Times New Roman"/>
        </w:rPr>
        <w:t xml:space="preserve">, we must consider alternative explanations. First off, both </w:t>
      </w:r>
      <w:r w:rsidR="00412818" w:rsidRPr="00265462">
        <w:rPr>
          <w:rFonts w:ascii="Times New Roman" w:hAnsi="Times New Roman" w:cs="Times New Roman"/>
        </w:rPr>
        <w:t>our passage and single word processing</w:t>
      </w:r>
      <w:r w:rsidR="00B251F4" w:rsidRPr="00C9316F">
        <w:rPr>
          <w:rFonts w:ascii="Times New Roman" w:hAnsi="Times New Roman" w:cs="Times New Roman"/>
        </w:rPr>
        <w:t xml:space="preserve"> tasks were completely passive. Participants were not asked to make any responses </w:t>
      </w:r>
      <w:r w:rsidR="00412818" w:rsidRPr="003D018C">
        <w:rPr>
          <w:rFonts w:ascii="Times New Roman" w:hAnsi="Times New Roman" w:cs="Times New Roman"/>
        </w:rPr>
        <w:t xml:space="preserve">or </w:t>
      </w:r>
      <w:r w:rsidR="007266E0" w:rsidRPr="003D018C">
        <w:rPr>
          <w:rFonts w:ascii="Times New Roman" w:hAnsi="Times New Roman" w:cs="Times New Roman"/>
        </w:rPr>
        <w:t xml:space="preserve">to </w:t>
      </w:r>
      <w:r w:rsidR="00412818" w:rsidRPr="003D018C">
        <w:rPr>
          <w:rFonts w:ascii="Times New Roman" w:hAnsi="Times New Roman" w:cs="Times New Roman"/>
        </w:rPr>
        <w:t xml:space="preserve">answer comprehension questions </w:t>
      </w:r>
      <w:r w:rsidR="00B251F4" w:rsidRPr="003D018C">
        <w:rPr>
          <w:rFonts w:ascii="Times New Roman" w:hAnsi="Times New Roman" w:cs="Times New Roman"/>
        </w:rPr>
        <w:t xml:space="preserve">during or after the experiment. As such, it is possible that the differences in activation related to comprehension </w:t>
      </w:r>
      <w:r w:rsidR="00412818" w:rsidRPr="003D018C">
        <w:rPr>
          <w:rFonts w:ascii="Times New Roman" w:hAnsi="Times New Roman" w:cs="Times New Roman"/>
        </w:rPr>
        <w:t xml:space="preserve">reflect differences in </w:t>
      </w:r>
      <w:r w:rsidR="00B251F4" w:rsidRPr="003D018C">
        <w:rPr>
          <w:rFonts w:ascii="Times New Roman" w:hAnsi="Times New Roman" w:cs="Times New Roman"/>
        </w:rPr>
        <w:t>attention to</w:t>
      </w:r>
      <w:r w:rsidR="00412818" w:rsidRPr="003D018C">
        <w:rPr>
          <w:rFonts w:ascii="Times New Roman" w:hAnsi="Times New Roman" w:cs="Times New Roman"/>
        </w:rPr>
        <w:t xml:space="preserve"> or engagement with</w:t>
      </w:r>
      <w:r w:rsidR="00B251F4" w:rsidRPr="003D018C">
        <w:rPr>
          <w:rFonts w:ascii="Times New Roman" w:hAnsi="Times New Roman" w:cs="Times New Roman"/>
        </w:rPr>
        <w:t xml:space="preserve"> the stimuli. </w:t>
      </w:r>
      <w:r w:rsidR="00F117AC" w:rsidRPr="003D018C">
        <w:rPr>
          <w:rFonts w:ascii="Times New Roman" w:hAnsi="Times New Roman" w:cs="Times New Roman"/>
        </w:rPr>
        <w:t xml:space="preserve">This is a key weakness in our </w:t>
      </w:r>
      <w:r w:rsidR="00F117AC" w:rsidRPr="003D018C">
        <w:rPr>
          <w:rFonts w:ascii="Times New Roman" w:hAnsi="Times New Roman" w:cs="Times New Roman"/>
        </w:rPr>
        <w:lastRenderedPageBreak/>
        <w:t xml:space="preserve">study and should be addressed in future research. </w:t>
      </w:r>
      <w:r w:rsidR="00BC0765" w:rsidRPr="003D018C">
        <w:rPr>
          <w:rFonts w:ascii="Times New Roman" w:hAnsi="Times New Roman" w:cs="Times New Roman"/>
        </w:rPr>
        <w:t xml:space="preserve">However, the fact that </w:t>
      </w:r>
      <w:r w:rsidR="00C3387E">
        <w:rPr>
          <w:rFonts w:ascii="Times New Roman" w:hAnsi="Times New Roman" w:cs="Times New Roman"/>
        </w:rPr>
        <w:t>less-skilled</w:t>
      </w:r>
      <w:r w:rsidR="00BC0765" w:rsidRPr="003D018C">
        <w:rPr>
          <w:rFonts w:ascii="Times New Roman" w:hAnsi="Times New Roman" w:cs="Times New Roman"/>
        </w:rPr>
        <w:t xml:space="preserve"> comprehenders showed </w:t>
      </w:r>
      <w:r w:rsidR="00E8245E" w:rsidRPr="003D018C">
        <w:rPr>
          <w:rFonts w:ascii="Times New Roman" w:hAnsi="Times New Roman" w:cs="Times New Roman"/>
        </w:rPr>
        <w:t xml:space="preserve">activation consistent with </w:t>
      </w:r>
      <w:r w:rsidR="00BC0765" w:rsidRPr="003D018C">
        <w:rPr>
          <w:rFonts w:ascii="Times New Roman" w:hAnsi="Times New Roman" w:cs="Times New Roman"/>
        </w:rPr>
        <w:t xml:space="preserve">more </w:t>
      </w:r>
      <w:r w:rsidR="00412818" w:rsidRPr="003D018C">
        <w:rPr>
          <w:rFonts w:ascii="Times New Roman" w:hAnsi="Times New Roman" w:cs="Times New Roman"/>
        </w:rPr>
        <w:t>effortful processing</w:t>
      </w:r>
      <w:r w:rsidR="00BC0765" w:rsidRPr="003D018C">
        <w:rPr>
          <w:rFonts w:ascii="Times New Roman" w:hAnsi="Times New Roman" w:cs="Times New Roman"/>
        </w:rPr>
        <w:t xml:space="preserve"> suggests that they were </w:t>
      </w:r>
      <w:r w:rsidR="00412818" w:rsidRPr="003D018C">
        <w:rPr>
          <w:rFonts w:ascii="Times New Roman" w:hAnsi="Times New Roman" w:cs="Times New Roman"/>
        </w:rPr>
        <w:t>actively engaged</w:t>
      </w:r>
      <w:r w:rsidR="00BC0765" w:rsidRPr="003D018C">
        <w:rPr>
          <w:rFonts w:ascii="Times New Roman" w:hAnsi="Times New Roman" w:cs="Times New Roman"/>
        </w:rPr>
        <w:t xml:space="preserve"> during both tasks. </w:t>
      </w:r>
      <w:r w:rsidR="00412818" w:rsidRPr="003D018C">
        <w:rPr>
          <w:rFonts w:ascii="Times New Roman" w:hAnsi="Times New Roman" w:cs="Times New Roman"/>
        </w:rPr>
        <w:t>Further, although the passive nature of the task provides a window into naturalistic processing of words and passages</w:t>
      </w:r>
      <w:r w:rsidR="007266E0" w:rsidRPr="003D018C">
        <w:rPr>
          <w:rFonts w:ascii="Times New Roman" w:hAnsi="Times New Roman" w:cs="Times New Roman"/>
        </w:rPr>
        <w:t>,</w:t>
      </w:r>
      <w:r w:rsidR="00412818" w:rsidRPr="003D018C">
        <w:rPr>
          <w:rFonts w:ascii="Times New Roman" w:hAnsi="Times New Roman" w:cs="Times New Roman"/>
        </w:rPr>
        <w:t xml:space="preserve"> it makes </w:t>
      </w:r>
      <w:r w:rsidR="006F012C" w:rsidRPr="003D018C">
        <w:rPr>
          <w:rFonts w:ascii="Times New Roman" w:hAnsi="Times New Roman" w:cs="Times New Roman"/>
        </w:rPr>
        <w:t>it hard to determine</w:t>
      </w:r>
      <w:r w:rsidR="00412818" w:rsidRPr="003D018C">
        <w:rPr>
          <w:rFonts w:ascii="Times New Roman" w:hAnsi="Times New Roman" w:cs="Times New Roman"/>
        </w:rPr>
        <w:t xml:space="preserve"> exactly which aspect of passage or word reading required more effort for </w:t>
      </w:r>
      <w:r w:rsidR="00C3387E">
        <w:rPr>
          <w:rFonts w:ascii="Times New Roman" w:hAnsi="Times New Roman" w:cs="Times New Roman"/>
        </w:rPr>
        <w:t>less-skilled</w:t>
      </w:r>
      <w:r w:rsidR="00412818" w:rsidRPr="003D018C">
        <w:rPr>
          <w:rFonts w:ascii="Times New Roman" w:hAnsi="Times New Roman" w:cs="Times New Roman"/>
        </w:rPr>
        <w:t xml:space="preserve"> comprehenders. As we have discussed, these tasks require multiple levels of processing from decoding to lexical semantic access to parsing to combining concepts</w:t>
      </w:r>
      <w:r w:rsidR="00875E50" w:rsidRPr="003D018C">
        <w:rPr>
          <w:rFonts w:ascii="Times New Roman" w:hAnsi="Times New Roman" w:cs="Times New Roman"/>
        </w:rPr>
        <w:t xml:space="preserve"> and monitoring comprehension. We have tried to eliminate differences that could be attributable to low-level word reading </w:t>
      </w:r>
      <w:r w:rsidR="006F012C" w:rsidRPr="003D018C">
        <w:rPr>
          <w:rFonts w:ascii="Times New Roman" w:hAnsi="Times New Roman" w:cs="Times New Roman"/>
        </w:rPr>
        <w:t>b</w:t>
      </w:r>
      <w:r w:rsidR="00875E50" w:rsidRPr="003D018C">
        <w:rPr>
          <w:rFonts w:ascii="Times New Roman" w:hAnsi="Times New Roman" w:cs="Times New Roman"/>
        </w:rPr>
        <w:t>y ensuring that all participants had normal decoding ability</w:t>
      </w:r>
      <w:r w:rsidR="006F012C" w:rsidRPr="003D018C">
        <w:rPr>
          <w:rFonts w:ascii="Times New Roman" w:hAnsi="Times New Roman" w:cs="Times New Roman"/>
        </w:rPr>
        <w:t>.</w:t>
      </w:r>
      <w:r w:rsidR="00875E50" w:rsidRPr="003D018C">
        <w:rPr>
          <w:rFonts w:ascii="Times New Roman" w:hAnsi="Times New Roman" w:cs="Times New Roman"/>
        </w:rPr>
        <w:t xml:space="preserve"> </w:t>
      </w:r>
      <w:r w:rsidR="006F012C" w:rsidRPr="003D018C">
        <w:rPr>
          <w:rFonts w:ascii="Times New Roman" w:hAnsi="Times New Roman" w:cs="Times New Roman"/>
        </w:rPr>
        <w:t>H</w:t>
      </w:r>
      <w:r w:rsidR="00875E50" w:rsidRPr="003D018C">
        <w:rPr>
          <w:rFonts w:ascii="Times New Roman" w:hAnsi="Times New Roman" w:cs="Times New Roman"/>
        </w:rPr>
        <w:t xml:space="preserve">owever, </w:t>
      </w:r>
      <w:r w:rsidR="00666CD1" w:rsidRPr="003D018C">
        <w:rPr>
          <w:rFonts w:ascii="Times New Roman" w:hAnsi="Times New Roman" w:cs="Times New Roman"/>
        </w:rPr>
        <w:t>multiple</w:t>
      </w:r>
      <w:r w:rsidR="006F012C" w:rsidRPr="003D018C">
        <w:rPr>
          <w:rFonts w:ascii="Times New Roman" w:hAnsi="Times New Roman" w:cs="Times New Roman"/>
        </w:rPr>
        <w:t xml:space="preserve"> </w:t>
      </w:r>
      <w:r w:rsidR="00875E50" w:rsidRPr="003D018C">
        <w:rPr>
          <w:rFonts w:ascii="Times New Roman" w:hAnsi="Times New Roman" w:cs="Times New Roman"/>
        </w:rPr>
        <w:t>higher</w:t>
      </w:r>
      <w:r w:rsidR="006F012C" w:rsidRPr="003D018C">
        <w:rPr>
          <w:rFonts w:ascii="Times New Roman" w:hAnsi="Times New Roman" w:cs="Times New Roman"/>
        </w:rPr>
        <w:t>-l</w:t>
      </w:r>
      <w:r w:rsidR="00875E50" w:rsidRPr="003D018C">
        <w:rPr>
          <w:rFonts w:ascii="Times New Roman" w:hAnsi="Times New Roman" w:cs="Times New Roman"/>
        </w:rPr>
        <w:t xml:space="preserve">evel aspects of word and passage reading </w:t>
      </w:r>
      <w:r w:rsidR="006F012C" w:rsidRPr="003D018C">
        <w:rPr>
          <w:rFonts w:ascii="Times New Roman" w:hAnsi="Times New Roman" w:cs="Times New Roman"/>
        </w:rPr>
        <w:t>h</w:t>
      </w:r>
      <w:r w:rsidR="00875E50" w:rsidRPr="003D018C">
        <w:rPr>
          <w:rFonts w:ascii="Times New Roman" w:hAnsi="Times New Roman" w:cs="Times New Roman"/>
        </w:rPr>
        <w:t>a</w:t>
      </w:r>
      <w:r w:rsidR="00E8245E" w:rsidRPr="003D018C">
        <w:rPr>
          <w:rFonts w:ascii="Times New Roman" w:hAnsi="Times New Roman" w:cs="Times New Roman"/>
        </w:rPr>
        <w:t>ve</w:t>
      </w:r>
      <w:r w:rsidR="00875E50" w:rsidRPr="003D018C">
        <w:rPr>
          <w:rFonts w:ascii="Times New Roman" w:hAnsi="Times New Roman" w:cs="Times New Roman"/>
        </w:rPr>
        <w:t xml:space="preserve"> been implicated as pressure point</w:t>
      </w:r>
      <w:r w:rsidR="00E8245E" w:rsidRPr="003D018C">
        <w:rPr>
          <w:rFonts w:ascii="Times New Roman" w:hAnsi="Times New Roman" w:cs="Times New Roman"/>
        </w:rPr>
        <w:t>s</w:t>
      </w:r>
      <w:r w:rsidR="00875E50" w:rsidRPr="003D018C">
        <w:rPr>
          <w:rFonts w:ascii="Times New Roman" w:hAnsi="Times New Roman" w:cs="Times New Roman"/>
        </w:rPr>
        <w:t xml:space="preserve"> for comprehension difficulty</w:t>
      </w:r>
      <w:r w:rsidR="007266E0" w:rsidRPr="003D018C">
        <w:rPr>
          <w:rFonts w:ascii="Times New Roman" w:hAnsi="Times New Roman" w:cs="Times New Roman"/>
        </w:rPr>
        <w:t>, and our analysis cannot completely tease those skills apart</w:t>
      </w:r>
      <w:r w:rsidR="00875E50" w:rsidRPr="003D018C">
        <w:rPr>
          <w:rFonts w:ascii="Times New Roman" w:hAnsi="Times New Roman" w:cs="Times New Roman"/>
        </w:rPr>
        <w:t>.</w:t>
      </w:r>
      <w:r w:rsidR="00412818" w:rsidRPr="00521F52">
        <w:rPr>
          <w:rFonts w:ascii="Times New Roman" w:hAnsi="Times New Roman" w:cs="Times New Roman"/>
        </w:rPr>
        <w:t xml:space="preserve"> </w:t>
      </w:r>
      <w:r w:rsidR="00404063" w:rsidRPr="00265462">
        <w:rPr>
          <w:rFonts w:ascii="Times New Roman" w:hAnsi="Times New Roman" w:cs="Times New Roman"/>
        </w:rPr>
        <w:t>In addition, the lack of dissociation between modalities seen in the first behavioral PLS, which compared spoken and printed passages, may be in part due to t</w:t>
      </w:r>
      <w:r w:rsidR="00404063" w:rsidRPr="00C9316F">
        <w:rPr>
          <w:rFonts w:ascii="Times New Roman" w:hAnsi="Times New Roman" w:cs="Times New Roman"/>
        </w:rPr>
        <w:t>he how the stories were presented. In the task, participants heard different parts of the same story presented in both the visual and the auditory modalities. Thus, similar patterns of brain activation seen in these conditions ma</w:t>
      </w:r>
      <w:r w:rsidR="00404063" w:rsidRPr="003D018C">
        <w:rPr>
          <w:rFonts w:ascii="Times New Roman" w:hAnsi="Times New Roman" w:cs="Times New Roman"/>
        </w:rPr>
        <w:t>y be driven by the continuity in content across the modalities.</w:t>
      </w:r>
    </w:p>
    <w:p w14:paraId="27A9EBE9" w14:textId="7722F930" w:rsidR="00C25011" w:rsidRPr="00521F52" w:rsidRDefault="005B7D6B" w:rsidP="00F117AC">
      <w:pPr>
        <w:tabs>
          <w:tab w:val="left" w:pos="720"/>
        </w:tabs>
        <w:spacing w:line="480" w:lineRule="auto"/>
        <w:jc w:val="both"/>
        <w:rPr>
          <w:rFonts w:ascii="Times New Roman" w:hAnsi="Times New Roman" w:cs="Times New Roman"/>
        </w:rPr>
      </w:pPr>
      <w:r w:rsidRPr="003D018C">
        <w:rPr>
          <w:rFonts w:ascii="Times New Roman" w:hAnsi="Times New Roman" w:cs="Times New Roman"/>
        </w:rPr>
        <w:tab/>
      </w:r>
      <w:r w:rsidR="00554079" w:rsidRPr="003D018C">
        <w:rPr>
          <w:rFonts w:ascii="Times New Roman" w:hAnsi="Times New Roman" w:cs="Times New Roman"/>
        </w:rPr>
        <w:t>In sum, PLS a</w:t>
      </w:r>
      <w:r w:rsidR="00861090" w:rsidRPr="003D018C">
        <w:rPr>
          <w:rFonts w:ascii="Times New Roman" w:hAnsi="Times New Roman" w:cs="Times New Roman"/>
        </w:rPr>
        <w:t xml:space="preserve">nalyses from both our word- and passage-level task suggest that patterns of brain activation elicited during reading print and listening to speech are related to comprehension skill even when phonological decoding remains intact. </w:t>
      </w:r>
      <w:r w:rsidR="00C3387E">
        <w:rPr>
          <w:rFonts w:ascii="Times New Roman" w:hAnsi="Times New Roman" w:cs="Times New Roman"/>
        </w:rPr>
        <w:t>Skilled</w:t>
      </w:r>
      <w:r w:rsidR="00861090" w:rsidRPr="003D018C">
        <w:rPr>
          <w:rFonts w:ascii="Times New Roman" w:hAnsi="Times New Roman" w:cs="Times New Roman"/>
        </w:rPr>
        <w:t xml:space="preserve"> comprehenders show more activation in semantic</w:t>
      </w:r>
      <w:r w:rsidR="0074679C" w:rsidRPr="003D018C">
        <w:rPr>
          <w:rFonts w:ascii="Times New Roman" w:hAnsi="Times New Roman" w:cs="Times New Roman"/>
        </w:rPr>
        <w:t xml:space="preserve"> processing regions</w:t>
      </w:r>
      <w:r w:rsidR="00861090" w:rsidRPr="003D018C">
        <w:rPr>
          <w:rFonts w:ascii="Times New Roman" w:hAnsi="Times New Roman" w:cs="Times New Roman"/>
        </w:rPr>
        <w:t xml:space="preserve">, </w:t>
      </w:r>
      <w:r w:rsidR="0074679C" w:rsidRPr="003D018C">
        <w:rPr>
          <w:rFonts w:ascii="Times New Roman" w:hAnsi="Times New Roman" w:cs="Times New Roman"/>
        </w:rPr>
        <w:t>including</w:t>
      </w:r>
      <w:r w:rsidR="00861090" w:rsidRPr="003D018C">
        <w:rPr>
          <w:rFonts w:ascii="Times New Roman" w:hAnsi="Times New Roman" w:cs="Times New Roman"/>
        </w:rPr>
        <w:t xml:space="preserve"> </w:t>
      </w:r>
      <w:r w:rsidR="006A736E" w:rsidRPr="003D018C">
        <w:rPr>
          <w:rFonts w:ascii="Times New Roman" w:hAnsi="Times New Roman" w:cs="Times New Roman"/>
        </w:rPr>
        <w:t xml:space="preserve">bilateral </w:t>
      </w:r>
      <w:r w:rsidR="00861090" w:rsidRPr="003D018C">
        <w:rPr>
          <w:rFonts w:ascii="Times New Roman" w:hAnsi="Times New Roman" w:cs="Times New Roman"/>
        </w:rPr>
        <w:t>MTG,</w:t>
      </w:r>
      <w:r w:rsidR="00554079" w:rsidRPr="003D018C">
        <w:rPr>
          <w:rFonts w:ascii="Times New Roman" w:hAnsi="Times New Roman" w:cs="Times New Roman"/>
        </w:rPr>
        <w:t xml:space="preserve"> </w:t>
      </w:r>
      <w:r w:rsidR="007266E0" w:rsidRPr="003D018C">
        <w:rPr>
          <w:rFonts w:ascii="Times New Roman" w:hAnsi="Times New Roman" w:cs="Times New Roman"/>
        </w:rPr>
        <w:t>left</w:t>
      </w:r>
      <w:r w:rsidR="0074679C" w:rsidRPr="003D018C">
        <w:rPr>
          <w:rFonts w:ascii="Times New Roman" w:hAnsi="Times New Roman" w:cs="Times New Roman"/>
        </w:rPr>
        <w:t xml:space="preserve"> AG and bilateral</w:t>
      </w:r>
      <w:r w:rsidR="00554079" w:rsidRPr="003D018C">
        <w:rPr>
          <w:rFonts w:ascii="Times New Roman" w:hAnsi="Times New Roman" w:cs="Times New Roman"/>
        </w:rPr>
        <w:t xml:space="preserve"> ATP</w:t>
      </w:r>
      <w:r w:rsidR="006F012C" w:rsidRPr="003D018C">
        <w:rPr>
          <w:rFonts w:ascii="Times New Roman" w:hAnsi="Times New Roman" w:cs="Times New Roman"/>
        </w:rPr>
        <w:t>,</w:t>
      </w:r>
      <w:r w:rsidR="00861090" w:rsidRPr="003D018C">
        <w:rPr>
          <w:rFonts w:ascii="Times New Roman" w:hAnsi="Times New Roman" w:cs="Times New Roman"/>
        </w:rPr>
        <w:t xml:space="preserve"> suggesting semantic processing of language stimuli.</w:t>
      </w:r>
      <w:r w:rsidR="006A736E" w:rsidRPr="003D018C">
        <w:rPr>
          <w:rFonts w:ascii="Times New Roman" w:hAnsi="Times New Roman" w:cs="Times New Roman"/>
        </w:rPr>
        <w:t xml:space="preserve"> In comparison, </w:t>
      </w:r>
      <w:r w:rsidR="00C3387E">
        <w:rPr>
          <w:rFonts w:ascii="Times New Roman" w:hAnsi="Times New Roman" w:cs="Times New Roman"/>
        </w:rPr>
        <w:t>less-skilled</w:t>
      </w:r>
      <w:r w:rsidR="007266E0" w:rsidRPr="003D018C">
        <w:rPr>
          <w:rFonts w:ascii="Times New Roman" w:hAnsi="Times New Roman" w:cs="Times New Roman"/>
        </w:rPr>
        <w:t xml:space="preserve"> comprehender</w:t>
      </w:r>
      <w:r w:rsidR="006A736E" w:rsidRPr="003D018C">
        <w:rPr>
          <w:rFonts w:ascii="Times New Roman" w:hAnsi="Times New Roman" w:cs="Times New Roman"/>
        </w:rPr>
        <w:t xml:space="preserve">s seem to be using their intact phonological representations to </w:t>
      </w:r>
      <w:r w:rsidR="00554079" w:rsidRPr="003D018C">
        <w:rPr>
          <w:rFonts w:ascii="Times New Roman" w:hAnsi="Times New Roman" w:cs="Times New Roman"/>
        </w:rPr>
        <w:t xml:space="preserve">access </w:t>
      </w:r>
      <w:r w:rsidR="0074679C" w:rsidRPr="003D018C">
        <w:rPr>
          <w:rFonts w:ascii="Times New Roman" w:hAnsi="Times New Roman" w:cs="Times New Roman"/>
        </w:rPr>
        <w:t xml:space="preserve">the </w:t>
      </w:r>
      <w:r w:rsidR="00554079" w:rsidRPr="003D018C">
        <w:rPr>
          <w:rFonts w:ascii="Times New Roman" w:hAnsi="Times New Roman" w:cs="Times New Roman"/>
        </w:rPr>
        <w:t>meanings of printed words</w:t>
      </w:r>
      <w:r w:rsidR="006A736E" w:rsidRPr="003D018C">
        <w:rPr>
          <w:rFonts w:ascii="Times New Roman" w:hAnsi="Times New Roman" w:cs="Times New Roman"/>
        </w:rPr>
        <w:t xml:space="preserve">. They also show more </w:t>
      </w:r>
      <w:r w:rsidR="00391B7C" w:rsidRPr="003D018C">
        <w:rPr>
          <w:rFonts w:ascii="Times New Roman" w:hAnsi="Times New Roman" w:cs="Times New Roman"/>
        </w:rPr>
        <w:t>activation of network</w:t>
      </w:r>
      <w:r w:rsidR="007266E0" w:rsidRPr="003D018C">
        <w:rPr>
          <w:rFonts w:ascii="Times New Roman" w:hAnsi="Times New Roman" w:cs="Times New Roman"/>
        </w:rPr>
        <w:t>s implicated in attention</w:t>
      </w:r>
      <w:r w:rsidR="006A736E" w:rsidRPr="003D018C">
        <w:rPr>
          <w:rFonts w:ascii="Times New Roman" w:hAnsi="Times New Roman" w:cs="Times New Roman"/>
        </w:rPr>
        <w:t xml:space="preserve">, suggesting that </w:t>
      </w:r>
      <w:r w:rsidR="006A736E" w:rsidRPr="003D018C">
        <w:rPr>
          <w:rFonts w:ascii="Times New Roman" w:hAnsi="Times New Roman" w:cs="Times New Roman"/>
        </w:rPr>
        <w:lastRenderedPageBreak/>
        <w:t>comprehension (regardless of processing level or modality)</w:t>
      </w:r>
      <w:r w:rsidR="007266E0" w:rsidRPr="003D018C">
        <w:rPr>
          <w:rFonts w:ascii="Times New Roman" w:hAnsi="Times New Roman" w:cs="Times New Roman"/>
        </w:rPr>
        <w:t xml:space="preserve"> for them</w:t>
      </w:r>
      <w:r w:rsidR="006A736E" w:rsidRPr="003D018C">
        <w:rPr>
          <w:rFonts w:ascii="Times New Roman" w:hAnsi="Times New Roman" w:cs="Times New Roman"/>
        </w:rPr>
        <w:t xml:space="preserve"> is </w:t>
      </w:r>
      <w:r w:rsidR="00554079" w:rsidRPr="003D018C">
        <w:rPr>
          <w:rFonts w:ascii="Times New Roman" w:hAnsi="Times New Roman" w:cs="Times New Roman"/>
        </w:rPr>
        <w:t xml:space="preserve">more </w:t>
      </w:r>
      <w:r w:rsidR="0074679C" w:rsidRPr="003D018C">
        <w:rPr>
          <w:rFonts w:ascii="Times New Roman" w:hAnsi="Times New Roman" w:cs="Times New Roman"/>
        </w:rPr>
        <w:t>effortful</w:t>
      </w:r>
      <w:r w:rsidR="006A736E" w:rsidRPr="003D018C">
        <w:rPr>
          <w:rFonts w:ascii="Times New Roman" w:hAnsi="Times New Roman" w:cs="Times New Roman"/>
        </w:rPr>
        <w:t xml:space="preserve">. Finally, </w:t>
      </w:r>
      <w:r w:rsidR="00C3387E">
        <w:rPr>
          <w:rFonts w:ascii="Times New Roman" w:hAnsi="Times New Roman" w:cs="Times New Roman"/>
        </w:rPr>
        <w:t>less-skilled</w:t>
      </w:r>
      <w:r w:rsidR="007266E0" w:rsidRPr="003D018C">
        <w:rPr>
          <w:rFonts w:ascii="Times New Roman" w:hAnsi="Times New Roman" w:cs="Times New Roman"/>
        </w:rPr>
        <w:t xml:space="preserve"> comprehender</w:t>
      </w:r>
      <w:r w:rsidR="006F012C" w:rsidRPr="003D018C">
        <w:rPr>
          <w:rFonts w:ascii="Times New Roman" w:hAnsi="Times New Roman" w:cs="Times New Roman"/>
        </w:rPr>
        <w:t>s</w:t>
      </w:r>
      <w:r w:rsidR="0074679C" w:rsidRPr="003D018C">
        <w:rPr>
          <w:rFonts w:ascii="Times New Roman" w:hAnsi="Times New Roman" w:cs="Times New Roman"/>
        </w:rPr>
        <w:t xml:space="preserve"> </w:t>
      </w:r>
      <w:r w:rsidR="006A736E" w:rsidRPr="003D018C">
        <w:rPr>
          <w:rFonts w:ascii="Times New Roman" w:hAnsi="Times New Roman" w:cs="Times New Roman"/>
        </w:rPr>
        <w:t xml:space="preserve">seem to be </w:t>
      </w:r>
      <w:r w:rsidR="0074679C" w:rsidRPr="003D018C">
        <w:rPr>
          <w:rFonts w:ascii="Times New Roman" w:hAnsi="Times New Roman" w:cs="Times New Roman"/>
        </w:rPr>
        <w:t>using</w:t>
      </w:r>
      <w:r w:rsidR="006A736E" w:rsidRPr="003D018C">
        <w:rPr>
          <w:rFonts w:ascii="Times New Roman" w:hAnsi="Times New Roman" w:cs="Times New Roman"/>
        </w:rPr>
        <w:t xml:space="preserve"> episodic memory during comprehension of longer passages more than </w:t>
      </w:r>
      <w:r w:rsidR="00C3387E">
        <w:rPr>
          <w:rFonts w:ascii="Times New Roman" w:hAnsi="Times New Roman" w:cs="Times New Roman"/>
        </w:rPr>
        <w:t>skilled</w:t>
      </w:r>
      <w:r w:rsidR="006A736E" w:rsidRPr="003D018C">
        <w:rPr>
          <w:rFonts w:ascii="Times New Roman" w:hAnsi="Times New Roman" w:cs="Times New Roman"/>
        </w:rPr>
        <w:t xml:space="preserve"> comprehenders. Overall, t</w:t>
      </w:r>
      <w:r w:rsidR="008975F7" w:rsidRPr="003D018C">
        <w:rPr>
          <w:rFonts w:ascii="Times New Roman" w:hAnsi="Times New Roman" w:cs="Times New Roman"/>
        </w:rPr>
        <w:t xml:space="preserve">hese results suggest that </w:t>
      </w:r>
      <w:r w:rsidR="006A736E" w:rsidRPr="003D018C">
        <w:rPr>
          <w:rFonts w:ascii="Times New Roman" w:hAnsi="Times New Roman" w:cs="Times New Roman"/>
        </w:rPr>
        <w:t xml:space="preserve">while </w:t>
      </w:r>
      <w:r w:rsidR="00C3387E">
        <w:rPr>
          <w:rFonts w:ascii="Times New Roman" w:hAnsi="Times New Roman" w:cs="Times New Roman"/>
        </w:rPr>
        <w:t>skilled</w:t>
      </w:r>
      <w:r w:rsidR="008975F7" w:rsidRPr="003D018C">
        <w:rPr>
          <w:rFonts w:ascii="Times New Roman" w:hAnsi="Times New Roman" w:cs="Times New Roman"/>
        </w:rPr>
        <w:t xml:space="preserve"> comprehenders</w:t>
      </w:r>
      <w:r w:rsidR="006A736E" w:rsidRPr="003D018C">
        <w:rPr>
          <w:rFonts w:ascii="Times New Roman" w:hAnsi="Times New Roman" w:cs="Times New Roman"/>
        </w:rPr>
        <w:t xml:space="preserve"> engage with</w:t>
      </w:r>
      <w:r w:rsidR="008975F7" w:rsidRPr="003D018C">
        <w:rPr>
          <w:rFonts w:ascii="Times New Roman" w:hAnsi="Times New Roman" w:cs="Times New Roman"/>
        </w:rPr>
        <w:t xml:space="preserve"> semantic information</w:t>
      </w:r>
      <w:r w:rsidR="006A736E" w:rsidRPr="003D018C">
        <w:rPr>
          <w:rFonts w:ascii="Times New Roman" w:hAnsi="Times New Roman" w:cs="Times New Roman"/>
        </w:rPr>
        <w:t xml:space="preserve"> relatively eas</w:t>
      </w:r>
      <w:r w:rsidR="006F012C" w:rsidRPr="003D018C">
        <w:rPr>
          <w:rFonts w:ascii="Times New Roman" w:hAnsi="Times New Roman" w:cs="Times New Roman"/>
        </w:rPr>
        <w:t>il</w:t>
      </w:r>
      <w:r w:rsidR="006A736E" w:rsidRPr="003D018C">
        <w:rPr>
          <w:rFonts w:ascii="Times New Roman" w:hAnsi="Times New Roman" w:cs="Times New Roman"/>
        </w:rPr>
        <w:t>y</w:t>
      </w:r>
      <w:r w:rsidR="008975F7" w:rsidRPr="003D018C">
        <w:rPr>
          <w:rFonts w:ascii="Times New Roman" w:hAnsi="Times New Roman" w:cs="Times New Roman"/>
        </w:rPr>
        <w:t xml:space="preserve"> </w:t>
      </w:r>
      <w:r w:rsidR="006A736E" w:rsidRPr="003D018C">
        <w:rPr>
          <w:rFonts w:ascii="Times New Roman" w:hAnsi="Times New Roman" w:cs="Times New Roman"/>
        </w:rPr>
        <w:t>when processing</w:t>
      </w:r>
      <w:r w:rsidR="008975F7" w:rsidRPr="003D018C">
        <w:rPr>
          <w:rFonts w:ascii="Times New Roman" w:hAnsi="Times New Roman" w:cs="Times New Roman"/>
        </w:rPr>
        <w:t xml:space="preserve"> a word</w:t>
      </w:r>
      <w:r w:rsidR="006A736E" w:rsidRPr="003D018C">
        <w:rPr>
          <w:rFonts w:ascii="Times New Roman" w:hAnsi="Times New Roman" w:cs="Times New Roman"/>
        </w:rPr>
        <w:t>s</w:t>
      </w:r>
      <w:r w:rsidR="008975F7" w:rsidRPr="003D018C">
        <w:rPr>
          <w:rFonts w:ascii="Times New Roman" w:hAnsi="Times New Roman" w:cs="Times New Roman"/>
        </w:rPr>
        <w:t xml:space="preserve"> or passage</w:t>
      </w:r>
      <w:r w:rsidR="006A736E" w:rsidRPr="003D018C">
        <w:rPr>
          <w:rFonts w:ascii="Times New Roman" w:hAnsi="Times New Roman" w:cs="Times New Roman"/>
        </w:rPr>
        <w:t>s,</w:t>
      </w:r>
      <w:r w:rsidR="008975F7" w:rsidRPr="003D018C">
        <w:rPr>
          <w:rFonts w:ascii="Times New Roman" w:hAnsi="Times New Roman" w:cs="Times New Roman"/>
        </w:rPr>
        <w:t xml:space="preserve"> </w:t>
      </w:r>
      <w:r w:rsidR="00C3387E">
        <w:rPr>
          <w:rFonts w:ascii="Times New Roman" w:hAnsi="Times New Roman" w:cs="Times New Roman"/>
        </w:rPr>
        <w:t>less-skilled</w:t>
      </w:r>
      <w:r w:rsidR="007266E0" w:rsidRPr="003D018C">
        <w:rPr>
          <w:rFonts w:ascii="Times New Roman" w:hAnsi="Times New Roman" w:cs="Times New Roman"/>
        </w:rPr>
        <w:t xml:space="preserve"> comprehender</w:t>
      </w:r>
      <w:r w:rsidR="006F012C" w:rsidRPr="003D018C">
        <w:rPr>
          <w:rFonts w:ascii="Times New Roman" w:hAnsi="Times New Roman" w:cs="Times New Roman"/>
        </w:rPr>
        <w:t>s</w:t>
      </w:r>
      <w:r w:rsidR="006A736E" w:rsidRPr="003D018C">
        <w:rPr>
          <w:rFonts w:ascii="Times New Roman" w:hAnsi="Times New Roman" w:cs="Times New Roman"/>
        </w:rPr>
        <w:t xml:space="preserve"> </w:t>
      </w:r>
      <w:r w:rsidR="00FA2EFC" w:rsidRPr="003D018C">
        <w:rPr>
          <w:rFonts w:ascii="Times New Roman" w:hAnsi="Times New Roman" w:cs="Times New Roman"/>
        </w:rPr>
        <w:t xml:space="preserve">exhibit </w:t>
      </w:r>
      <w:r w:rsidR="00795099" w:rsidRPr="003D018C">
        <w:rPr>
          <w:rFonts w:ascii="Times New Roman" w:hAnsi="Times New Roman" w:cs="Times New Roman"/>
        </w:rPr>
        <w:t>atypical usage of executive function networks</w:t>
      </w:r>
      <w:r w:rsidR="00F117AC" w:rsidRPr="003D018C">
        <w:rPr>
          <w:rFonts w:ascii="Times New Roman" w:hAnsi="Times New Roman" w:cs="Times New Roman"/>
        </w:rPr>
        <w:t xml:space="preserve"> and more reliance on phonological and episodic knowledge</w:t>
      </w:r>
      <w:r w:rsidR="00FA2EFC" w:rsidRPr="003D018C">
        <w:rPr>
          <w:rFonts w:ascii="Times New Roman" w:hAnsi="Times New Roman" w:cs="Times New Roman"/>
        </w:rPr>
        <w:t xml:space="preserve"> during word and passage reading across modalities</w:t>
      </w:r>
      <w:r w:rsidR="006A736E" w:rsidRPr="003D018C">
        <w:rPr>
          <w:rFonts w:ascii="Times New Roman" w:hAnsi="Times New Roman" w:cs="Times New Roman"/>
        </w:rPr>
        <w:t xml:space="preserve">. </w:t>
      </w:r>
    </w:p>
    <w:p w14:paraId="3CCC0EA7" w14:textId="77777777" w:rsidR="00643E8B" w:rsidRPr="00265462" w:rsidRDefault="00643E8B">
      <w:pPr>
        <w:tabs>
          <w:tab w:val="left" w:pos="720"/>
        </w:tabs>
        <w:jc w:val="both"/>
        <w:rPr>
          <w:rFonts w:ascii="Times New Roman" w:hAnsi="Times New Roman" w:cs="Times New Roman"/>
        </w:rPr>
      </w:pPr>
    </w:p>
    <w:p w14:paraId="7B5B01AB" w14:textId="77777777" w:rsidR="00615A8F" w:rsidRPr="00C9316F" w:rsidRDefault="00615A8F">
      <w:pPr>
        <w:rPr>
          <w:rFonts w:ascii="Times New Roman" w:hAnsi="Times New Roman" w:cs="Times New Roman"/>
        </w:rPr>
      </w:pPr>
      <w:r w:rsidRPr="00C9316F">
        <w:rPr>
          <w:rFonts w:ascii="Times New Roman" w:hAnsi="Times New Roman" w:cs="Times New Roman"/>
        </w:rPr>
        <w:br w:type="page"/>
      </w:r>
    </w:p>
    <w:p w14:paraId="01102E63" w14:textId="77777777" w:rsidR="00132FEE" w:rsidRPr="003D018C" w:rsidRDefault="00132FEE" w:rsidP="00132FEE">
      <w:pPr>
        <w:tabs>
          <w:tab w:val="left" w:pos="720"/>
        </w:tabs>
        <w:jc w:val="both"/>
        <w:rPr>
          <w:rFonts w:ascii="Times New Roman" w:hAnsi="Times New Roman" w:cs="Times New Roman"/>
        </w:rPr>
      </w:pPr>
      <w:r w:rsidRPr="003D018C">
        <w:rPr>
          <w:rFonts w:ascii="Times New Roman" w:hAnsi="Times New Roman" w:cs="Times New Roman"/>
          <w:b/>
        </w:rPr>
        <w:lastRenderedPageBreak/>
        <w:t>References</w:t>
      </w:r>
    </w:p>
    <w:p w14:paraId="0B423298" w14:textId="36772471" w:rsidR="00692713" w:rsidRPr="001E624D"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
        <w:pPrChange w:id="277" w:author="Kayleigh" w:date="2016-10-19T14:46:00Z">
          <w:pPr>
            <w:widowControl w:val="0"/>
            <w:autoSpaceDE w:val="0"/>
            <w:autoSpaceDN w:val="0"/>
            <w:adjustRightInd w:val="0"/>
            <w:spacing w:before="100" w:after="100" w:line="480" w:lineRule="auto"/>
            <w:ind w:left="480" w:hanging="480"/>
          </w:pPr>
        </w:pPrChange>
      </w:pPr>
      <w:ins w:id="278" w:author="Kayleigh" w:date="2016-10-19T14:39:00Z">
        <w:r w:rsidRPr="00797E6C">
          <w:rPr>
            <w:rFonts w:ascii="Times New Roman" w:hAnsi="Times New Roman"/>
          </w:rPr>
          <w:fldChar w:fldCharType="begin" w:fldLock="1"/>
        </w:r>
        <w:r w:rsidRPr="00797E6C">
          <w:rPr>
            <w:rFonts w:ascii="Times New Roman" w:hAnsi="Times New Roman"/>
            <w:rPrChange w:id="279" w:author="Kayleigh" w:date="2016-10-19T14:47:00Z">
              <w:rPr>
                <w:rFonts w:ascii="Times New Roman" w:hAnsi="Times New Roman"/>
              </w:rPr>
            </w:rPrChange>
          </w:rPr>
          <w:instrText xml:space="preserve">ADDIN Mendeley Bibliography CSL_BIBLIOGRAPHY </w:instrText>
        </w:r>
      </w:ins>
      <w:r w:rsidRPr="00797E6C">
        <w:rPr>
          <w:rFonts w:ascii="Times New Roman" w:hAnsi="Times New Roman"/>
          <w:rPrChange w:id="280" w:author="Kayleigh" w:date="2016-10-19T14:47:00Z">
            <w:rPr>
              <w:rFonts w:ascii="Times New Roman" w:hAnsi="Times New Roman"/>
            </w:rPr>
          </w:rPrChange>
        </w:rPr>
        <w:fldChar w:fldCharType="separate"/>
      </w:r>
      <w:r w:rsidRPr="00797E6C">
        <w:rPr>
          <w:rFonts w:ascii="Times New Roman" w:hAnsi="Times New Roman"/>
          <w:noProof/>
        </w:rPr>
        <w:t>Aboud KS, Bailey SK, Petrill SA, Cutting LE (2016): Comprehending text versus reading words in young readers with varying reading ability: Distinct patterns of functional connectivity from common processing hubs. Dev Sci:1–25.</w:t>
      </w:r>
    </w:p>
    <w:p w14:paraId="059B9A22" w14:textId="10FB2F72"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281" w:author="Kayleigh" w:date="2016-10-19T14:47:00Z">
            <w:rPr>
              <w:rFonts w:ascii="Times New Roman" w:hAnsi="Times New Roman"/>
              <w:noProof/>
            </w:rPr>
          </w:rPrChange>
        </w:rPr>
        <w:pPrChange w:id="282"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283" w:author="Kayleigh" w:date="2016-10-19T14:47:00Z">
            <w:rPr>
              <w:rFonts w:ascii="Times New Roman" w:hAnsi="Times New Roman"/>
              <w:noProof/>
            </w:rPr>
          </w:rPrChange>
        </w:rPr>
        <w:t xml:space="preserve">Bailey S, Hoeft F, Aboud K, Cutting L (2016): Anomalous gray matter patterns in specific reading comprehension deficit are independent of dyslexia. Ann Dyslexia. </w:t>
      </w:r>
      <w:del w:id="284" w:author="Kayleigh" w:date="2016-10-19T14:40:00Z">
        <w:r w:rsidRPr="00797E6C" w:rsidDel="00692713">
          <w:rPr>
            <w:rFonts w:ascii="Times New Roman" w:hAnsi="Times New Roman"/>
            <w:noProof/>
            <w:rPrChange w:id="285" w:author="Kayleigh" w:date="2016-10-19T14:47:00Z">
              <w:rPr>
                <w:rFonts w:ascii="Times New Roman" w:hAnsi="Times New Roman"/>
                <w:noProof/>
              </w:rPr>
            </w:rPrChange>
          </w:rPr>
          <w:delText>http://link.springer.com/10.1007/s11881-015-0114-y.</w:delText>
        </w:r>
      </w:del>
    </w:p>
    <w:p w14:paraId="3D74C492"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286" w:author="Kayleigh" w:date="2016-10-19T14:47:00Z">
            <w:rPr>
              <w:rFonts w:ascii="Times New Roman" w:hAnsi="Times New Roman"/>
              <w:noProof/>
            </w:rPr>
          </w:rPrChange>
        </w:rPr>
        <w:pPrChange w:id="287"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288" w:author="Kayleigh" w:date="2016-10-19T14:47:00Z">
            <w:rPr>
              <w:rFonts w:ascii="Times New Roman" w:hAnsi="Times New Roman"/>
              <w:noProof/>
            </w:rPr>
          </w:rPrChange>
        </w:rPr>
        <w:t>Balota DA, Yap MJ, Cortese MJ, Hutchison KA, Kessler B, Loftis B, Neely JH, Nelson DL, Simpson GB, Treiman R (2007): The English Lexicon Project. Behav Res Methods.</w:t>
      </w:r>
    </w:p>
    <w:p w14:paraId="43A5F40C"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289" w:author="Kayleigh" w:date="2016-10-19T14:47:00Z">
            <w:rPr>
              <w:rFonts w:ascii="Times New Roman" w:hAnsi="Times New Roman"/>
              <w:noProof/>
            </w:rPr>
          </w:rPrChange>
        </w:rPr>
        <w:pPrChange w:id="290"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291" w:author="Kayleigh" w:date="2016-10-19T14:47:00Z">
            <w:rPr>
              <w:rFonts w:ascii="Times New Roman" w:hAnsi="Times New Roman"/>
              <w:noProof/>
            </w:rPr>
          </w:rPrChange>
        </w:rPr>
        <w:t>Boersma P, van Heuven V (2001): Speak and unSpeak with Praat. Glot Int 5:341–347.</w:t>
      </w:r>
    </w:p>
    <w:p w14:paraId="5090567C" w14:textId="74A4F5F2"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292" w:author="Kayleigh" w:date="2016-10-19T14:47:00Z">
            <w:rPr>
              <w:rFonts w:ascii="Times New Roman" w:hAnsi="Times New Roman"/>
              <w:noProof/>
            </w:rPr>
          </w:rPrChange>
        </w:rPr>
        <w:pPrChange w:id="293"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294" w:author="Kayleigh" w:date="2016-10-19T14:47:00Z">
            <w:rPr>
              <w:rFonts w:ascii="Times New Roman" w:hAnsi="Times New Roman"/>
              <w:noProof/>
            </w:rPr>
          </w:rPrChange>
        </w:rPr>
        <w:t xml:space="preserve">Boets B, de Beeck HPO, Vandermosten M, Scott SK, Gillebert CR, Mantini D, Bulthe J, Sunaert S, Wouters J, Ghesquiere P (2013): Intact But Less Accessible Phonetic Representations in Adults with Dyslexia. Science (80- ) 342:1251–1254. </w:t>
      </w:r>
      <w:del w:id="295" w:author="Kayleigh" w:date="2016-10-19T14:40:00Z">
        <w:r w:rsidRPr="00797E6C" w:rsidDel="00692713">
          <w:rPr>
            <w:rFonts w:ascii="Times New Roman" w:hAnsi="Times New Roman"/>
            <w:noProof/>
            <w:rPrChange w:id="296" w:author="Kayleigh" w:date="2016-10-19T14:47:00Z">
              <w:rPr>
                <w:rFonts w:ascii="Times New Roman" w:hAnsi="Times New Roman"/>
                <w:noProof/>
              </w:rPr>
            </w:rPrChange>
          </w:rPr>
          <w:delText>http://www.sciencemag.org/cgi/doi/10.1126/science.1244333.</w:delText>
        </w:r>
      </w:del>
    </w:p>
    <w:p w14:paraId="4C52C2FD" w14:textId="777C4B42"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297" w:author="Kayleigh" w:date="2016-10-19T14:47:00Z">
            <w:rPr>
              <w:rFonts w:ascii="Times New Roman" w:hAnsi="Times New Roman"/>
              <w:noProof/>
            </w:rPr>
          </w:rPrChange>
        </w:rPr>
        <w:pPrChange w:id="298"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299" w:author="Kayleigh" w:date="2016-10-19T14:47:00Z">
            <w:rPr>
              <w:rFonts w:ascii="Times New Roman" w:hAnsi="Times New Roman"/>
              <w:noProof/>
            </w:rPr>
          </w:rPrChange>
        </w:rPr>
        <w:t xml:space="preserve">Bonhage CE, Mueller JL, Friederici AD, Fiebach C (2015): Combined eye tracking and fMRI reveals neural basis of linguistic predictions during sentence comprehension. Cortex 68:33–47. </w:t>
      </w:r>
      <w:del w:id="300" w:author="Kayleigh" w:date="2016-10-19T14:40:00Z">
        <w:r w:rsidRPr="00797E6C" w:rsidDel="00692713">
          <w:rPr>
            <w:rFonts w:ascii="Times New Roman" w:hAnsi="Times New Roman"/>
            <w:noProof/>
            <w:rPrChange w:id="301" w:author="Kayleigh" w:date="2016-10-19T14:47:00Z">
              <w:rPr>
                <w:rFonts w:ascii="Times New Roman" w:hAnsi="Times New Roman"/>
                <w:noProof/>
              </w:rPr>
            </w:rPrChange>
          </w:rPr>
          <w:delText>http://www.scopus.com/inward/record.url?eid=2-s2.0-84930866774&amp;partnerID=tZOtx3y1.</w:delText>
        </w:r>
      </w:del>
    </w:p>
    <w:p w14:paraId="1E0F4BFD" w14:textId="7660170A"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302" w:author="Kayleigh" w:date="2016-10-19T14:47:00Z">
            <w:rPr>
              <w:rFonts w:ascii="Times New Roman" w:hAnsi="Times New Roman"/>
              <w:noProof/>
            </w:rPr>
          </w:rPrChange>
        </w:rPr>
        <w:pPrChange w:id="303"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304" w:author="Kayleigh" w:date="2016-10-19T14:47:00Z">
            <w:rPr>
              <w:rFonts w:ascii="Times New Roman" w:hAnsi="Times New Roman"/>
              <w:noProof/>
            </w:rPr>
          </w:rPrChange>
        </w:rPr>
        <w:t xml:space="preserve">Botvinick MM, Cohen JD, Carter CS (2004): Conflict monitoring and anterior cingulate cortex: an update. Trends Cogn Sci 8:539–546. </w:t>
      </w:r>
      <w:del w:id="305" w:author="Kayleigh" w:date="2016-10-19T14:40:00Z">
        <w:r w:rsidRPr="00797E6C" w:rsidDel="00692713">
          <w:rPr>
            <w:rFonts w:ascii="Times New Roman" w:hAnsi="Times New Roman"/>
            <w:noProof/>
            <w:rPrChange w:id="306" w:author="Kayleigh" w:date="2016-10-19T14:47:00Z">
              <w:rPr>
                <w:rFonts w:ascii="Times New Roman" w:hAnsi="Times New Roman"/>
                <w:noProof/>
              </w:rPr>
            </w:rPrChange>
          </w:rPr>
          <w:delText>http://linkinghub.elsevier.com/retrieve/pii/S1364661304002657.</w:delText>
        </w:r>
      </w:del>
    </w:p>
    <w:p w14:paraId="4BE2E7D9" w14:textId="5F60C268"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307" w:author="Kayleigh" w:date="2016-10-19T14:47:00Z">
            <w:rPr>
              <w:rFonts w:ascii="Times New Roman" w:hAnsi="Times New Roman"/>
              <w:noProof/>
            </w:rPr>
          </w:rPrChange>
        </w:rPr>
        <w:pPrChange w:id="308"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309" w:author="Kayleigh" w:date="2016-10-19T14:47:00Z">
            <w:rPr>
              <w:rFonts w:ascii="Times New Roman" w:hAnsi="Times New Roman"/>
              <w:noProof/>
            </w:rPr>
          </w:rPrChange>
        </w:rPr>
        <w:t xml:space="preserve">Braze D, Tabor W, Shankweiler DP, Mencl WE (2007): Speaking Up for Vocabulary: Reading Skill Differences in Young Adults. J Learn Disabil 40:226–243. </w:t>
      </w:r>
      <w:del w:id="310" w:author="Kayleigh" w:date="2016-10-19T14:40:00Z">
        <w:r w:rsidRPr="00797E6C" w:rsidDel="00692713">
          <w:rPr>
            <w:rFonts w:ascii="Times New Roman" w:hAnsi="Times New Roman"/>
            <w:noProof/>
            <w:rPrChange w:id="311" w:author="Kayleigh" w:date="2016-10-19T14:47:00Z">
              <w:rPr>
                <w:rFonts w:ascii="Times New Roman" w:hAnsi="Times New Roman"/>
                <w:noProof/>
              </w:rPr>
            </w:rPrChange>
          </w:rPr>
          <w:delText>http://www.pubmedcentral.nih.gov/articlerender.fcgi?artid=2847434&amp;tool=pmcentrez&amp;rendertype=abstract.</w:delText>
        </w:r>
      </w:del>
    </w:p>
    <w:p w14:paraId="5AE55FD9"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312" w:author="Kayleigh" w:date="2016-10-19T14:47:00Z">
            <w:rPr>
              <w:rFonts w:ascii="Times New Roman" w:hAnsi="Times New Roman"/>
              <w:noProof/>
            </w:rPr>
          </w:rPrChange>
        </w:rPr>
        <w:pPrChange w:id="313"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314" w:author="Kayleigh" w:date="2016-10-19T14:47:00Z">
            <w:rPr>
              <w:rFonts w:ascii="Times New Roman" w:hAnsi="Times New Roman"/>
              <w:noProof/>
            </w:rPr>
          </w:rPrChange>
        </w:rPr>
        <w:t>Caplan D (2001): Functional neuroimaging studies of syntactic processing. J Psycholinguist Res 30:297–320.</w:t>
      </w:r>
    </w:p>
    <w:p w14:paraId="2C9AF6E1"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315" w:author="Kayleigh" w:date="2016-10-19T14:47:00Z">
            <w:rPr>
              <w:rFonts w:ascii="Times New Roman" w:hAnsi="Times New Roman"/>
              <w:noProof/>
            </w:rPr>
          </w:rPrChange>
        </w:rPr>
        <w:pPrChange w:id="316"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317" w:author="Kayleigh" w:date="2016-10-19T14:47:00Z">
            <w:rPr>
              <w:rFonts w:ascii="Times New Roman" w:hAnsi="Times New Roman"/>
              <w:noProof/>
            </w:rPr>
          </w:rPrChange>
        </w:rPr>
        <w:t>Catts HW, Adlof SM, Weismer SE (2006): Language deficits in poor comprehenders: a case for the simple view of reading. J Speech, Lang Hear Res 49:278–293.</w:t>
      </w:r>
    </w:p>
    <w:p w14:paraId="4FFDD08E" w14:textId="1E0EFFA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318" w:author="Kayleigh" w:date="2016-10-19T14:47:00Z">
            <w:rPr>
              <w:rFonts w:ascii="Times New Roman" w:hAnsi="Times New Roman"/>
              <w:noProof/>
            </w:rPr>
          </w:rPrChange>
        </w:rPr>
        <w:pPrChange w:id="319"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320" w:author="Kayleigh" w:date="2016-10-19T14:47:00Z">
            <w:rPr>
              <w:rFonts w:ascii="Times New Roman" w:hAnsi="Times New Roman"/>
              <w:noProof/>
            </w:rPr>
          </w:rPrChange>
        </w:rPr>
        <w:t xml:space="preserve">Costanzo ME, McArdle JJ, Swett B, Nechaev V, Kemeny S, Xu J, Braun AR (2013): Spatial and temporal features of superordinate semantic processing studied with fMRI and EEG. Front Hum Neurosci 7:293. </w:t>
      </w:r>
      <w:del w:id="321" w:author="Kayleigh" w:date="2016-10-19T14:40:00Z">
        <w:r w:rsidRPr="00797E6C" w:rsidDel="00692713">
          <w:rPr>
            <w:rFonts w:ascii="Times New Roman" w:hAnsi="Times New Roman"/>
            <w:noProof/>
            <w:rPrChange w:id="322" w:author="Kayleigh" w:date="2016-10-19T14:47:00Z">
              <w:rPr>
                <w:rFonts w:ascii="Times New Roman" w:hAnsi="Times New Roman"/>
                <w:noProof/>
              </w:rPr>
            </w:rPrChange>
          </w:rPr>
          <w:delText>http://www.pubmedcentral.nih.gov/articlerender.fcgi?artid=3696724&amp;tool=pmcentrez&amp;rendertype=abstract.</w:delText>
        </w:r>
      </w:del>
    </w:p>
    <w:p w14:paraId="5736C7FA" w14:textId="40726469"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323" w:author="Kayleigh" w:date="2016-10-19T14:47:00Z">
            <w:rPr>
              <w:rFonts w:ascii="Times New Roman" w:hAnsi="Times New Roman"/>
              <w:noProof/>
            </w:rPr>
          </w:rPrChange>
        </w:rPr>
        <w:pPrChange w:id="324"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325" w:author="Kayleigh" w:date="2016-10-19T14:47:00Z">
            <w:rPr>
              <w:rFonts w:ascii="Times New Roman" w:hAnsi="Times New Roman"/>
              <w:noProof/>
            </w:rPr>
          </w:rPrChange>
        </w:rPr>
        <w:t xml:space="preserve">Cox RW (1996): AFNI: software for analysis and visualization of functional magnetic resonance neuroimages. Comput Biomed Res 29:162–73. </w:t>
      </w:r>
      <w:del w:id="326" w:author="Kayleigh" w:date="2016-10-19T14:40:00Z">
        <w:r w:rsidRPr="00797E6C" w:rsidDel="00692713">
          <w:rPr>
            <w:rFonts w:ascii="Times New Roman" w:hAnsi="Times New Roman"/>
            <w:noProof/>
            <w:rPrChange w:id="327" w:author="Kayleigh" w:date="2016-10-19T14:47:00Z">
              <w:rPr>
                <w:rFonts w:ascii="Times New Roman" w:hAnsi="Times New Roman"/>
                <w:noProof/>
              </w:rPr>
            </w:rPrChange>
          </w:rPr>
          <w:delText>http://www.ncbi.nlm.nih.gov/pubmed/8812068.</w:delText>
        </w:r>
      </w:del>
    </w:p>
    <w:p w14:paraId="6BA2AD57"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328" w:author="Kayleigh" w:date="2016-10-19T14:47:00Z">
            <w:rPr>
              <w:rFonts w:ascii="Times New Roman" w:hAnsi="Times New Roman"/>
              <w:noProof/>
            </w:rPr>
          </w:rPrChange>
        </w:rPr>
        <w:pPrChange w:id="329"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330" w:author="Kayleigh" w:date="2016-10-19T14:47:00Z">
            <w:rPr>
              <w:rFonts w:ascii="Times New Roman" w:hAnsi="Times New Roman"/>
              <w:noProof/>
            </w:rPr>
          </w:rPrChange>
        </w:rPr>
        <w:t>Cutting LE, Materek A, Cole C a S, Levine TM, Mahone EM (2009): Effects of fluency, oral language, and executive function on reading comprehension performance. Ann Dyslexia 59:34–54.</w:t>
      </w:r>
    </w:p>
    <w:p w14:paraId="5AE0D58B" w14:textId="7F82F991"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331" w:author="Kayleigh" w:date="2016-10-19T14:47:00Z">
            <w:rPr>
              <w:rFonts w:ascii="Times New Roman" w:hAnsi="Times New Roman"/>
              <w:noProof/>
            </w:rPr>
          </w:rPrChange>
        </w:rPr>
        <w:pPrChange w:id="332"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333" w:author="Kayleigh" w:date="2016-10-19T14:47:00Z">
            <w:rPr>
              <w:rFonts w:ascii="Times New Roman" w:hAnsi="Times New Roman"/>
              <w:noProof/>
            </w:rPr>
          </w:rPrChange>
        </w:rPr>
        <w:t xml:space="preserve">Cutting LE, Clements-Stephens A, Pugh KR, Burns S, Cao A, Pekar JJ, Davis N, Rimrodt SL (2013): Not all reading disabilities are dyslexia: distinct neurobiology of specific comprehension deficits. Brain Connect 3:199–211. </w:t>
      </w:r>
      <w:del w:id="334" w:author="Kayleigh" w:date="2016-10-19T14:41:00Z">
        <w:r w:rsidRPr="00797E6C" w:rsidDel="00692713">
          <w:rPr>
            <w:rFonts w:ascii="Times New Roman" w:hAnsi="Times New Roman"/>
            <w:noProof/>
            <w:rPrChange w:id="335" w:author="Kayleigh" w:date="2016-10-19T14:47:00Z">
              <w:rPr>
                <w:rFonts w:ascii="Times New Roman" w:hAnsi="Times New Roman"/>
                <w:noProof/>
              </w:rPr>
            </w:rPrChange>
          </w:rPr>
          <w:delText>http://www.pubmedcentral.nih.gov/articlerender.fcgi?artid=3634135&amp;tool=pmcentrez&amp;rendertype=abstract.</w:delText>
        </w:r>
      </w:del>
    </w:p>
    <w:p w14:paraId="7E6D27E8"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336" w:author="Kayleigh" w:date="2016-10-19T14:47:00Z">
            <w:rPr>
              <w:rFonts w:ascii="Times New Roman" w:hAnsi="Times New Roman"/>
              <w:noProof/>
            </w:rPr>
          </w:rPrChange>
        </w:rPr>
        <w:pPrChange w:id="337"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338" w:author="Kayleigh" w:date="2016-10-19T14:47:00Z">
            <w:rPr>
              <w:rFonts w:ascii="Times New Roman" w:hAnsi="Times New Roman"/>
              <w:noProof/>
            </w:rPr>
          </w:rPrChange>
        </w:rPr>
        <w:t>Dehaene S, Cohen L (2011): The unique role of the visual word form area in reading. Trends Cogn Sci 15:254–262.</w:t>
      </w:r>
    </w:p>
    <w:p w14:paraId="3CA0FD7F" w14:textId="5EAD1F51"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339" w:author="Kayleigh" w:date="2016-10-19T14:47:00Z">
            <w:rPr>
              <w:rFonts w:ascii="Times New Roman" w:hAnsi="Times New Roman"/>
              <w:noProof/>
            </w:rPr>
          </w:rPrChange>
        </w:rPr>
        <w:pPrChange w:id="340"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341" w:author="Kayleigh" w:date="2016-10-19T14:47:00Z">
            <w:rPr>
              <w:rFonts w:ascii="Times New Roman" w:hAnsi="Times New Roman"/>
              <w:noProof/>
            </w:rPr>
          </w:rPrChange>
        </w:rPr>
        <w:t xml:space="preserve">Dikker S, Pylkkanen L (2011): Before the N400: Effects of lexical-semantic violations in visual cortex. Brain Lang 118:23–28. </w:t>
      </w:r>
      <w:del w:id="342" w:author="Kayleigh" w:date="2016-10-19T14:41:00Z">
        <w:r w:rsidRPr="00797E6C" w:rsidDel="00692713">
          <w:rPr>
            <w:rFonts w:ascii="Times New Roman" w:hAnsi="Times New Roman"/>
            <w:noProof/>
            <w:rPrChange w:id="343" w:author="Kayleigh" w:date="2016-10-19T14:47:00Z">
              <w:rPr>
                <w:rFonts w:ascii="Times New Roman" w:hAnsi="Times New Roman"/>
                <w:noProof/>
              </w:rPr>
            </w:rPrChange>
          </w:rPr>
          <w:delText>http://dx.doi.org/10.1016/j.bandl.2011.02.006.</w:delText>
        </w:r>
      </w:del>
    </w:p>
    <w:p w14:paraId="0729C1B0" w14:textId="32975924"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344" w:author="Kayleigh" w:date="2016-10-19T14:47:00Z">
            <w:rPr>
              <w:rFonts w:ascii="Times New Roman" w:hAnsi="Times New Roman"/>
              <w:noProof/>
            </w:rPr>
          </w:rPrChange>
        </w:rPr>
        <w:pPrChange w:id="345"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346" w:author="Kayleigh" w:date="2016-10-19T14:47:00Z">
            <w:rPr>
              <w:rFonts w:ascii="Times New Roman" w:hAnsi="Times New Roman"/>
              <w:noProof/>
            </w:rPr>
          </w:rPrChange>
        </w:rPr>
        <w:t xml:space="preserve">Dikker S, Rabagliati H, Farmer T, Pylkkänen L (2010): Early occipital sensitivity to syntactic category is based on form typicality. Psychol Sci 21:629–634. </w:t>
      </w:r>
      <w:del w:id="347" w:author="Kayleigh" w:date="2016-10-19T14:41:00Z">
        <w:r w:rsidRPr="00797E6C" w:rsidDel="00692713">
          <w:rPr>
            <w:rFonts w:ascii="Times New Roman" w:hAnsi="Times New Roman"/>
            <w:noProof/>
            <w:rPrChange w:id="348" w:author="Kayleigh" w:date="2016-10-19T14:47:00Z">
              <w:rPr>
                <w:rFonts w:ascii="Times New Roman" w:hAnsi="Times New Roman"/>
                <w:noProof/>
              </w:rPr>
            </w:rPrChange>
          </w:rPr>
          <w:delText>http://nrl.northumbria.ac.uk/1019/1/Frequency conversion based on three-wave parametric solitons.pdf.</w:delText>
        </w:r>
      </w:del>
    </w:p>
    <w:p w14:paraId="67F83A87" w14:textId="73439770"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349" w:author="Kayleigh" w:date="2016-10-19T14:47:00Z">
            <w:rPr>
              <w:rFonts w:ascii="Times New Roman" w:hAnsi="Times New Roman"/>
              <w:noProof/>
            </w:rPr>
          </w:rPrChange>
        </w:rPr>
        <w:pPrChange w:id="350"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351" w:author="Kayleigh" w:date="2016-10-19T14:47:00Z">
            <w:rPr>
              <w:rFonts w:ascii="Times New Roman" w:hAnsi="Times New Roman"/>
              <w:noProof/>
            </w:rPr>
          </w:rPrChange>
        </w:rPr>
        <w:t xml:space="preserve">Dikker S, Rabagliati H, Pylkkänen L (2009): Sensitivity to syntax in visual cortex. Cognition 110:293–321. </w:t>
      </w:r>
      <w:del w:id="352" w:author="Kayleigh" w:date="2016-10-19T14:41:00Z">
        <w:r w:rsidRPr="00797E6C" w:rsidDel="00692713">
          <w:rPr>
            <w:rFonts w:ascii="Times New Roman" w:hAnsi="Times New Roman"/>
            <w:noProof/>
            <w:rPrChange w:id="353" w:author="Kayleigh" w:date="2016-10-19T14:47:00Z">
              <w:rPr>
                <w:rFonts w:ascii="Times New Roman" w:hAnsi="Times New Roman"/>
                <w:noProof/>
              </w:rPr>
            </w:rPrChange>
          </w:rPr>
          <w:delText>http://content.wkhealth.com/linkback/openurl?sid=WKPTLP:landingpage&amp;an=00005176-200904002-00012.</w:delText>
        </w:r>
      </w:del>
    </w:p>
    <w:p w14:paraId="38EA32B9"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354" w:author="Kayleigh" w:date="2016-10-19T14:47:00Z">
            <w:rPr>
              <w:rFonts w:ascii="Times New Roman" w:hAnsi="Times New Roman"/>
              <w:noProof/>
            </w:rPr>
          </w:rPrChange>
        </w:rPr>
        <w:pPrChange w:id="355"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356" w:author="Kayleigh" w:date="2016-10-19T14:47:00Z">
            <w:rPr>
              <w:rFonts w:ascii="Times New Roman" w:hAnsi="Times New Roman"/>
              <w:noProof/>
            </w:rPr>
          </w:rPrChange>
        </w:rPr>
        <w:t>Ehrlich M, Remond M, Tardieu H (1999): Processing of anaphoric devices in young skilled and less skilled comprehenders : Differences in metacognitive monitoring. Read Writ An Interdiscip J 11:29–63.</w:t>
      </w:r>
    </w:p>
    <w:p w14:paraId="0BA8A958" w14:textId="19661048" w:rsidR="00692713" w:rsidRPr="00797E6C" w:rsidRDefault="00797E6C" w:rsidP="00797E6C">
      <w:pPr>
        <w:widowControl w:val="0"/>
        <w:autoSpaceDE w:val="0"/>
        <w:autoSpaceDN w:val="0"/>
        <w:adjustRightInd w:val="0"/>
        <w:spacing w:before="100" w:after="100" w:line="480" w:lineRule="auto"/>
        <w:ind w:left="480" w:hanging="480"/>
        <w:contextualSpacing/>
        <w:rPr>
          <w:rFonts w:ascii="Times New Roman" w:hAnsi="Times New Roman"/>
          <w:noProof/>
          <w:rPrChange w:id="357" w:author="Kayleigh" w:date="2016-10-19T14:47:00Z">
            <w:rPr>
              <w:rFonts w:ascii="Times New Roman" w:hAnsi="Times New Roman"/>
              <w:noProof/>
            </w:rPr>
          </w:rPrChange>
        </w:rPr>
        <w:pPrChange w:id="358" w:author="Kayleigh" w:date="2016-10-19T14:46:00Z">
          <w:pPr>
            <w:widowControl w:val="0"/>
            <w:autoSpaceDE w:val="0"/>
            <w:autoSpaceDN w:val="0"/>
            <w:adjustRightInd w:val="0"/>
            <w:spacing w:before="100" w:after="100" w:line="480" w:lineRule="auto"/>
            <w:ind w:left="480" w:hanging="480"/>
          </w:pPr>
        </w:pPrChange>
      </w:pPr>
      <w:ins w:id="359" w:author="Kayleigh" w:date="2016-10-19T14:44:00Z">
        <w:r w:rsidRPr="00797E6C">
          <w:rPr>
            <w:rFonts w:ascii="Times New Roman" w:hAnsi="Times New Roman"/>
            <w:noProof/>
            <w:rPrChange w:id="360" w:author="Kayleigh" w:date="2016-10-19T14:47:00Z">
              <w:rPr>
                <w:rFonts w:ascii="Times New Roman" w:hAnsi="Times New Roman"/>
                <w:noProof/>
              </w:rPr>
            </w:rPrChange>
          </w:rPr>
          <w:t>v</w:t>
        </w:r>
      </w:ins>
      <w:del w:id="361" w:author="Kayleigh" w:date="2016-10-19T14:44:00Z">
        <w:r w:rsidR="00692713" w:rsidRPr="00797E6C" w:rsidDel="00797E6C">
          <w:rPr>
            <w:rFonts w:ascii="Times New Roman" w:hAnsi="Times New Roman"/>
            <w:noProof/>
            <w:rPrChange w:id="362" w:author="Kayleigh" w:date="2016-10-19T14:47:00Z">
              <w:rPr>
                <w:rFonts w:ascii="Times New Roman" w:hAnsi="Times New Roman"/>
                <w:noProof/>
              </w:rPr>
            </w:rPrChange>
          </w:rPr>
          <w:delText>V</w:delText>
        </w:r>
      </w:del>
      <w:r w:rsidR="00692713" w:rsidRPr="00797E6C">
        <w:rPr>
          <w:rFonts w:ascii="Times New Roman" w:hAnsi="Times New Roman"/>
          <w:noProof/>
          <w:rPrChange w:id="363" w:author="Kayleigh" w:date="2016-10-19T14:47:00Z">
            <w:rPr>
              <w:rFonts w:ascii="Times New Roman" w:hAnsi="Times New Roman"/>
              <w:noProof/>
            </w:rPr>
          </w:rPrChange>
        </w:rPr>
        <w:t xml:space="preserve">an Ettinger-Veenstra H, McAllister A, Lundberg P, Karlsson T, Engström M (2016): Higher Language Ability is Related to Angular Gyrus Activation Increase During Semantic Processing, Independent of Sentence Incongruency. Front Hum Neurosci 10:110. </w:t>
      </w:r>
      <w:del w:id="364" w:author="Kayleigh" w:date="2016-10-19T14:41:00Z">
        <w:r w:rsidR="00692713" w:rsidRPr="00797E6C" w:rsidDel="00692713">
          <w:rPr>
            <w:rFonts w:ascii="Times New Roman" w:hAnsi="Times New Roman"/>
            <w:noProof/>
            <w:rPrChange w:id="365" w:author="Kayleigh" w:date="2016-10-19T14:47:00Z">
              <w:rPr>
                <w:rFonts w:ascii="Times New Roman" w:hAnsi="Times New Roman"/>
                <w:noProof/>
              </w:rPr>
            </w:rPrChange>
          </w:rPr>
          <w:delText>http://www.pubmedcentral.nih.gov/articlerender.fcgi?artid=4786547&amp;tool=pmcentrez&amp;rendertype=abstract.</w:delText>
        </w:r>
      </w:del>
    </w:p>
    <w:p w14:paraId="6075490B" w14:textId="6C5AA052"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366" w:author="Kayleigh" w:date="2016-10-19T14:47:00Z">
            <w:rPr>
              <w:rFonts w:ascii="Times New Roman" w:hAnsi="Times New Roman"/>
              <w:noProof/>
            </w:rPr>
          </w:rPrChange>
        </w:rPr>
        <w:pPrChange w:id="367"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368" w:author="Kayleigh" w:date="2016-10-19T14:47:00Z">
            <w:rPr>
              <w:rFonts w:ascii="Times New Roman" w:hAnsi="Times New Roman"/>
              <w:noProof/>
            </w:rPr>
          </w:rPrChange>
        </w:rPr>
        <w:t xml:space="preserve">Fiebach CJ, Friederici AD, Müller K, von Cramon DY (2002): fMRI Evidence for Dual Routes to the Mental Lexicon in Visual Word Recognition. J Cogn Neurosci 14:11–23. </w:t>
      </w:r>
      <w:del w:id="369" w:author="Kayleigh" w:date="2016-10-19T14:41:00Z">
        <w:r w:rsidRPr="00797E6C" w:rsidDel="00692713">
          <w:rPr>
            <w:rFonts w:ascii="Times New Roman" w:hAnsi="Times New Roman"/>
            <w:noProof/>
            <w:rPrChange w:id="370" w:author="Kayleigh" w:date="2016-10-19T14:47:00Z">
              <w:rPr>
                <w:rFonts w:ascii="Times New Roman" w:hAnsi="Times New Roman"/>
                <w:noProof/>
              </w:rPr>
            </w:rPrChange>
          </w:rPr>
          <w:delText>http://www.ncbi.nlm.nih.gov/pubmed/11798383.</w:delText>
        </w:r>
      </w:del>
    </w:p>
    <w:p w14:paraId="0E800E0E" w14:textId="0BB1A9DE"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371" w:author="Kayleigh" w:date="2016-10-19T14:47:00Z">
            <w:rPr>
              <w:rFonts w:ascii="Times New Roman" w:hAnsi="Times New Roman"/>
              <w:noProof/>
            </w:rPr>
          </w:rPrChange>
        </w:rPr>
        <w:pPrChange w:id="372"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373" w:author="Kayleigh" w:date="2016-10-19T14:47:00Z">
            <w:rPr>
              <w:rFonts w:ascii="Times New Roman" w:hAnsi="Times New Roman"/>
              <w:noProof/>
            </w:rPr>
          </w:rPrChange>
        </w:rPr>
        <w:t xml:space="preserve">Fiez JA, Petersen SE (1998): Neuroimaging studies of word reading. Proc Natl Acad Sci 95:914–921. </w:t>
      </w:r>
      <w:del w:id="374" w:author="Kayleigh" w:date="2016-10-19T14:41:00Z">
        <w:r w:rsidRPr="00797E6C" w:rsidDel="00692713">
          <w:rPr>
            <w:rFonts w:ascii="Times New Roman" w:hAnsi="Times New Roman"/>
            <w:noProof/>
            <w:rPrChange w:id="375" w:author="Kayleigh" w:date="2016-10-19T14:47:00Z">
              <w:rPr>
                <w:rFonts w:ascii="Times New Roman" w:hAnsi="Times New Roman"/>
                <w:noProof/>
              </w:rPr>
            </w:rPrChange>
          </w:rPr>
          <w:delText>http://www.pnas.org/cgi/doi/10.1073/pnas.95.3.914.</w:delText>
        </w:r>
      </w:del>
    </w:p>
    <w:p w14:paraId="61A7E781" w14:textId="3EDCCF05"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376" w:author="Kayleigh" w:date="2016-10-19T14:47:00Z">
            <w:rPr>
              <w:rFonts w:ascii="Times New Roman" w:hAnsi="Times New Roman"/>
              <w:noProof/>
            </w:rPr>
          </w:rPrChange>
        </w:rPr>
        <w:pPrChange w:id="377"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378" w:author="Kayleigh" w:date="2016-10-19T14:47:00Z">
            <w:rPr>
              <w:rFonts w:ascii="Times New Roman" w:hAnsi="Times New Roman"/>
              <w:noProof/>
            </w:rPr>
          </w:rPrChange>
        </w:rPr>
        <w:t xml:space="preserve">Friederici AD, Rüschemeyer S-A, Hahne A, Fiebach CJ (2003): The Role of Left Inferior Frontal and Superior Temporal Cortex in Sentence Comprehension: Localizing Syntactic and Semantic Processes. Cereb Cortex 13:170–177. </w:t>
      </w:r>
      <w:del w:id="379" w:author="Kayleigh" w:date="2016-10-19T14:41:00Z">
        <w:r w:rsidRPr="00797E6C" w:rsidDel="00692713">
          <w:rPr>
            <w:rFonts w:ascii="Times New Roman" w:hAnsi="Times New Roman"/>
            <w:noProof/>
            <w:rPrChange w:id="380" w:author="Kayleigh" w:date="2016-10-19T14:47:00Z">
              <w:rPr>
                <w:rFonts w:ascii="Times New Roman" w:hAnsi="Times New Roman"/>
                <w:noProof/>
              </w:rPr>
            </w:rPrChange>
          </w:rPr>
          <w:delText>http://cercor.oxfordjournals.org/content/13/2/170.short.</w:delText>
        </w:r>
      </w:del>
    </w:p>
    <w:p w14:paraId="01693774" w14:textId="37FEBF52"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381" w:author="Kayleigh" w:date="2016-10-19T14:47:00Z">
            <w:rPr>
              <w:rFonts w:ascii="Times New Roman" w:hAnsi="Times New Roman"/>
              <w:noProof/>
            </w:rPr>
          </w:rPrChange>
        </w:rPr>
        <w:pPrChange w:id="382"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383" w:author="Kayleigh" w:date="2016-10-19T14:47:00Z">
            <w:rPr>
              <w:rFonts w:ascii="Times New Roman" w:hAnsi="Times New Roman"/>
              <w:noProof/>
            </w:rPr>
          </w:rPrChange>
        </w:rPr>
        <w:t xml:space="preserve">Frost SJ, Landi N, Mencl WE, Sandak R, Fulbright RK, Tejada ET, Jacobsen L, Grigorenko EL, Constable RT, Pugh KR (2009): Phonological awareness predicts activation patterns for print and speech. Ann Dyslexia 59:78–97. </w:t>
      </w:r>
      <w:del w:id="384" w:author="Kayleigh" w:date="2016-10-19T14:41:00Z">
        <w:r w:rsidRPr="00797E6C" w:rsidDel="00692713">
          <w:rPr>
            <w:rFonts w:ascii="Times New Roman" w:hAnsi="Times New Roman"/>
            <w:noProof/>
            <w:rPrChange w:id="385" w:author="Kayleigh" w:date="2016-10-19T14:47:00Z">
              <w:rPr>
                <w:rFonts w:ascii="Times New Roman" w:hAnsi="Times New Roman"/>
                <w:noProof/>
              </w:rPr>
            </w:rPrChange>
          </w:rPr>
          <w:delText>http://link.springer.com/10.1007/s11881-009-0024-y.</w:delText>
        </w:r>
      </w:del>
    </w:p>
    <w:p w14:paraId="3C810CB8" w14:textId="42FE71B9"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386" w:author="Kayleigh" w:date="2016-10-19T14:47:00Z">
            <w:rPr>
              <w:rFonts w:ascii="Times New Roman" w:hAnsi="Times New Roman"/>
              <w:noProof/>
            </w:rPr>
          </w:rPrChange>
        </w:rPr>
        <w:pPrChange w:id="387"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388" w:author="Kayleigh" w:date="2016-10-19T14:47:00Z">
            <w:rPr>
              <w:rFonts w:ascii="Times New Roman" w:hAnsi="Times New Roman"/>
              <w:noProof/>
            </w:rPr>
          </w:rPrChange>
        </w:rPr>
        <w:t xml:space="preserve">García JR, Cain KE (2014): Decoding and Reading Comprehension: A Meta-Analysis to Identify Which Reader and Assessment Characteristics Influence the Strength of the Relationship in English. Rev Educ Res 84:74–111. </w:t>
      </w:r>
      <w:del w:id="389" w:author="Kayleigh" w:date="2016-10-19T14:41:00Z">
        <w:r w:rsidRPr="00797E6C" w:rsidDel="00692713">
          <w:rPr>
            <w:rFonts w:ascii="Times New Roman" w:hAnsi="Times New Roman"/>
            <w:noProof/>
            <w:rPrChange w:id="390" w:author="Kayleigh" w:date="2016-10-19T14:47:00Z">
              <w:rPr>
                <w:rFonts w:ascii="Times New Roman" w:hAnsi="Times New Roman"/>
                <w:noProof/>
              </w:rPr>
            </w:rPrChange>
          </w:rPr>
          <w:delText>http://rer.sagepub.com/cgi/doi/10.3102/0034654313499616.</w:delText>
        </w:r>
      </w:del>
    </w:p>
    <w:p w14:paraId="3DD1D5CC"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391" w:author="Kayleigh" w:date="2016-10-19T14:47:00Z">
            <w:rPr>
              <w:rFonts w:ascii="Times New Roman" w:hAnsi="Times New Roman"/>
              <w:noProof/>
            </w:rPr>
          </w:rPrChange>
        </w:rPr>
        <w:pPrChange w:id="392"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393" w:author="Kayleigh" w:date="2016-10-19T14:47:00Z">
            <w:rPr>
              <w:rFonts w:ascii="Times New Roman" w:hAnsi="Times New Roman"/>
              <w:noProof/>
            </w:rPr>
          </w:rPrChange>
        </w:rPr>
        <w:t>Gough PB, Tunmer WE (1986): Decoding, Reading, and Reading Disability. Remedial Spec Educ 7:6–10.</w:t>
      </w:r>
    </w:p>
    <w:p w14:paraId="3603C814" w14:textId="365DA43E"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394" w:author="Kayleigh" w:date="2016-10-19T14:47:00Z">
            <w:rPr>
              <w:rFonts w:ascii="Times New Roman" w:hAnsi="Times New Roman"/>
              <w:noProof/>
            </w:rPr>
          </w:rPrChange>
        </w:rPr>
        <w:pPrChange w:id="395"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396" w:author="Kayleigh" w:date="2016-10-19T14:47:00Z">
            <w:rPr>
              <w:rFonts w:ascii="Times New Roman" w:hAnsi="Times New Roman"/>
              <w:noProof/>
            </w:rPr>
          </w:rPrChange>
        </w:rPr>
        <w:t xml:space="preserve">Grainger J, Lété B, Bertand D, Dufau S, Ziegler JC (2012): Evidence for multiple routes in learning to read. Cognition 123:280–292. </w:t>
      </w:r>
      <w:del w:id="397" w:author="Kayleigh" w:date="2016-10-19T14:41:00Z">
        <w:r w:rsidRPr="00797E6C" w:rsidDel="00692713">
          <w:rPr>
            <w:rFonts w:ascii="Times New Roman" w:hAnsi="Times New Roman"/>
            <w:noProof/>
            <w:rPrChange w:id="398" w:author="Kayleigh" w:date="2016-10-19T14:47:00Z">
              <w:rPr>
                <w:rFonts w:ascii="Times New Roman" w:hAnsi="Times New Roman"/>
                <w:noProof/>
              </w:rPr>
            </w:rPrChange>
          </w:rPr>
          <w:delText>http://dx.doi.org/10.1016/j.cognition.2012.01.003.</w:delText>
        </w:r>
      </w:del>
    </w:p>
    <w:p w14:paraId="4A1F805B"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399" w:author="Kayleigh" w:date="2016-10-19T14:47:00Z">
            <w:rPr>
              <w:rFonts w:ascii="Times New Roman" w:hAnsi="Times New Roman"/>
              <w:noProof/>
            </w:rPr>
          </w:rPrChange>
        </w:rPr>
        <w:pPrChange w:id="400"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401" w:author="Kayleigh" w:date="2016-10-19T14:47:00Z">
            <w:rPr>
              <w:rFonts w:ascii="Times New Roman" w:hAnsi="Times New Roman"/>
              <w:noProof/>
            </w:rPr>
          </w:rPrChange>
        </w:rPr>
        <w:t>Grodzinsky Y, Friederici AD (2006): Neuroimaging of syntax and syntactic processing. Curr Opin Neurobiol 16:240–246.</w:t>
      </w:r>
    </w:p>
    <w:p w14:paraId="358BFBC6"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402" w:author="Kayleigh" w:date="2016-10-19T14:47:00Z">
            <w:rPr>
              <w:rFonts w:ascii="Times New Roman" w:hAnsi="Times New Roman"/>
              <w:noProof/>
            </w:rPr>
          </w:rPrChange>
        </w:rPr>
        <w:pPrChange w:id="403"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404" w:author="Kayleigh" w:date="2016-10-19T14:47:00Z">
            <w:rPr>
              <w:rFonts w:ascii="Times New Roman" w:hAnsi="Times New Roman"/>
              <w:noProof/>
            </w:rPr>
          </w:rPrChange>
        </w:rPr>
        <w:t>Hale JT, Lutz DE, Luh W, Brennan JR, Arbor A (2015): Modeling fMRI time courses with linguistic structure at various grain sizes. Proc C:89–97.</w:t>
      </w:r>
    </w:p>
    <w:p w14:paraId="5646B72A"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405" w:author="Kayleigh" w:date="2016-10-19T14:47:00Z">
            <w:rPr>
              <w:rFonts w:ascii="Times New Roman" w:hAnsi="Times New Roman"/>
              <w:noProof/>
            </w:rPr>
          </w:rPrChange>
        </w:rPr>
        <w:pPrChange w:id="406"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407" w:author="Kayleigh" w:date="2016-10-19T14:47:00Z">
            <w:rPr>
              <w:rFonts w:ascii="Times New Roman" w:hAnsi="Times New Roman"/>
              <w:noProof/>
            </w:rPr>
          </w:rPrChange>
        </w:rPr>
        <w:t>Hampson M, Tokoglu F, Sun Z, Schafer RJ, Skudlarski P, Gore JC, Constable RT (2006): Connectivity-behavior analysis reveals that functional connectivity between left BA39 and Broca’s area varies with reading ability. Neuroimage 31:513–519.</w:t>
      </w:r>
    </w:p>
    <w:p w14:paraId="71EDB719"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408" w:author="Kayleigh" w:date="2016-10-19T14:47:00Z">
            <w:rPr>
              <w:rFonts w:ascii="Times New Roman" w:hAnsi="Times New Roman"/>
              <w:noProof/>
            </w:rPr>
          </w:rPrChange>
        </w:rPr>
        <w:pPrChange w:id="409"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410" w:author="Kayleigh" w:date="2016-10-19T14:47:00Z">
            <w:rPr>
              <w:rFonts w:ascii="Times New Roman" w:hAnsi="Times New Roman"/>
              <w:noProof/>
            </w:rPr>
          </w:rPrChange>
        </w:rPr>
        <w:t>Hannon B (2012): Understanding the relative contributions of lower-level word processes, higher-level processes, and working memory to reading comprehension performance in proficient adult readers. Read Res Q 47:125–152.</w:t>
      </w:r>
    </w:p>
    <w:p w14:paraId="4796290D" w14:textId="68DB3C2C"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411" w:author="Kayleigh" w:date="2016-10-19T14:47:00Z">
            <w:rPr>
              <w:rFonts w:ascii="Times New Roman" w:hAnsi="Times New Roman"/>
              <w:noProof/>
            </w:rPr>
          </w:rPrChange>
        </w:rPr>
        <w:pPrChange w:id="412"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413" w:author="Kayleigh" w:date="2016-10-19T14:47:00Z">
            <w:rPr>
              <w:rFonts w:ascii="Times New Roman" w:hAnsi="Times New Roman"/>
              <w:noProof/>
            </w:rPr>
          </w:rPrChange>
        </w:rPr>
        <w:t xml:space="preserve">Henderson L, Snowling MJ, Clarke P (2013): Accessing, Integrating, and Inhibiting Word Meaning in Poor Comprehenders. Sci Stud Read 17:177–198. </w:t>
      </w:r>
      <w:del w:id="414" w:author="Kayleigh" w:date="2016-10-19T14:41:00Z">
        <w:r w:rsidRPr="00797E6C" w:rsidDel="00692713">
          <w:rPr>
            <w:rFonts w:ascii="Times New Roman" w:hAnsi="Times New Roman"/>
            <w:noProof/>
            <w:rPrChange w:id="415" w:author="Kayleigh" w:date="2016-10-19T14:47:00Z">
              <w:rPr>
                <w:rFonts w:ascii="Times New Roman" w:hAnsi="Times New Roman"/>
                <w:noProof/>
              </w:rPr>
            </w:rPrChange>
          </w:rPr>
          <w:delText>http://www.tandfonline.com/doi/abs/10.1080/10888438.2011.652721.</w:delText>
        </w:r>
      </w:del>
    </w:p>
    <w:p w14:paraId="66B1B202"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416" w:author="Kayleigh" w:date="2016-10-19T14:47:00Z">
            <w:rPr>
              <w:rFonts w:ascii="Times New Roman" w:hAnsi="Times New Roman"/>
              <w:noProof/>
            </w:rPr>
          </w:rPrChange>
        </w:rPr>
        <w:pPrChange w:id="417"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418" w:author="Kayleigh" w:date="2016-10-19T14:47:00Z">
            <w:rPr>
              <w:rFonts w:ascii="Times New Roman" w:hAnsi="Times New Roman"/>
              <w:noProof/>
            </w:rPr>
          </w:rPrChange>
        </w:rPr>
        <w:t>Horowitz-Kraus T, Buck C, Dorrmann D (2016): Altered neural circuits accompany lower performance during narrative comprehension in children with reading difficulties: an fMRI study. Ann Dyslexia:1–18.</w:t>
      </w:r>
    </w:p>
    <w:p w14:paraId="4A06F235" w14:textId="3DA04731"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419" w:author="Kayleigh" w:date="2016-10-19T14:47:00Z">
            <w:rPr>
              <w:rFonts w:ascii="Times New Roman" w:hAnsi="Times New Roman"/>
              <w:noProof/>
            </w:rPr>
          </w:rPrChange>
        </w:rPr>
        <w:pPrChange w:id="420"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421" w:author="Kayleigh" w:date="2016-10-19T14:47:00Z">
            <w:rPr>
              <w:rFonts w:ascii="Times New Roman" w:hAnsi="Times New Roman"/>
              <w:noProof/>
            </w:rPr>
          </w:rPrChange>
        </w:rPr>
        <w:t xml:space="preserve">Horowitz-Kraus T, Vannest JJ, Holland SK (2013): Overlapping neural circuitry for narrative comprehension and proficient reading in children and adolescents. Neuropsychologia 51:2651–2662. </w:t>
      </w:r>
      <w:del w:id="422" w:author="Kayleigh" w:date="2016-10-19T14:41:00Z">
        <w:r w:rsidRPr="00797E6C" w:rsidDel="00692713">
          <w:rPr>
            <w:rFonts w:ascii="Times New Roman" w:hAnsi="Times New Roman"/>
            <w:noProof/>
            <w:rPrChange w:id="423" w:author="Kayleigh" w:date="2016-10-19T14:47:00Z">
              <w:rPr>
                <w:rFonts w:ascii="Times New Roman" w:hAnsi="Times New Roman"/>
                <w:noProof/>
              </w:rPr>
            </w:rPrChange>
          </w:rPr>
          <w:delText>http://dx.doi.org/10.1016/j.neuropsychologia.2013.09.002.</w:delText>
        </w:r>
      </w:del>
    </w:p>
    <w:p w14:paraId="0786C249" w14:textId="48D7E929"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424" w:author="Kayleigh" w:date="2016-10-19T14:47:00Z">
            <w:rPr>
              <w:rFonts w:ascii="Times New Roman" w:hAnsi="Times New Roman"/>
              <w:noProof/>
            </w:rPr>
          </w:rPrChange>
        </w:rPr>
        <w:pPrChange w:id="425"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426" w:author="Kayleigh" w:date="2016-10-19T14:47:00Z">
            <w:rPr>
              <w:rFonts w:ascii="Times New Roman" w:hAnsi="Times New Roman"/>
              <w:noProof/>
            </w:rPr>
          </w:rPrChange>
        </w:rPr>
        <w:t xml:space="preserve">Horowitz-Kraus T, Wang Y, Plante E, Holland SK (2014): Involvement of the right hemisphere in reading comprehension: A DTI study. Brain Res 1582:34–44. </w:t>
      </w:r>
      <w:del w:id="427" w:author="Kayleigh" w:date="2016-10-19T14:41:00Z">
        <w:r w:rsidRPr="00797E6C" w:rsidDel="00692713">
          <w:rPr>
            <w:rFonts w:ascii="Times New Roman" w:hAnsi="Times New Roman"/>
            <w:noProof/>
            <w:rPrChange w:id="428" w:author="Kayleigh" w:date="2016-10-19T14:47:00Z">
              <w:rPr>
                <w:rFonts w:ascii="Times New Roman" w:hAnsi="Times New Roman"/>
                <w:noProof/>
              </w:rPr>
            </w:rPrChange>
          </w:rPr>
          <w:delText>http://dx.doi.org/10.1016/j.brainres.2014.05.034.</w:delText>
        </w:r>
      </w:del>
    </w:p>
    <w:p w14:paraId="57D814A1" w14:textId="1E1892E1"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429" w:author="Kayleigh" w:date="2016-10-19T14:47:00Z">
            <w:rPr>
              <w:rFonts w:ascii="Times New Roman" w:hAnsi="Times New Roman"/>
              <w:noProof/>
            </w:rPr>
          </w:rPrChange>
        </w:rPr>
        <w:pPrChange w:id="430"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431" w:author="Kayleigh" w:date="2016-10-19T14:47:00Z">
            <w:rPr>
              <w:rFonts w:ascii="Times New Roman" w:hAnsi="Times New Roman"/>
              <w:noProof/>
            </w:rPr>
          </w:rPrChange>
        </w:rPr>
        <w:t xml:space="preserve">Huang J, Carr TH, Cao Y (2002): Comparing cortical activations for silent and overt speech using event-related fMRI. Hum Brain Mapp 15:39–53. </w:t>
      </w:r>
      <w:del w:id="432" w:author="Kayleigh" w:date="2016-10-19T14:41:00Z">
        <w:r w:rsidRPr="00797E6C" w:rsidDel="00692713">
          <w:rPr>
            <w:rFonts w:ascii="Times New Roman" w:hAnsi="Times New Roman"/>
            <w:noProof/>
            <w:rPrChange w:id="433" w:author="Kayleigh" w:date="2016-10-19T14:47:00Z">
              <w:rPr>
                <w:rFonts w:ascii="Times New Roman" w:hAnsi="Times New Roman"/>
                <w:noProof/>
              </w:rPr>
            </w:rPrChange>
          </w:rPr>
          <w:delText>http://doi.wiley.com/10.1002/hbm.1060.</w:delText>
        </w:r>
      </w:del>
    </w:p>
    <w:p w14:paraId="179C417A" w14:textId="116FD616"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434" w:author="Kayleigh" w:date="2016-10-19T14:47:00Z">
            <w:rPr>
              <w:rFonts w:ascii="Times New Roman" w:hAnsi="Times New Roman"/>
              <w:noProof/>
            </w:rPr>
          </w:rPrChange>
        </w:rPr>
        <w:pPrChange w:id="435"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436" w:author="Kayleigh" w:date="2016-10-19T14:47:00Z">
            <w:rPr>
              <w:rFonts w:ascii="Times New Roman" w:hAnsi="Times New Roman"/>
              <w:noProof/>
            </w:rPr>
          </w:rPrChange>
        </w:rPr>
        <w:t xml:space="preserve">Hulme C, Snowling MJ (2011): Children’s Reading Comprehension Difficulties: Nature, Causes, and Treatments. Curr Dir Psychol Sci 20:139–142. </w:t>
      </w:r>
      <w:del w:id="437" w:author="Kayleigh" w:date="2016-10-19T14:41:00Z">
        <w:r w:rsidRPr="00797E6C" w:rsidDel="00692713">
          <w:rPr>
            <w:rFonts w:ascii="Times New Roman" w:hAnsi="Times New Roman"/>
            <w:noProof/>
            <w:rPrChange w:id="438" w:author="Kayleigh" w:date="2016-10-19T14:47:00Z">
              <w:rPr>
                <w:rFonts w:ascii="Times New Roman" w:hAnsi="Times New Roman"/>
                <w:noProof/>
              </w:rPr>
            </w:rPrChange>
          </w:rPr>
          <w:delText>http://discovery.ucl.ac.uk/1328136/.</w:delText>
        </w:r>
      </w:del>
    </w:p>
    <w:p w14:paraId="6088A8C1" w14:textId="3E755529"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439" w:author="Kayleigh" w:date="2016-10-19T14:47:00Z">
            <w:rPr>
              <w:rFonts w:ascii="Times New Roman" w:hAnsi="Times New Roman"/>
              <w:noProof/>
            </w:rPr>
          </w:rPrChange>
        </w:rPr>
        <w:pPrChange w:id="440"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441" w:author="Kayleigh" w:date="2016-10-19T14:47:00Z">
            <w:rPr>
              <w:rFonts w:ascii="Times New Roman" w:hAnsi="Times New Roman"/>
              <w:noProof/>
            </w:rPr>
          </w:rPrChange>
        </w:rPr>
        <w:t xml:space="preserve">Humphreys GF, Gennari SP (2014): Competitive mechanisms in sentence processing: common and distinct production and reading comprehension networks linked to the prefrontal cortex. Neuroimage 84:354–66. </w:t>
      </w:r>
      <w:del w:id="442" w:author="Kayleigh" w:date="2016-10-19T14:41:00Z">
        <w:r w:rsidRPr="00797E6C" w:rsidDel="00692713">
          <w:rPr>
            <w:rFonts w:ascii="Times New Roman" w:hAnsi="Times New Roman"/>
            <w:noProof/>
            <w:rPrChange w:id="443" w:author="Kayleigh" w:date="2016-10-19T14:47:00Z">
              <w:rPr>
                <w:rFonts w:ascii="Times New Roman" w:hAnsi="Times New Roman"/>
                <w:noProof/>
              </w:rPr>
            </w:rPrChange>
          </w:rPr>
          <w:delText>http://www.sciencedirect.com/science/article/pii/S1053811913009233\nhttp://www.ncbi.nlm.nih.gov/pubmed/24012545.</w:delText>
        </w:r>
      </w:del>
    </w:p>
    <w:p w14:paraId="75BEE03B" w14:textId="54B2E2DA" w:rsidR="00692713" w:rsidRPr="00797E6C" w:rsidDel="00797E6C" w:rsidRDefault="00692713" w:rsidP="00797E6C">
      <w:pPr>
        <w:widowControl w:val="0"/>
        <w:autoSpaceDE w:val="0"/>
        <w:autoSpaceDN w:val="0"/>
        <w:adjustRightInd w:val="0"/>
        <w:spacing w:before="100" w:after="100" w:line="480" w:lineRule="auto"/>
        <w:ind w:left="480" w:hanging="480"/>
        <w:contextualSpacing/>
        <w:rPr>
          <w:del w:id="444" w:author="Kayleigh" w:date="2016-10-19T14:47:00Z"/>
          <w:rFonts w:ascii="Times New Roman" w:hAnsi="Times New Roman"/>
          <w:noProof/>
          <w:rPrChange w:id="445" w:author="Kayleigh" w:date="2016-10-19T14:47:00Z">
            <w:rPr>
              <w:del w:id="446" w:author="Kayleigh" w:date="2016-10-19T14:47:00Z"/>
              <w:rFonts w:ascii="Times New Roman" w:hAnsi="Times New Roman"/>
              <w:noProof/>
            </w:rPr>
          </w:rPrChange>
        </w:rPr>
        <w:pPrChange w:id="447" w:author="Kayleigh" w:date="2016-10-19T14:47:00Z">
          <w:pPr>
            <w:pStyle w:val="NormalWeb"/>
            <w:spacing w:line="480" w:lineRule="auto"/>
            <w:ind w:left="480" w:hanging="480"/>
            <w:contextualSpacing/>
          </w:pPr>
        </w:pPrChange>
      </w:pPr>
      <w:r w:rsidRPr="00797E6C">
        <w:rPr>
          <w:rFonts w:ascii="Times New Roman" w:hAnsi="Times New Roman"/>
          <w:noProof/>
          <w:rPrChange w:id="448" w:author="Kayleigh" w:date="2016-10-19T14:47:00Z">
            <w:rPr>
              <w:rFonts w:ascii="Times New Roman" w:hAnsi="Times New Roman"/>
              <w:noProof/>
              <w:sz w:val="24"/>
              <w:szCs w:val="24"/>
            </w:rPr>
          </w:rPrChange>
        </w:rPr>
        <w:t xml:space="preserve">Hwang J-H, Wu C-W, Chou P-H, Liu T-C, Chen J-H (2005): Hemispheric Difference in Activation Patterns of Human Auditory-Associated Cortex: An fMRI Study. ORL 67:242–246. </w:t>
      </w:r>
      <w:del w:id="449" w:author="Kayleigh" w:date="2016-10-19T14:41:00Z">
        <w:r w:rsidRPr="00797E6C" w:rsidDel="00692713">
          <w:rPr>
            <w:rFonts w:ascii="Times New Roman" w:hAnsi="Times New Roman"/>
            <w:noProof/>
            <w:rPrChange w:id="450" w:author="Kayleigh" w:date="2016-10-19T14:47:00Z">
              <w:rPr>
                <w:rFonts w:ascii="Times New Roman" w:hAnsi="Times New Roman"/>
                <w:noProof/>
                <w:sz w:val="24"/>
                <w:szCs w:val="24"/>
              </w:rPr>
            </w:rPrChange>
          </w:rPr>
          <w:delText>http://www.ncbi.nlm.nih.gov/pubmed/16276121.</w:delText>
        </w:r>
      </w:del>
    </w:p>
    <w:p w14:paraId="790798D6" w14:textId="77777777" w:rsidR="00797E6C" w:rsidRPr="00797E6C" w:rsidRDefault="00797E6C" w:rsidP="00797E6C">
      <w:pPr>
        <w:widowControl w:val="0"/>
        <w:autoSpaceDE w:val="0"/>
        <w:autoSpaceDN w:val="0"/>
        <w:adjustRightInd w:val="0"/>
        <w:spacing w:before="100" w:after="100" w:line="480" w:lineRule="auto"/>
        <w:ind w:left="480" w:hanging="480"/>
        <w:contextualSpacing/>
        <w:rPr>
          <w:ins w:id="451" w:author="Kayleigh" w:date="2016-10-19T14:47:00Z"/>
          <w:rFonts w:ascii="Times New Roman" w:hAnsi="Times New Roman"/>
          <w:noProof/>
          <w:rPrChange w:id="452" w:author="Kayleigh" w:date="2016-10-19T14:47:00Z">
            <w:rPr>
              <w:ins w:id="453" w:author="Kayleigh" w:date="2016-10-19T14:47:00Z"/>
              <w:rFonts w:ascii="Times New Roman" w:hAnsi="Times New Roman"/>
              <w:noProof/>
            </w:rPr>
          </w:rPrChange>
        </w:rPr>
        <w:pPrChange w:id="454" w:author="Kayleigh" w:date="2016-10-19T14:46:00Z">
          <w:pPr>
            <w:widowControl w:val="0"/>
            <w:autoSpaceDE w:val="0"/>
            <w:autoSpaceDN w:val="0"/>
            <w:adjustRightInd w:val="0"/>
            <w:spacing w:before="100" w:after="100" w:line="480" w:lineRule="auto"/>
            <w:ind w:left="480" w:hanging="480"/>
          </w:pPr>
        </w:pPrChange>
      </w:pPr>
    </w:p>
    <w:p w14:paraId="2DEAE225" w14:textId="77777777" w:rsidR="00797E6C" w:rsidRPr="00797E6C" w:rsidRDefault="00797E6C" w:rsidP="00797E6C">
      <w:pPr>
        <w:widowControl w:val="0"/>
        <w:autoSpaceDE w:val="0"/>
        <w:autoSpaceDN w:val="0"/>
        <w:adjustRightInd w:val="0"/>
        <w:spacing w:before="100" w:after="100" w:line="480" w:lineRule="auto"/>
        <w:ind w:left="480" w:hanging="480"/>
        <w:contextualSpacing/>
        <w:rPr>
          <w:ins w:id="455" w:author="Kayleigh" w:date="2016-10-19T14:45:00Z"/>
          <w:rFonts w:ascii="Times New Roman" w:hAnsi="Times New Roman"/>
          <w:rPrChange w:id="456" w:author="Kayleigh" w:date="2016-10-19T14:47:00Z">
            <w:rPr>
              <w:ins w:id="457" w:author="Kayleigh" w:date="2016-10-19T14:45:00Z"/>
              <w:rFonts w:ascii="Times New Roman" w:hAnsi="Times New Roman"/>
              <w:sz w:val="24"/>
              <w:szCs w:val="24"/>
            </w:rPr>
          </w:rPrChange>
        </w:rPr>
        <w:pPrChange w:id="458" w:author="Kayleigh" w:date="2016-10-19T14:47:00Z">
          <w:pPr>
            <w:pStyle w:val="NormalWeb"/>
            <w:spacing w:line="480" w:lineRule="auto"/>
            <w:ind w:left="480" w:hanging="480"/>
            <w:contextualSpacing/>
          </w:pPr>
        </w:pPrChange>
      </w:pPr>
      <w:ins w:id="459" w:author="Kayleigh" w:date="2016-10-19T14:45:00Z">
        <w:r w:rsidRPr="00797E6C">
          <w:rPr>
            <w:rFonts w:ascii="Times New Roman" w:hAnsi="Times New Roman"/>
            <w:rPrChange w:id="460" w:author="Kayleigh" w:date="2016-10-19T14:47:00Z">
              <w:rPr>
                <w:rFonts w:ascii="Times New Roman" w:eastAsia="Times New Roman" w:hAnsi="Times New Roman"/>
                <w:sz w:val="24"/>
                <w:szCs w:val="24"/>
              </w:rPr>
            </w:rPrChange>
          </w:rPr>
          <w:t xml:space="preserve">Kaufman, A. S., &amp; Kaufman, N. L. (2004). </w:t>
        </w:r>
        <w:proofErr w:type="gramStart"/>
        <w:r w:rsidRPr="00797E6C">
          <w:rPr>
            <w:rFonts w:ascii="Times New Roman" w:hAnsi="Times New Roman"/>
            <w:i/>
            <w:iCs/>
            <w:rPrChange w:id="461" w:author="Kayleigh" w:date="2016-10-19T14:47:00Z">
              <w:rPr>
                <w:rFonts w:ascii="Times New Roman" w:eastAsia="Times New Roman" w:hAnsi="Times New Roman"/>
                <w:i/>
                <w:iCs/>
                <w:sz w:val="24"/>
                <w:szCs w:val="24"/>
              </w:rPr>
            </w:rPrChange>
          </w:rPr>
          <w:t>Kaufman test of educational achievement-comprehensive form</w:t>
        </w:r>
        <w:r w:rsidRPr="00797E6C">
          <w:rPr>
            <w:rFonts w:ascii="Times New Roman" w:hAnsi="Times New Roman"/>
            <w:rPrChange w:id="462" w:author="Kayleigh" w:date="2016-10-19T14:47:00Z">
              <w:rPr>
                <w:rFonts w:ascii="Times New Roman" w:eastAsia="Times New Roman" w:hAnsi="Times New Roman"/>
                <w:sz w:val="24"/>
                <w:szCs w:val="24"/>
              </w:rPr>
            </w:rPrChange>
          </w:rPr>
          <w:t>.</w:t>
        </w:r>
        <w:proofErr w:type="gramEnd"/>
        <w:r w:rsidRPr="00797E6C">
          <w:rPr>
            <w:rFonts w:ascii="Times New Roman" w:hAnsi="Times New Roman"/>
            <w:rPrChange w:id="463" w:author="Kayleigh" w:date="2016-10-19T14:47:00Z">
              <w:rPr>
                <w:rFonts w:ascii="Times New Roman" w:eastAsia="Times New Roman" w:hAnsi="Times New Roman"/>
                <w:sz w:val="24"/>
                <w:szCs w:val="24"/>
              </w:rPr>
            </w:rPrChange>
          </w:rPr>
          <w:t xml:space="preserve"> </w:t>
        </w:r>
        <w:proofErr w:type="gramStart"/>
        <w:r w:rsidRPr="00797E6C">
          <w:rPr>
            <w:rFonts w:ascii="Times New Roman" w:hAnsi="Times New Roman"/>
            <w:rPrChange w:id="464" w:author="Kayleigh" w:date="2016-10-19T14:47:00Z">
              <w:rPr>
                <w:rFonts w:ascii="Times New Roman" w:eastAsia="Times New Roman" w:hAnsi="Times New Roman"/>
                <w:sz w:val="24"/>
                <w:szCs w:val="24"/>
              </w:rPr>
            </w:rPrChange>
          </w:rPr>
          <w:t>American Guidance Service.</w:t>
        </w:r>
        <w:proofErr w:type="gramEnd"/>
      </w:ins>
    </w:p>
    <w:p w14:paraId="36AD3BC2" w14:textId="6DB5A421"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465" w:author="Kayleigh" w:date="2016-10-19T14:47:00Z">
            <w:rPr>
              <w:rFonts w:ascii="Times New Roman" w:hAnsi="Times New Roman"/>
              <w:noProof/>
            </w:rPr>
          </w:rPrChange>
        </w:rPr>
        <w:pPrChange w:id="466"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467" w:author="Kayleigh" w:date="2016-10-19T14:47:00Z">
            <w:rPr>
              <w:rFonts w:ascii="Times New Roman" w:hAnsi="Times New Roman"/>
              <w:noProof/>
            </w:rPr>
          </w:rPrChange>
        </w:rPr>
        <w:t xml:space="preserve">Krishnan A, Williams LJ, McIntosh AR, Abdi H (2011): Partial Least Squares (PLS) methods for neuroimaging: A tutorial and review. Neuroimage 56:455–475. </w:t>
      </w:r>
      <w:del w:id="468" w:author="Kayleigh" w:date="2016-10-19T14:42:00Z">
        <w:r w:rsidRPr="00797E6C" w:rsidDel="00692713">
          <w:rPr>
            <w:rFonts w:ascii="Times New Roman" w:hAnsi="Times New Roman"/>
            <w:noProof/>
            <w:rPrChange w:id="469" w:author="Kayleigh" w:date="2016-10-19T14:47:00Z">
              <w:rPr>
                <w:rFonts w:ascii="Times New Roman" w:hAnsi="Times New Roman"/>
                <w:noProof/>
              </w:rPr>
            </w:rPrChange>
          </w:rPr>
          <w:delText>http://www.ncbi.nlm.nih.gov/pubmed/20656037.</w:delText>
        </w:r>
      </w:del>
    </w:p>
    <w:p w14:paraId="2EDA52ED" w14:textId="6C666525"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470" w:author="Kayleigh" w:date="2016-10-19T14:47:00Z">
            <w:rPr>
              <w:rFonts w:ascii="Times New Roman" w:hAnsi="Times New Roman"/>
              <w:noProof/>
            </w:rPr>
          </w:rPrChange>
        </w:rPr>
        <w:pPrChange w:id="471"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472" w:author="Kayleigh" w:date="2016-10-19T14:47:00Z">
            <w:rPr>
              <w:rFonts w:ascii="Times New Roman" w:hAnsi="Times New Roman"/>
              <w:noProof/>
            </w:rPr>
          </w:rPrChange>
        </w:rPr>
        <w:t xml:space="preserve">Landi N (2010): An examination of the relationship between reading comprehension, higher-level and lower-level reading sub-skills in adults. Read Writ 23:701–717. </w:t>
      </w:r>
      <w:del w:id="473" w:author="Kayleigh" w:date="2016-10-19T14:42:00Z">
        <w:r w:rsidRPr="00797E6C" w:rsidDel="00692713">
          <w:rPr>
            <w:rFonts w:ascii="Times New Roman" w:hAnsi="Times New Roman"/>
            <w:noProof/>
            <w:rPrChange w:id="474" w:author="Kayleigh" w:date="2016-10-19T14:47:00Z">
              <w:rPr>
                <w:rFonts w:ascii="Times New Roman" w:hAnsi="Times New Roman"/>
                <w:noProof/>
              </w:rPr>
            </w:rPrChange>
          </w:rPr>
          <w:delText>http://link.springer.com/10.1007/s11145-009-9180-z.</w:delText>
        </w:r>
      </w:del>
    </w:p>
    <w:p w14:paraId="08AC1296" w14:textId="2F4330A8" w:rsidR="00692713" w:rsidRPr="00797E6C" w:rsidDel="00797E6C" w:rsidRDefault="00692713" w:rsidP="00797E6C">
      <w:pPr>
        <w:widowControl w:val="0"/>
        <w:autoSpaceDE w:val="0"/>
        <w:autoSpaceDN w:val="0"/>
        <w:adjustRightInd w:val="0"/>
        <w:spacing w:before="100" w:after="100" w:line="480" w:lineRule="auto"/>
        <w:ind w:left="480" w:hanging="480"/>
        <w:contextualSpacing/>
        <w:rPr>
          <w:del w:id="475" w:author="Kayleigh" w:date="2016-10-19T14:46:00Z"/>
          <w:rFonts w:ascii="Times New Roman" w:hAnsi="Times New Roman"/>
          <w:noProof/>
          <w:rPrChange w:id="476" w:author="Kayleigh" w:date="2016-10-19T14:47:00Z">
            <w:rPr>
              <w:del w:id="477" w:author="Kayleigh" w:date="2016-10-19T14:46:00Z"/>
              <w:rFonts w:ascii="Times New Roman" w:hAnsi="Times New Roman"/>
              <w:noProof/>
            </w:rPr>
          </w:rPrChange>
        </w:rPr>
        <w:pPrChange w:id="478" w:author="Kayleigh" w:date="2016-10-19T14:46:00Z">
          <w:pPr>
            <w:pStyle w:val="NormalWeb"/>
            <w:spacing w:line="480" w:lineRule="auto"/>
            <w:ind w:left="480" w:hanging="480"/>
            <w:contextualSpacing/>
          </w:pPr>
        </w:pPrChange>
      </w:pPr>
      <w:r w:rsidRPr="00797E6C">
        <w:rPr>
          <w:rFonts w:ascii="Times New Roman" w:hAnsi="Times New Roman"/>
          <w:noProof/>
          <w:rPrChange w:id="479" w:author="Kayleigh" w:date="2016-10-19T14:47:00Z">
            <w:rPr>
              <w:rFonts w:ascii="Times New Roman" w:hAnsi="Times New Roman"/>
              <w:noProof/>
              <w:sz w:val="24"/>
              <w:szCs w:val="24"/>
            </w:rPr>
          </w:rPrChange>
        </w:rPr>
        <w:t xml:space="preserve">Landi N, Frost SJ, Mencl WE, Sandak R, Pugh KR (2013): Neurobiological Bases of Reading Comprehension: Insights From Neuroimaging Studies of Word-Level and Text-Level Processing in Skilled and Impaired Readers. Read Writ Q 29:145–167. </w:t>
      </w:r>
      <w:del w:id="480" w:author="Kayleigh" w:date="2016-10-19T14:42:00Z">
        <w:r w:rsidRPr="00797E6C" w:rsidDel="00692713">
          <w:rPr>
            <w:rFonts w:ascii="Times New Roman" w:hAnsi="Times New Roman"/>
            <w:noProof/>
            <w:rPrChange w:id="481" w:author="Kayleigh" w:date="2016-10-19T14:47:00Z">
              <w:rPr>
                <w:rFonts w:ascii="Times New Roman" w:hAnsi="Times New Roman"/>
                <w:noProof/>
                <w:sz w:val="24"/>
                <w:szCs w:val="24"/>
              </w:rPr>
            </w:rPrChange>
          </w:rPr>
          <w:delText>http://www.tandfonline.com/doi/abs/10.1080/10573569.2013.758566.</w:delText>
        </w:r>
      </w:del>
    </w:p>
    <w:p w14:paraId="6E7426F6" w14:textId="77777777" w:rsidR="00797E6C" w:rsidRPr="00797E6C" w:rsidRDefault="00797E6C" w:rsidP="00797E6C">
      <w:pPr>
        <w:widowControl w:val="0"/>
        <w:autoSpaceDE w:val="0"/>
        <w:autoSpaceDN w:val="0"/>
        <w:adjustRightInd w:val="0"/>
        <w:spacing w:before="100" w:after="100" w:line="480" w:lineRule="auto"/>
        <w:ind w:left="480" w:hanging="480"/>
        <w:contextualSpacing/>
        <w:rPr>
          <w:ins w:id="482" w:author="Kayleigh" w:date="2016-10-19T14:46:00Z"/>
          <w:rFonts w:ascii="Times New Roman" w:hAnsi="Times New Roman"/>
          <w:noProof/>
          <w:rPrChange w:id="483" w:author="Kayleigh" w:date="2016-10-19T14:47:00Z">
            <w:rPr>
              <w:ins w:id="484" w:author="Kayleigh" w:date="2016-10-19T14:46:00Z"/>
              <w:rFonts w:ascii="Times New Roman" w:hAnsi="Times New Roman"/>
              <w:noProof/>
            </w:rPr>
          </w:rPrChange>
        </w:rPr>
        <w:pPrChange w:id="485" w:author="Kayleigh" w:date="2016-10-19T14:46:00Z">
          <w:pPr>
            <w:widowControl w:val="0"/>
            <w:autoSpaceDE w:val="0"/>
            <w:autoSpaceDN w:val="0"/>
            <w:adjustRightInd w:val="0"/>
            <w:spacing w:before="100" w:after="100" w:line="480" w:lineRule="auto"/>
            <w:ind w:left="480" w:hanging="480"/>
          </w:pPr>
        </w:pPrChange>
      </w:pPr>
    </w:p>
    <w:p w14:paraId="2A508FF9" w14:textId="77777777" w:rsidR="00797E6C" w:rsidRPr="00797E6C" w:rsidRDefault="00797E6C" w:rsidP="00797E6C">
      <w:pPr>
        <w:widowControl w:val="0"/>
        <w:autoSpaceDE w:val="0"/>
        <w:autoSpaceDN w:val="0"/>
        <w:adjustRightInd w:val="0"/>
        <w:spacing w:before="100" w:after="100" w:line="480" w:lineRule="auto"/>
        <w:ind w:left="480" w:hanging="480"/>
        <w:contextualSpacing/>
        <w:rPr>
          <w:ins w:id="486" w:author="Kayleigh" w:date="2016-10-19T14:44:00Z"/>
          <w:rFonts w:ascii="Times New Roman" w:hAnsi="Times New Roman"/>
          <w:rPrChange w:id="487" w:author="Kayleigh" w:date="2016-10-19T14:47:00Z">
            <w:rPr>
              <w:ins w:id="488" w:author="Kayleigh" w:date="2016-10-19T14:44:00Z"/>
              <w:rFonts w:ascii="Times New Roman" w:hAnsi="Times New Roman"/>
              <w:sz w:val="24"/>
              <w:szCs w:val="24"/>
            </w:rPr>
          </w:rPrChange>
        </w:rPr>
        <w:pPrChange w:id="489" w:author="Kayleigh" w:date="2016-10-19T14:46:00Z">
          <w:pPr>
            <w:pStyle w:val="NormalWeb"/>
            <w:spacing w:line="480" w:lineRule="auto"/>
            <w:ind w:left="480" w:hanging="480"/>
            <w:contextualSpacing/>
          </w:pPr>
        </w:pPrChange>
      </w:pPr>
      <w:proofErr w:type="spellStart"/>
      <w:ins w:id="490" w:author="Kayleigh" w:date="2016-10-19T14:44:00Z">
        <w:r w:rsidRPr="00797E6C">
          <w:rPr>
            <w:rFonts w:ascii="Times New Roman" w:hAnsi="Times New Roman"/>
            <w:rPrChange w:id="491" w:author="Kayleigh" w:date="2016-10-19T14:47:00Z">
              <w:rPr>
                <w:rFonts w:ascii="Times New Roman" w:hAnsi="Times New Roman"/>
                <w:sz w:val="24"/>
                <w:szCs w:val="24"/>
              </w:rPr>
            </w:rPrChange>
          </w:rPr>
          <w:t>Landi</w:t>
        </w:r>
        <w:proofErr w:type="spellEnd"/>
        <w:r w:rsidRPr="00797E6C">
          <w:rPr>
            <w:rFonts w:ascii="Times New Roman" w:hAnsi="Times New Roman"/>
            <w:rPrChange w:id="492" w:author="Kayleigh" w:date="2016-10-19T14:47:00Z">
              <w:rPr>
                <w:rFonts w:ascii="Times New Roman" w:hAnsi="Times New Roman"/>
                <w:sz w:val="24"/>
                <w:szCs w:val="24"/>
              </w:rPr>
            </w:rPrChange>
          </w:rPr>
          <w:t xml:space="preserve">, N., &amp; Ryherd, K. (in press).  </w:t>
        </w:r>
        <w:r w:rsidRPr="00797E6C">
          <w:rPr>
            <w:rFonts w:ascii="Times New Roman" w:hAnsi="Times New Roman"/>
            <w:iCs/>
            <w:rPrChange w:id="493" w:author="Kayleigh" w:date="2016-10-19T14:47:00Z">
              <w:rPr>
                <w:rFonts w:ascii="Times New Roman" w:hAnsi="Times New Roman"/>
                <w:iCs/>
                <w:sz w:val="24"/>
                <w:szCs w:val="24"/>
              </w:rPr>
            </w:rPrChange>
          </w:rPr>
          <w:t xml:space="preserve">Understanding Specific Comprehension Deficit: A Review. </w:t>
        </w:r>
        <w:proofErr w:type="gramStart"/>
        <w:r w:rsidRPr="00797E6C">
          <w:rPr>
            <w:rFonts w:ascii="Times New Roman" w:hAnsi="Times New Roman"/>
            <w:i/>
            <w:iCs/>
            <w:rPrChange w:id="494" w:author="Kayleigh" w:date="2016-10-19T14:47:00Z">
              <w:rPr>
                <w:rFonts w:ascii="Times New Roman" w:hAnsi="Times New Roman"/>
                <w:i/>
                <w:iCs/>
                <w:sz w:val="24"/>
                <w:szCs w:val="24"/>
              </w:rPr>
            </w:rPrChange>
          </w:rPr>
          <w:t>Language &amp; Linguistics Compass</w:t>
        </w:r>
        <w:r w:rsidRPr="00797E6C">
          <w:rPr>
            <w:rFonts w:ascii="Times New Roman" w:hAnsi="Times New Roman"/>
            <w:i/>
            <w:rPrChange w:id="495" w:author="Kayleigh" w:date="2016-10-19T14:47:00Z">
              <w:rPr>
                <w:rFonts w:ascii="Times New Roman" w:hAnsi="Times New Roman"/>
                <w:i/>
                <w:sz w:val="24"/>
                <w:szCs w:val="24"/>
              </w:rPr>
            </w:rPrChange>
          </w:rPr>
          <w:t>.</w:t>
        </w:r>
        <w:proofErr w:type="gramEnd"/>
      </w:ins>
    </w:p>
    <w:p w14:paraId="4C51B8B7"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496" w:author="Kayleigh" w:date="2016-10-19T14:47:00Z">
            <w:rPr>
              <w:rFonts w:ascii="Times New Roman" w:hAnsi="Times New Roman"/>
              <w:noProof/>
            </w:rPr>
          </w:rPrChange>
        </w:rPr>
        <w:pPrChange w:id="497"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498" w:author="Kayleigh" w:date="2016-10-19T14:47:00Z">
            <w:rPr>
              <w:rFonts w:ascii="Times New Roman" w:hAnsi="Times New Roman"/>
              <w:noProof/>
            </w:rPr>
          </w:rPrChange>
        </w:rPr>
        <w:t>Leech R, Sharp DJ (2014): The role of the posterior cingulate cortex in cognition and disease. Brain 137:12–32.</w:t>
      </w:r>
    </w:p>
    <w:p w14:paraId="76283578"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499" w:author="Kayleigh" w:date="2016-10-19T14:47:00Z">
            <w:rPr>
              <w:rFonts w:ascii="Times New Roman" w:hAnsi="Times New Roman"/>
              <w:noProof/>
            </w:rPr>
          </w:rPrChange>
        </w:rPr>
        <w:pPrChange w:id="500"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01" w:author="Kayleigh" w:date="2016-10-19T14:47:00Z">
            <w:rPr>
              <w:rFonts w:ascii="Times New Roman" w:hAnsi="Times New Roman"/>
              <w:noProof/>
            </w:rPr>
          </w:rPrChange>
        </w:rPr>
        <w:t>Lerner Y, Honey CJ, Silbert LJ, Hasson U (2011): Topographic mapping of a hierarchy of temporal receptive windows using a narrated story. J Neurosci 31:2906–2915.</w:t>
      </w:r>
    </w:p>
    <w:p w14:paraId="7F98397F" w14:textId="3FAE6C61"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02" w:author="Kayleigh" w:date="2016-10-19T14:47:00Z">
            <w:rPr>
              <w:rFonts w:ascii="Times New Roman" w:hAnsi="Times New Roman"/>
              <w:noProof/>
            </w:rPr>
          </w:rPrChange>
        </w:rPr>
        <w:pPrChange w:id="503"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04" w:author="Kayleigh" w:date="2016-10-19T14:47:00Z">
            <w:rPr>
              <w:rFonts w:ascii="Times New Roman" w:hAnsi="Times New Roman"/>
              <w:noProof/>
            </w:rPr>
          </w:rPrChange>
        </w:rPr>
        <w:t xml:space="preserve">Macaruso P, Shankweiler D (2010): Expanding the Simple View of Reading in Accounting for Reading Skills in Community College Students. Read Psychol 31:454–471. </w:t>
      </w:r>
      <w:del w:id="505" w:author="Kayleigh" w:date="2016-10-19T14:42:00Z">
        <w:r w:rsidRPr="00797E6C" w:rsidDel="00692713">
          <w:rPr>
            <w:rFonts w:ascii="Times New Roman" w:hAnsi="Times New Roman"/>
            <w:noProof/>
            <w:rPrChange w:id="506" w:author="Kayleigh" w:date="2016-10-19T14:47:00Z">
              <w:rPr>
                <w:rFonts w:ascii="Times New Roman" w:hAnsi="Times New Roman"/>
                <w:noProof/>
              </w:rPr>
            </w:rPrChange>
          </w:rPr>
          <w:delText>http://www.tandfonline.com/doi/abs/10.1080/02702710903241363.</w:delText>
        </w:r>
      </w:del>
    </w:p>
    <w:p w14:paraId="0DE2B58D" w14:textId="2180ACCB"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07" w:author="Kayleigh" w:date="2016-10-19T14:47:00Z">
            <w:rPr>
              <w:rFonts w:ascii="Times New Roman" w:hAnsi="Times New Roman"/>
              <w:noProof/>
            </w:rPr>
          </w:rPrChange>
        </w:rPr>
        <w:pPrChange w:id="508"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09" w:author="Kayleigh" w:date="2016-10-19T14:47:00Z">
            <w:rPr>
              <w:rFonts w:ascii="Times New Roman" w:hAnsi="Times New Roman"/>
              <w:noProof/>
            </w:rPr>
          </w:rPrChange>
        </w:rPr>
        <w:t xml:space="preserve">McCandliss BD, Cohen L, Dehaene S (2003): The visual word form area: expertise for reading in the fusiform gyrus. Trends Cogn Sci 7:293–299. </w:t>
      </w:r>
      <w:del w:id="510" w:author="Kayleigh" w:date="2016-10-19T14:42:00Z">
        <w:r w:rsidRPr="00797E6C" w:rsidDel="00692713">
          <w:rPr>
            <w:rFonts w:ascii="Times New Roman" w:hAnsi="Times New Roman"/>
            <w:noProof/>
            <w:rPrChange w:id="511" w:author="Kayleigh" w:date="2016-10-19T14:47:00Z">
              <w:rPr>
                <w:rFonts w:ascii="Times New Roman" w:hAnsi="Times New Roman"/>
                <w:noProof/>
              </w:rPr>
            </w:rPrChange>
          </w:rPr>
          <w:delText>http://linkinghub.elsevier.com/retrieve/pii/S1364661303001347.</w:delText>
        </w:r>
      </w:del>
    </w:p>
    <w:p w14:paraId="4D5B91CD"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12" w:author="Kayleigh" w:date="2016-10-19T14:47:00Z">
            <w:rPr>
              <w:rFonts w:ascii="Times New Roman" w:hAnsi="Times New Roman"/>
              <w:noProof/>
            </w:rPr>
          </w:rPrChange>
        </w:rPr>
        <w:pPrChange w:id="513"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14" w:author="Kayleigh" w:date="2016-10-19T14:47:00Z">
            <w:rPr>
              <w:rFonts w:ascii="Times New Roman" w:hAnsi="Times New Roman"/>
              <w:noProof/>
            </w:rPr>
          </w:rPrChange>
        </w:rPr>
        <w:t>McIntosh AR, Bookstein FL, Haxby J V, Grady CL (1996): Spatial Pattern Analysis of Functional Brain Images Using Partial Least Squares. Neuroimage:143–157.</w:t>
      </w:r>
    </w:p>
    <w:p w14:paraId="4CF54C6C" w14:textId="0184E993"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15" w:author="Kayleigh" w:date="2016-10-19T14:47:00Z">
            <w:rPr>
              <w:rFonts w:ascii="Times New Roman" w:hAnsi="Times New Roman"/>
              <w:noProof/>
            </w:rPr>
          </w:rPrChange>
        </w:rPr>
        <w:pPrChange w:id="516"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17" w:author="Kayleigh" w:date="2016-10-19T14:47:00Z">
            <w:rPr>
              <w:rFonts w:ascii="Times New Roman" w:hAnsi="Times New Roman"/>
              <w:noProof/>
            </w:rPr>
          </w:rPrChange>
        </w:rPr>
        <w:t xml:space="preserve">Moss J, Schunn CD (2015): Comprehension through explanation as the interaction of the brain’s coherence and cognitive control networks. Front Hum Neurosci 9:1–17. </w:t>
      </w:r>
      <w:del w:id="518" w:author="Kayleigh" w:date="2016-10-19T14:42:00Z">
        <w:r w:rsidRPr="00797E6C" w:rsidDel="00692713">
          <w:rPr>
            <w:rFonts w:ascii="Times New Roman" w:hAnsi="Times New Roman"/>
            <w:noProof/>
            <w:rPrChange w:id="519" w:author="Kayleigh" w:date="2016-10-19T14:47:00Z">
              <w:rPr>
                <w:rFonts w:ascii="Times New Roman" w:hAnsi="Times New Roman"/>
                <w:noProof/>
              </w:rPr>
            </w:rPrChange>
          </w:rPr>
          <w:delText>http://journal.frontiersin.org/Article/10.3389/fnhum.2015.00562/abstract.</w:delText>
        </w:r>
      </w:del>
    </w:p>
    <w:p w14:paraId="7981BB19"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20" w:author="Kayleigh" w:date="2016-10-19T14:47:00Z">
            <w:rPr>
              <w:rFonts w:ascii="Times New Roman" w:hAnsi="Times New Roman"/>
              <w:noProof/>
            </w:rPr>
          </w:rPrChange>
        </w:rPr>
        <w:pPrChange w:id="521"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22" w:author="Kayleigh" w:date="2016-10-19T14:47:00Z">
            <w:rPr>
              <w:rFonts w:ascii="Times New Roman" w:hAnsi="Times New Roman"/>
              <w:noProof/>
            </w:rPr>
          </w:rPrChange>
        </w:rPr>
        <w:t>Nation K (2007): Children’s reading comprehension difficulties. In: Snowling, MJ, Hulme, C, editors. The Science of Reading: A handbook. Malden, MA: Wiley-Blackwell. pp 248–265.</w:t>
      </w:r>
    </w:p>
    <w:p w14:paraId="00F3B58E" w14:textId="63014C18"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23" w:author="Kayleigh" w:date="2016-10-19T14:47:00Z">
            <w:rPr>
              <w:rFonts w:ascii="Times New Roman" w:hAnsi="Times New Roman"/>
              <w:noProof/>
            </w:rPr>
          </w:rPrChange>
        </w:rPr>
        <w:pPrChange w:id="524"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25" w:author="Kayleigh" w:date="2016-10-19T14:47:00Z">
            <w:rPr>
              <w:rFonts w:ascii="Times New Roman" w:hAnsi="Times New Roman"/>
              <w:noProof/>
            </w:rPr>
          </w:rPrChange>
        </w:rPr>
        <w:t xml:space="preserve">Nation K, Cocksey J, Taylor JSH, Bishop DVM (2010): A longitudinal investigation of early reading and language skills in children with poor reading comprehension. J Child Psychol Psychiatry 51:1031–1039. </w:t>
      </w:r>
      <w:del w:id="526" w:author="Kayleigh" w:date="2016-10-19T14:42:00Z">
        <w:r w:rsidRPr="00797E6C" w:rsidDel="00692713">
          <w:rPr>
            <w:rFonts w:ascii="Times New Roman" w:hAnsi="Times New Roman"/>
            <w:noProof/>
            <w:rPrChange w:id="527" w:author="Kayleigh" w:date="2016-10-19T14:47:00Z">
              <w:rPr>
                <w:rFonts w:ascii="Times New Roman" w:hAnsi="Times New Roman"/>
                <w:noProof/>
              </w:rPr>
            </w:rPrChange>
          </w:rPr>
          <w:delText>http://doi.wiley.com/10.1111/j.1469-7610.2010.02254.x.</w:delText>
        </w:r>
      </w:del>
    </w:p>
    <w:p w14:paraId="2088CBA6"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28" w:author="Kayleigh" w:date="2016-10-19T14:47:00Z">
            <w:rPr>
              <w:rFonts w:ascii="Times New Roman" w:hAnsi="Times New Roman"/>
              <w:noProof/>
            </w:rPr>
          </w:rPrChange>
        </w:rPr>
        <w:pPrChange w:id="529"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30" w:author="Kayleigh" w:date="2016-10-19T14:47:00Z">
            <w:rPr>
              <w:rFonts w:ascii="Times New Roman" w:hAnsi="Times New Roman"/>
              <w:noProof/>
            </w:rPr>
          </w:rPrChange>
        </w:rPr>
        <w:t>Nation K, Snowling MJ (1999): Developmental differences in sensitivity to semantic relations among good and poor comprehenders: Evidence from semantic priming. Cognition 70:4–9.</w:t>
      </w:r>
    </w:p>
    <w:p w14:paraId="3AF96896" w14:textId="43D12E8E"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31" w:author="Kayleigh" w:date="2016-10-19T14:47:00Z">
            <w:rPr>
              <w:rFonts w:ascii="Times New Roman" w:hAnsi="Times New Roman"/>
              <w:noProof/>
            </w:rPr>
          </w:rPrChange>
        </w:rPr>
        <w:pPrChange w:id="532"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33" w:author="Kayleigh" w:date="2016-10-19T14:47:00Z">
            <w:rPr>
              <w:rFonts w:ascii="Times New Roman" w:hAnsi="Times New Roman"/>
              <w:noProof/>
            </w:rPr>
          </w:rPrChange>
        </w:rPr>
        <w:t xml:space="preserve">Newman SD, Ikuta T, Burns Jr. T (2010): The effect of semantic relatedness on syntactic analysis: An fMRI study. Brain Lang 113:51–58. </w:t>
      </w:r>
      <w:del w:id="534" w:author="Kayleigh" w:date="2016-10-19T14:42:00Z">
        <w:r w:rsidRPr="00797E6C" w:rsidDel="00692713">
          <w:rPr>
            <w:rFonts w:ascii="Times New Roman" w:hAnsi="Times New Roman"/>
            <w:noProof/>
            <w:rPrChange w:id="535" w:author="Kayleigh" w:date="2016-10-19T14:47:00Z">
              <w:rPr>
                <w:rFonts w:ascii="Times New Roman" w:hAnsi="Times New Roman"/>
                <w:noProof/>
              </w:rPr>
            </w:rPrChange>
          </w:rPr>
          <w:delText>http://linkinghub.elsevier.com/retrieve/pii/S0093934X10000453.</w:delText>
        </w:r>
      </w:del>
    </w:p>
    <w:p w14:paraId="0D2E1A33"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36" w:author="Kayleigh" w:date="2016-10-19T14:47:00Z">
            <w:rPr>
              <w:rFonts w:ascii="Times New Roman" w:hAnsi="Times New Roman"/>
              <w:noProof/>
            </w:rPr>
          </w:rPrChange>
        </w:rPr>
        <w:pPrChange w:id="537"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38" w:author="Kayleigh" w:date="2016-10-19T14:47:00Z">
            <w:rPr>
              <w:rFonts w:ascii="Times New Roman" w:hAnsi="Times New Roman"/>
              <w:noProof/>
            </w:rPr>
          </w:rPrChange>
        </w:rPr>
        <w:t>Oakhill J V, Cain KE (2000): Children’s Difficulties in Text Comprehension: Assessing Causal Issues. J Deaf Stud Deaf Educ 5:51–59.</w:t>
      </w:r>
    </w:p>
    <w:p w14:paraId="3CAFCE46" w14:textId="4AF3C9DD"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39" w:author="Kayleigh" w:date="2016-10-19T14:47:00Z">
            <w:rPr>
              <w:rFonts w:ascii="Times New Roman" w:hAnsi="Times New Roman"/>
              <w:noProof/>
            </w:rPr>
          </w:rPrChange>
        </w:rPr>
        <w:pPrChange w:id="540"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41" w:author="Kayleigh" w:date="2016-10-19T14:47:00Z">
            <w:rPr>
              <w:rFonts w:ascii="Times New Roman" w:hAnsi="Times New Roman"/>
              <w:noProof/>
            </w:rPr>
          </w:rPrChange>
        </w:rPr>
        <w:t xml:space="preserve">Oakhill J V, Cain KE (2012): The Precursors of Reading Ability in Young Readers: Evidence From a Four-Year Longitudinal Study. Sci Stud Read 16:91–121. </w:t>
      </w:r>
      <w:del w:id="542" w:author="Kayleigh" w:date="2016-10-19T14:42:00Z">
        <w:r w:rsidRPr="00797E6C" w:rsidDel="00692713">
          <w:rPr>
            <w:rFonts w:ascii="Times New Roman" w:hAnsi="Times New Roman"/>
            <w:noProof/>
            <w:rPrChange w:id="543" w:author="Kayleigh" w:date="2016-10-19T14:47:00Z">
              <w:rPr>
                <w:rFonts w:ascii="Times New Roman" w:hAnsi="Times New Roman"/>
                <w:noProof/>
              </w:rPr>
            </w:rPrChange>
          </w:rPr>
          <w:delText>http://www.tandfonline.com/doi/abs/10.1080/10888438.2010.529219.</w:delText>
        </w:r>
      </w:del>
    </w:p>
    <w:p w14:paraId="3F8932AA"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44" w:author="Kayleigh" w:date="2016-10-19T14:47:00Z">
            <w:rPr>
              <w:rFonts w:ascii="Times New Roman" w:hAnsi="Times New Roman"/>
              <w:noProof/>
            </w:rPr>
          </w:rPrChange>
        </w:rPr>
        <w:pPrChange w:id="545"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46" w:author="Kayleigh" w:date="2016-10-19T14:47:00Z">
            <w:rPr>
              <w:rFonts w:ascii="Times New Roman" w:hAnsi="Times New Roman"/>
              <w:noProof/>
            </w:rPr>
          </w:rPrChange>
        </w:rPr>
        <w:t>Oakhill J V, Hartt J, Samols D (2005): Levels of comprehension monitoring and working memory in good and poor comprehenders. Read Writ 18:657–686.</w:t>
      </w:r>
    </w:p>
    <w:p w14:paraId="0D69786E"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47" w:author="Kayleigh" w:date="2016-10-19T14:47:00Z">
            <w:rPr>
              <w:rFonts w:ascii="Times New Roman" w:hAnsi="Times New Roman"/>
              <w:noProof/>
            </w:rPr>
          </w:rPrChange>
        </w:rPr>
        <w:pPrChange w:id="548"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49" w:author="Kayleigh" w:date="2016-10-19T14:47:00Z">
            <w:rPr>
              <w:rFonts w:ascii="Times New Roman" w:hAnsi="Times New Roman"/>
              <w:noProof/>
            </w:rPr>
          </w:rPrChange>
        </w:rPr>
        <w:t>Paulesu E, Goldacre B, Scifo P, Cappa SF, Gilardi MC, Castiglioni I, Perani D, Fazio F (1997): Functional heterogeneity of left inferior frontal cortex as revealed by fMRI. Neuroreport 8:2011–2017.</w:t>
      </w:r>
    </w:p>
    <w:p w14:paraId="223DD12E"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50" w:author="Kayleigh" w:date="2016-10-19T14:47:00Z">
            <w:rPr>
              <w:rFonts w:ascii="Times New Roman" w:hAnsi="Times New Roman"/>
              <w:noProof/>
            </w:rPr>
          </w:rPrChange>
        </w:rPr>
        <w:pPrChange w:id="551"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52" w:author="Kayleigh" w:date="2016-10-19T14:47:00Z">
            <w:rPr>
              <w:rFonts w:ascii="Times New Roman" w:hAnsi="Times New Roman"/>
              <w:noProof/>
            </w:rPr>
          </w:rPrChange>
        </w:rPr>
        <w:t>Perfetti C (1985): Reading Ability. Oxford University Press.</w:t>
      </w:r>
    </w:p>
    <w:p w14:paraId="388E948C"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53" w:author="Kayleigh" w:date="2016-10-19T14:47:00Z">
            <w:rPr>
              <w:rFonts w:ascii="Times New Roman" w:hAnsi="Times New Roman"/>
              <w:noProof/>
            </w:rPr>
          </w:rPrChange>
        </w:rPr>
        <w:pPrChange w:id="554"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55" w:author="Kayleigh" w:date="2016-10-19T14:47:00Z">
            <w:rPr>
              <w:rFonts w:ascii="Times New Roman" w:hAnsi="Times New Roman"/>
              <w:noProof/>
            </w:rPr>
          </w:rPrChange>
        </w:rPr>
        <w:t>Perfetti CA (2007): Reading Ability: Lexical Quality to Comprehension. Scientific Studies of Reading.</w:t>
      </w:r>
    </w:p>
    <w:p w14:paraId="50E59999" w14:textId="0593F9AE"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56" w:author="Kayleigh" w:date="2016-10-19T14:47:00Z">
            <w:rPr>
              <w:rFonts w:ascii="Times New Roman" w:hAnsi="Times New Roman"/>
              <w:noProof/>
            </w:rPr>
          </w:rPrChange>
        </w:rPr>
        <w:pPrChange w:id="557"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58" w:author="Kayleigh" w:date="2016-10-19T14:47:00Z">
            <w:rPr>
              <w:rFonts w:ascii="Times New Roman" w:hAnsi="Times New Roman"/>
              <w:noProof/>
            </w:rPr>
          </w:rPrChange>
        </w:rPr>
        <w:t xml:space="preserve">Perfetti CA, Hogaboam T (1975): Relationship between single word decoding and reading comprehension skill. J Educ Psychol 67:461–469. </w:t>
      </w:r>
      <w:del w:id="559" w:author="Kayleigh" w:date="2016-10-19T14:42:00Z">
        <w:r w:rsidRPr="00797E6C" w:rsidDel="00692713">
          <w:rPr>
            <w:rFonts w:ascii="Times New Roman" w:hAnsi="Times New Roman"/>
            <w:noProof/>
            <w:rPrChange w:id="560" w:author="Kayleigh" w:date="2016-10-19T14:47:00Z">
              <w:rPr>
                <w:rFonts w:ascii="Times New Roman" w:hAnsi="Times New Roman"/>
                <w:noProof/>
              </w:rPr>
            </w:rPrChange>
          </w:rPr>
          <w:delText>http://content.apa.org/journals/edu/67/4/461.</w:delText>
        </w:r>
      </w:del>
    </w:p>
    <w:p w14:paraId="13425B26"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61" w:author="Kayleigh" w:date="2016-10-19T14:47:00Z">
            <w:rPr>
              <w:rFonts w:ascii="Times New Roman" w:hAnsi="Times New Roman"/>
              <w:noProof/>
            </w:rPr>
          </w:rPrChange>
        </w:rPr>
        <w:pPrChange w:id="562"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63" w:author="Kayleigh" w:date="2016-10-19T14:47:00Z">
            <w:rPr>
              <w:rFonts w:ascii="Times New Roman" w:hAnsi="Times New Roman"/>
              <w:noProof/>
            </w:rPr>
          </w:rPrChange>
        </w:rPr>
        <w:t>Perfetti CA, Landi N, Oakhill J (2005): The acquisition of reading comprehension skill. In: Snowling, MJ, Hulme, C, editors. The Science of Reading: A handbook. Malden, MA: Wiley-Blackwell. pp 227–247.</w:t>
      </w:r>
    </w:p>
    <w:p w14:paraId="73AF8F1A"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64" w:author="Kayleigh" w:date="2016-10-19T14:47:00Z">
            <w:rPr>
              <w:rFonts w:ascii="Times New Roman" w:hAnsi="Times New Roman"/>
              <w:noProof/>
            </w:rPr>
          </w:rPrChange>
        </w:rPr>
        <w:pPrChange w:id="565"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66" w:author="Kayleigh" w:date="2016-10-19T14:47:00Z">
            <w:rPr>
              <w:rFonts w:ascii="Times New Roman" w:hAnsi="Times New Roman"/>
              <w:noProof/>
            </w:rPr>
          </w:rPrChange>
        </w:rPr>
        <w:t>Perfetti C, Stafura J, Adlof S (2013): Reading comprehension and reading comprehension problems: a word-to-text perspective. In: Miller, BL, Cutting, LE, McCardle, P, editors. Unraveling the behavioral, neurobiological, and genetic components of reading comprehension. Baltimore: Paul Brookes Publishing. pp 22–32.</w:t>
      </w:r>
    </w:p>
    <w:p w14:paraId="3111D188" w14:textId="18DE4C40"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67" w:author="Kayleigh" w:date="2016-10-19T14:47:00Z">
            <w:rPr>
              <w:rFonts w:ascii="Times New Roman" w:hAnsi="Times New Roman"/>
              <w:noProof/>
            </w:rPr>
          </w:rPrChange>
        </w:rPr>
        <w:pPrChange w:id="568"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69" w:author="Kayleigh" w:date="2016-10-19T14:47:00Z">
            <w:rPr>
              <w:rFonts w:ascii="Times New Roman" w:hAnsi="Times New Roman"/>
              <w:noProof/>
            </w:rPr>
          </w:rPrChange>
        </w:rPr>
        <w:t xml:space="preserve">Plante E, Ramage AE, Magloire J (2006): Processing Narratives for Verbatim and Gist Information by Adults with Language Learning Disabilities: A Functional Neuroimaging Study. Learn Disabil Res Pract 21:61–76. </w:t>
      </w:r>
      <w:del w:id="570" w:author="Kayleigh" w:date="2016-10-19T14:42:00Z">
        <w:r w:rsidRPr="00797E6C" w:rsidDel="00692713">
          <w:rPr>
            <w:rFonts w:ascii="Times New Roman" w:hAnsi="Times New Roman"/>
            <w:noProof/>
            <w:rPrChange w:id="571" w:author="Kayleigh" w:date="2016-10-19T14:47:00Z">
              <w:rPr>
                <w:rFonts w:ascii="Times New Roman" w:hAnsi="Times New Roman"/>
                <w:noProof/>
              </w:rPr>
            </w:rPrChange>
          </w:rPr>
          <w:delText>http://www.blackwell-synergy.com/doi/abs/10.1111/j.1540-5826.2006.00207.x.</w:delText>
        </w:r>
      </w:del>
    </w:p>
    <w:p w14:paraId="13A01644"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72" w:author="Kayleigh" w:date="2016-10-19T14:47:00Z">
            <w:rPr>
              <w:rFonts w:ascii="Times New Roman" w:hAnsi="Times New Roman"/>
              <w:noProof/>
            </w:rPr>
          </w:rPrChange>
        </w:rPr>
        <w:pPrChange w:id="573"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74" w:author="Kayleigh" w:date="2016-10-19T14:47:00Z">
            <w:rPr>
              <w:rFonts w:ascii="Times New Roman" w:hAnsi="Times New Roman"/>
              <w:noProof/>
            </w:rPr>
          </w:rPrChange>
        </w:rPr>
        <w:t>Poldrack RA (2006): Can cognitive processes be inferred from neuroimaging data? Trends Cogn Sci 10:59–63.</w:t>
      </w:r>
    </w:p>
    <w:p w14:paraId="7F82E998" w14:textId="231FE408"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75" w:author="Kayleigh" w:date="2016-10-19T14:47:00Z">
            <w:rPr>
              <w:rFonts w:ascii="Times New Roman" w:hAnsi="Times New Roman"/>
              <w:noProof/>
            </w:rPr>
          </w:rPrChange>
        </w:rPr>
        <w:pPrChange w:id="576"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77" w:author="Kayleigh" w:date="2016-10-19T14:47:00Z">
            <w:rPr>
              <w:rFonts w:ascii="Times New Roman" w:hAnsi="Times New Roman"/>
              <w:noProof/>
            </w:rPr>
          </w:rPrChange>
        </w:rPr>
        <w:t xml:space="preserve">Price CJ (2012): A review and synthesis of the first 20years of PET and fMRI studies of heard speech, spoken language and reading. Neuroimage 62:816–847. </w:t>
      </w:r>
      <w:del w:id="578" w:author="Kayleigh" w:date="2016-10-19T14:42:00Z">
        <w:r w:rsidRPr="00797E6C" w:rsidDel="00692713">
          <w:rPr>
            <w:rFonts w:ascii="Times New Roman" w:hAnsi="Times New Roman"/>
            <w:noProof/>
            <w:rPrChange w:id="579" w:author="Kayleigh" w:date="2016-10-19T14:47:00Z">
              <w:rPr>
                <w:rFonts w:ascii="Times New Roman" w:hAnsi="Times New Roman"/>
                <w:noProof/>
              </w:rPr>
            </w:rPrChange>
          </w:rPr>
          <w:delText>http://linkinghub.elsevier.com/retrieve/pii/S1053811912004703.</w:delText>
        </w:r>
      </w:del>
    </w:p>
    <w:p w14:paraId="5C486394"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80" w:author="Kayleigh" w:date="2016-10-19T14:47:00Z">
            <w:rPr>
              <w:rFonts w:ascii="Times New Roman" w:hAnsi="Times New Roman"/>
              <w:noProof/>
            </w:rPr>
          </w:rPrChange>
        </w:rPr>
        <w:pPrChange w:id="581"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82" w:author="Kayleigh" w:date="2016-10-19T14:47:00Z">
            <w:rPr>
              <w:rFonts w:ascii="Times New Roman" w:hAnsi="Times New Roman"/>
              <w:noProof/>
            </w:rPr>
          </w:rPrChange>
        </w:rPr>
        <w:t>Pugh KR, Mencl WE, Jenner AR, Katz L, Frost SJ, Lee JR, Shaywitz SE, Shaywitz BA (2001): Neurobiological studies of reaing and reading disability. J Commun Disord 34:479–492.</w:t>
      </w:r>
    </w:p>
    <w:p w14:paraId="60210C3D" w14:textId="197BC3E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83" w:author="Kayleigh" w:date="2016-10-19T14:47:00Z">
            <w:rPr>
              <w:rFonts w:ascii="Times New Roman" w:hAnsi="Times New Roman"/>
              <w:noProof/>
            </w:rPr>
          </w:rPrChange>
        </w:rPr>
        <w:pPrChange w:id="584"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85" w:author="Kayleigh" w:date="2016-10-19T14:47:00Z">
            <w:rPr>
              <w:rFonts w:ascii="Times New Roman" w:hAnsi="Times New Roman"/>
              <w:noProof/>
            </w:rPr>
          </w:rPrChange>
        </w:rPr>
        <w:t xml:space="preserve">Raichle ME, MacLeod AM, Snyder AZ, Powers WJ, Gusnard DA, Shulman GL (2001): A default mode of brain function. Proc Natl Acad Sci 98:676–682. </w:t>
      </w:r>
      <w:del w:id="586" w:author="Kayleigh" w:date="2016-10-19T14:42:00Z">
        <w:r w:rsidRPr="00797E6C" w:rsidDel="00692713">
          <w:rPr>
            <w:rFonts w:ascii="Times New Roman" w:hAnsi="Times New Roman"/>
            <w:noProof/>
            <w:rPrChange w:id="587" w:author="Kayleigh" w:date="2016-10-19T14:47:00Z">
              <w:rPr>
                <w:rFonts w:ascii="Times New Roman" w:hAnsi="Times New Roman"/>
                <w:noProof/>
              </w:rPr>
            </w:rPrChange>
          </w:rPr>
          <w:delText>http://www.pnas.org/cgi/doi/10.1073/pnas.98.2.676.</w:delText>
        </w:r>
      </w:del>
    </w:p>
    <w:p w14:paraId="6EDF7A71" w14:textId="5EA0C5EF"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88" w:author="Kayleigh" w:date="2016-10-19T14:47:00Z">
            <w:rPr>
              <w:rFonts w:ascii="Times New Roman" w:hAnsi="Times New Roman"/>
              <w:noProof/>
            </w:rPr>
          </w:rPrChange>
        </w:rPr>
        <w:pPrChange w:id="589"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90" w:author="Kayleigh" w:date="2016-10-19T14:47:00Z">
            <w:rPr>
              <w:rFonts w:ascii="Times New Roman" w:hAnsi="Times New Roman"/>
              <w:noProof/>
            </w:rPr>
          </w:rPrChange>
        </w:rPr>
        <w:t xml:space="preserve">Regev M, Honey CJ, Simony E, Hasson U (2013): Selective and invariant neural responses to spoken and written narratives. J Neurosci 33:15978–88. </w:t>
      </w:r>
      <w:del w:id="591" w:author="Kayleigh" w:date="2016-10-19T14:42:00Z">
        <w:r w:rsidRPr="00797E6C" w:rsidDel="00692713">
          <w:rPr>
            <w:rFonts w:ascii="Times New Roman" w:hAnsi="Times New Roman"/>
            <w:noProof/>
            <w:rPrChange w:id="592" w:author="Kayleigh" w:date="2016-10-19T14:47:00Z">
              <w:rPr>
                <w:rFonts w:ascii="Times New Roman" w:hAnsi="Times New Roman"/>
                <w:noProof/>
              </w:rPr>
            </w:rPrChange>
          </w:rPr>
          <w:delText>http://www.pubmedcentral.nih.gov/articlerender.fcgi?artid=3787506&amp;tool=pmcentrez&amp;rendertype=abstract.</w:delText>
        </w:r>
      </w:del>
    </w:p>
    <w:p w14:paraId="0E692BAD"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93" w:author="Kayleigh" w:date="2016-10-19T14:47:00Z">
            <w:rPr>
              <w:rFonts w:ascii="Times New Roman" w:hAnsi="Times New Roman"/>
              <w:noProof/>
            </w:rPr>
          </w:rPrChange>
        </w:rPr>
        <w:pPrChange w:id="594"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95" w:author="Kayleigh" w:date="2016-10-19T14:47:00Z">
            <w:rPr>
              <w:rFonts w:ascii="Times New Roman" w:hAnsi="Times New Roman"/>
              <w:noProof/>
            </w:rPr>
          </w:rPrChange>
        </w:rPr>
        <w:t>Robertson D a, Gernsbacher M a, Guidotti SJ, Robertson RR, Irwin W, Mock BJ, Campana ME (2000): Functional neuroanatomy of the cognitive process of mapping during discourse comprehension. Psychol Sci  a J Am Psychol Soc / APS 11:255–260.</w:t>
      </w:r>
    </w:p>
    <w:p w14:paraId="73BD519A" w14:textId="58D63944"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596" w:author="Kayleigh" w:date="2016-10-19T14:47:00Z">
            <w:rPr>
              <w:rFonts w:ascii="Times New Roman" w:hAnsi="Times New Roman"/>
              <w:noProof/>
            </w:rPr>
          </w:rPrChange>
        </w:rPr>
        <w:pPrChange w:id="597"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598" w:author="Kayleigh" w:date="2016-10-19T14:47:00Z">
            <w:rPr>
              <w:rFonts w:ascii="Times New Roman" w:hAnsi="Times New Roman"/>
              <w:noProof/>
            </w:rPr>
          </w:rPrChange>
        </w:rPr>
        <w:t xml:space="preserve">Rogers TT, Hocking J, Noppeney U, Mechelli A, Gorno-Tempini ML, Patterson K, Price CJ (2006): Anterior temporal cortex and semantic memory: reconciling findings from neuropsychology and functional imaging. Cogn Affect Behav Neurosci 6:201–213. </w:t>
      </w:r>
      <w:del w:id="599" w:author="Kayleigh" w:date="2016-10-19T14:43:00Z">
        <w:r w:rsidRPr="00797E6C" w:rsidDel="00692713">
          <w:rPr>
            <w:rFonts w:ascii="Times New Roman" w:hAnsi="Times New Roman"/>
            <w:noProof/>
            <w:rPrChange w:id="600" w:author="Kayleigh" w:date="2016-10-19T14:47:00Z">
              <w:rPr>
                <w:rFonts w:ascii="Times New Roman" w:hAnsi="Times New Roman"/>
                <w:noProof/>
              </w:rPr>
            </w:rPrChange>
          </w:rPr>
          <w:delText>http://eutils.ncbi.nlm.nih.gov/entrez/eutils/elink.fcgi?dbfrom=pubmed&amp;id=17243356&amp;retmode=ref&amp;cmd=prlinks\npapers3://publication/uuid/EA37C24A-C95F-46A2-98B4-613E10C4C0F0.</w:delText>
        </w:r>
      </w:del>
    </w:p>
    <w:p w14:paraId="40F08545" w14:textId="2D5FBE92"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601" w:author="Kayleigh" w:date="2016-10-19T14:47:00Z">
            <w:rPr>
              <w:rFonts w:ascii="Times New Roman" w:hAnsi="Times New Roman"/>
              <w:noProof/>
            </w:rPr>
          </w:rPrChange>
        </w:rPr>
        <w:pPrChange w:id="602"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603" w:author="Kayleigh" w:date="2016-10-19T14:47:00Z">
            <w:rPr>
              <w:rFonts w:ascii="Times New Roman" w:hAnsi="Times New Roman"/>
              <w:noProof/>
            </w:rPr>
          </w:rPrChange>
        </w:rPr>
        <w:t xml:space="preserve">Rueckl JG, Paz-Alonso PM, Molfese PJ, Kuo W-J, Bick A, Frost SJ, Hancock R, Wu DH, Mencl WE, Duñabeitia JA, Lee J-R, Oliver M, Zevin JD, Hoeft F, Carreiras M, Tzeng OJL, Pugh KR, Frost R (2015): Universal brain signature of proficient reading: Evidence from four contrasting languages. Proc Natl Acad Sci 112:15510–15515. </w:t>
      </w:r>
      <w:del w:id="604" w:author="Kayleigh" w:date="2016-10-19T14:43:00Z">
        <w:r w:rsidRPr="00797E6C" w:rsidDel="00692713">
          <w:rPr>
            <w:rFonts w:ascii="Times New Roman" w:hAnsi="Times New Roman"/>
            <w:noProof/>
            <w:rPrChange w:id="605" w:author="Kayleigh" w:date="2016-10-19T14:47:00Z">
              <w:rPr>
                <w:rFonts w:ascii="Times New Roman" w:hAnsi="Times New Roman"/>
                <w:noProof/>
              </w:rPr>
            </w:rPrChange>
          </w:rPr>
          <w:delText>http://www.pnas.org/lookup/doi/10.1073/pnas.1509321112.</w:delText>
        </w:r>
      </w:del>
    </w:p>
    <w:p w14:paraId="66357983"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606" w:author="Kayleigh" w:date="2016-10-19T14:47:00Z">
            <w:rPr>
              <w:rFonts w:ascii="Times New Roman" w:hAnsi="Times New Roman"/>
              <w:noProof/>
            </w:rPr>
          </w:rPrChange>
        </w:rPr>
        <w:pPrChange w:id="607"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608" w:author="Kayleigh" w:date="2016-10-19T14:47:00Z">
            <w:rPr>
              <w:rFonts w:ascii="Times New Roman" w:hAnsi="Times New Roman"/>
              <w:noProof/>
            </w:rPr>
          </w:rPrChange>
        </w:rPr>
        <w:t>Sandak R, Mencl WE, Frost SJ, Pugh KR (2004): The Neurobiological Basis of Skilled and Impaired Reading: Recent Findings and New Directions. Sci Stud Read 8:273–292.</w:t>
      </w:r>
    </w:p>
    <w:p w14:paraId="2C838170"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609" w:author="Kayleigh" w:date="2016-10-19T14:47:00Z">
            <w:rPr>
              <w:rFonts w:ascii="Times New Roman" w:hAnsi="Times New Roman"/>
              <w:noProof/>
            </w:rPr>
          </w:rPrChange>
        </w:rPr>
        <w:pPrChange w:id="610"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611" w:author="Kayleigh" w:date="2016-10-19T14:47:00Z">
            <w:rPr>
              <w:rFonts w:ascii="Times New Roman" w:hAnsi="Times New Roman"/>
              <w:noProof/>
            </w:rPr>
          </w:rPrChange>
        </w:rPr>
        <w:t>van der Schoot M, Vasbinder AL, Horsley TM, Reijntjes A, van Lieshout ECDM (2009): Lexical ambiguity resolution in good and poor comprehenders: An eye fixation and self-paced reading study in primary school children. J Educ Psychol 101:21–36.</w:t>
      </w:r>
    </w:p>
    <w:p w14:paraId="4C098047" w14:textId="2C8D2F6F"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612" w:author="Kayleigh" w:date="2016-10-19T14:47:00Z">
            <w:rPr>
              <w:rFonts w:ascii="Times New Roman" w:hAnsi="Times New Roman"/>
              <w:noProof/>
            </w:rPr>
          </w:rPrChange>
        </w:rPr>
        <w:pPrChange w:id="613"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614" w:author="Kayleigh" w:date="2016-10-19T14:47:00Z">
            <w:rPr>
              <w:rFonts w:ascii="Times New Roman" w:hAnsi="Times New Roman"/>
              <w:noProof/>
            </w:rPr>
          </w:rPrChange>
        </w:rPr>
        <w:t xml:space="preserve">Shaywitz BA, Shaywitz SE, Pugh KR, Mencl WE, Fulbright RK, Skudlarski P, Constable RT, Marchione KE, Fletcher JM, Lyon GR, Gore JC (2002): Disruption of posterior brain systems for reading in children with developmental dyslexia. Biol Psychiatry 52:101–110. </w:t>
      </w:r>
      <w:del w:id="615" w:author="Kayleigh" w:date="2016-10-19T14:43:00Z">
        <w:r w:rsidRPr="00797E6C" w:rsidDel="00692713">
          <w:rPr>
            <w:rFonts w:ascii="Times New Roman" w:hAnsi="Times New Roman"/>
            <w:noProof/>
            <w:rPrChange w:id="616" w:author="Kayleigh" w:date="2016-10-19T14:47:00Z">
              <w:rPr>
                <w:rFonts w:ascii="Times New Roman" w:hAnsi="Times New Roman"/>
                <w:noProof/>
              </w:rPr>
            </w:rPrChange>
          </w:rPr>
          <w:delText>http://linkinghub.elsevier.com/retrieve/pii/S0006322302013653.</w:delText>
        </w:r>
      </w:del>
    </w:p>
    <w:p w14:paraId="238AEE6C"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617" w:author="Kayleigh" w:date="2016-10-19T14:47:00Z">
            <w:rPr>
              <w:rFonts w:ascii="Times New Roman" w:hAnsi="Times New Roman"/>
              <w:noProof/>
            </w:rPr>
          </w:rPrChange>
        </w:rPr>
        <w:pPrChange w:id="618"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619" w:author="Kayleigh" w:date="2016-10-19T14:47:00Z">
            <w:rPr>
              <w:rFonts w:ascii="Times New Roman" w:hAnsi="Times New Roman"/>
              <w:noProof/>
            </w:rPr>
          </w:rPrChange>
        </w:rPr>
        <w:t>Silva M, Cain KE (2015): The relations between lower and higher level comprehension skills and their role in prediction of early reading comprehension. J Educ Psychol 107:321–331.</w:t>
      </w:r>
    </w:p>
    <w:p w14:paraId="23E97BC7" w14:textId="3F617EAE"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620" w:author="Kayleigh" w:date="2016-10-19T14:47:00Z">
            <w:rPr>
              <w:rFonts w:ascii="Times New Roman" w:hAnsi="Times New Roman"/>
              <w:noProof/>
            </w:rPr>
          </w:rPrChange>
        </w:rPr>
        <w:pPrChange w:id="621"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622" w:author="Kayleigh" w:date="2016-10-19T14:47:00Z">
            <w:rPr>
              <w:rFonts w:ascii="Times New Roman" w:hAnsi="Times New Roman"/>
              <w:noProof/>
            </w:rPr>
          </w:rPrChange>
        </w:rPr>
        <w:t xml:space="preserve">Smallwood J, Gorgolewski KJ, Golchert J, Ruby FJM, Engen H, Baird B, Vinski MT, Schooler JW, Margulies DS (2013): The default modes of reading: modulation of posterior cingulate and medial prefrontal cortex connectivity associated with comprehension and task focus while reading. Front Hum Neurosci 7:734. </w:t>
      </w:r>
      <w:del w:id="623" w:author="Kayleigh" w:date="2016-10-19T14:43:00Z">
        <w:r w:rsidRPr="00797E6C" w:rsidDel="00692713">
          <w:rPr>
            <w:rFonts w:ascii="Times New Roman" w:hAnsi="Times New Roman"/>
            <w:noProof/>
            <w:rPrChange w:id="624" w:author="Kayleigh" w:date="2016-10-19T14:47:00Z">
              <w:rPr>
                <w:rFonts w:ascii="Times New Roman" w:hAnsi="Times New Roman"/>
                <w:noProof/>
              </w:rPr>
            </w:rPrChange>
          </w:rPr>
          <w:delText>http://www.pubmedcentral.nih.gov/articlerender.fcgi?artid=3825257&amp;tool=pmcentrez&amp;rendertype=abstract\nhttp://www.ncbi.nlm.nih.gov/pubmed/24282397\nhttp://journal.frontiersin.org/article/10.3389/fnhum.2013.00734/abstract.</w:delText>
        </w:r>
      </w:del>
    </w:p>
    <w:p w14:paraId="4F3E5344" w14:textId="1A45AC62" w:rsidR="00692713" w:rsidRPr="00797E6C" w:rsidDel="00797E6C" w:rsidRDefault="00692713" w:rsidP="00797E6C">
      <w:pPr>
        <w:widowControl w:val="0"/>
        <w:autoSpaceDE w:val="0"/>
        <w:autoSpaceDN w:val="0"/>
        <w:adjustRightInd w:val="0"/>
        <w:spacing w:before="100" w:after="100" w:line="480" w:lineRule="auto"/>
        <w:ind w:left="480" w:hanging="480"/>
        <w:contextualSpacing/>
        <w:rPr>
          <w:del w:id="625" w:author="Kayleigh" w:date="2016-10-19T14:46:00Z"/>
          <w:rFonts w:ascii="Times New Roman" w:hAnsi="Times New Roman"/>
          <w:noProof/>
          <w:rPrChange w:id="626" w:author="Kayleigh" w:date="2016-10-19T14:47:00Z">
            <w:rPr>
              <w:del w:id="627" w:author="Kayleigh" w:date="2016-10-19T14:46:00Z"/>
              <w:rFonts w:ascii="Times New Roman" w:hAnsi="Times New Roman"/>
              <w:noProof/>
            </w:rPr>
          </w:rPrChange>
        </w:rPr>
        <w:pPrChange w:id="628" w:author="Kayleigh" w:date="2016-10-19T14:46:00Z">
          <w:pPr>
            <w:pStyle w:val="NormalWeb"/>
            <w:spacing w:line="480" w:lineRule="auto"/>
            <w:ind w:left="480" w:hanging="480"/>
            <w:contextualSpacing/>
          </w:pPr>
        </w:pPrChange>
      </w:pPr>
      <w:r w:rsidRPr="00797E6C">
        <w:rPr>
          <w:rFonts w:ascii="Times New Roman" w:hAnsi="Times New Roman"/>
          <w:noProof/>
          <w:rPrChange w:id="629" w:author="Kayleigh" w:date="2016-10-19T14:47:00Z">
            <w:rPr>
              <w:rFonts w:ascii="Times New Roman" w:hAnsi="Times New Roman"/>
              <w:noProof/>
              <w:sz w:val="24"/>
              <w:szCs w:val="24"/>
            </w:rPr>
          </w:rPrChange>
        </w:rPr>
        <w:t xml:space="preserve">Spitsyna G, Warren JE, Scott SK, Turkheimer FE, Wise RJS (2006): Converging Language Streams in the Human Temporal Lobe. J Neurosci 26:7328–7336. </w:t>
      </w:r>
      <w:del w:id="630" w:author="Kayleigh" w:date="2016-10-19T14:43:00Z">
        <w:r w:rsidRPr="00797E6C" w:rsidDel="00692713">
          <w:rPr>
            <w:rFonts w:ascii="Times New Roman" w:hAnsi="Times New Roman"/>
            <w:noProof/>
            <w:rPrChange w:id="631" w:author="Kayleigh" w:date="2016-10-19T14:47:00Z">
              <w:rPr>
                <w:rFonts w:ascii="Times New Roman" w:hAnsi="Times New Roman"/>
                <w:noProof/>
                <w:sz w:val="24"/>
                <w:szCs w:val="24"/>
              </w:rPr>
            </w:rPrChange>
          </w:rPr>
          <w:delText>http://www.jneurosci.org/cgi/doi/10.1523/JNEUROSCI.0559-06.2006.</w:delText>
        </w:r>
      </w:del>
    </w:p>
    <w:p w14:paraId="4A77BC00" w14:textId="77777777" w:rsidR="00797E6C" w:rsidRPr="00797E6C" w:rsidRDefault="00797E6C" w:rsidP="00797E6C">
      <w:pPr>
        <w:widowControl w:val="0"/>
        <w:autoSpaceDE w:val="0"/>
        <w:autoSpaceDN w:val="0"/>
        <w:adjustRightInd w:val="0"/>
        <w:spacing w:before="100" w:after="100" w:line="480" w:lineRule="auto"/>
        <w:ind w:left="480" w:hanging="480"/>
        <w:contextualSpacing/>
        <w:rPr>
          <w:ins w:id="632" w:author="Kayleigh" w:date="2016-10-19T14:46:00Z"/>
          <w:rFonts w:ascii="Times New Roman" w:hAnsi="Times New Roman"/>
          <w:noProof/>
          <w:rPrChange w:id="633" w:author="Kayleigh" w:date="2016-10-19T14:47:00Z">
            <w:rPr>
              <w:ins w:id="634" w:author="Kayleigh" w:date="2016-10-19T14:46:00Z"/>
              <w:rFonts w:ascii="Times New Roman" w:hAnsi="Times New Roman"/>
              <w:noProof/>
            </w:rPr>
          </w:rPrChange>
        </w:rPr>
        <w:pPrChange w:id="635" w:author="Kayleigh" w:date="2016-10-19T14:46:00Z">
          <w:pPr>
            <w:widowControl w:val="0"/>
            <w:autoSpaceDE w:val="0"/>
            <w:autoSpaceDN w:val="0"/>
            <w:adjustRightInd w:val="0"/>
            <w:spacing w:before="100" w:after="100" w:line="480" w:lineRule="auto"/>
            <w:ind w:left="480" w:hanging="480"/>
          </w:pPr>
        </w:pPrChange>
      </w:pPr>
    </w:p>
    <w:p w14:paraId="5873CAFD" w14:textId="77777777" w:rsidR="00797E6C" w:rsidRPr="00797E6C" w:rsidRDefault="00797E6C" w:rsidP="00797E6C">
      <w:pPr>
        <w:widowControl w:val="0"/>
        <w:autoSpaceDE w:val="0"/>
        <w:autoSpaceDN w:val="0"/>
        <w:adjustRightInd w:val="0"/>
        <w:spacing w:before="100" w:after="100" w:line="480" w:lineRule="auto"/>
        <w:ind w:left="480" w:hanging="480"/>
        <w:contextualSpacing/>
        <w:rPr>
          <w:ins w:id="636" w:author="Kayleigh" w:date="2016-10-19T14:45:00Z"/>
          <w:rFonts w:ascii="Times New Roman" w:hAnsi="Times New Roman"/>
          <w:rPrChange w:id="637" w:author="Kayleigh" w:date="2016-10-19T14:47:00Z">
            <w:rPr>
              <w:ins w:id="638" w:author="Kayleigh" w:date="2016-10-19T14:45:00Z"/>
              <w:rFonts w:ascii="Times New Roman" w:hAnsi="Times New Roman"/>
              <w:sz w:val="24"/>
              <w:szCs w:val="24"/>
            </w:rPr>
          </w:rPrChange>
        </w:rPr>
        <w:pPrChange w:id="639" w:author="Kayleigh" w:date="2016-10-19T14:46:00Z">
          <w:pPr>
            <w:pStyle w:val="NormalWeb"/>
            <w:spacing w:line="480" w:lineRule="auto"/>
            <w:ind w:left="480" w:hanging="480"/>
            <w:contextualSpacing/>
          </w:pPr>
        </w:pPrChange>
      </w:pPr>
      <w:proofErr w:type="spellStart"/>
      <w:ins w:id="640" w:author="Kayleigh" w:date="2016-10-19T14:45:00Z">
        <w:r w:rsidRPr="00797E6C">
          <w:rPr>
            <w:rFonts w:ascii="Times New Roman" w:hAnsi="Times New Roman"/>
            <w:rPrChange w:id="641" w:author="Kayleigh" w:date="2016-10-19T14:47:00Z">
              <w:rPr>
                <w:rFonts w:ascii="Times New Roman" w:hAnsi="Times New Roman"/>
                <w:sz w:val="24"/>
                <w:szCs w:val="24"/>
              </w:rPr>
            </w:rPrChange>
          </w:rPr>
          <w:t>Talairach</w:t>
        </w:r>
        <w:proofErr w:type="spellEnd"/>
        <w:r w:rsidRPr="00797E6C">
          <w:rPr>
            <w:rFonts w:ascii="Times New Roman" w:hAnsi="Times New Roman"/>
            <w:rPrChange w:id="642" w:author="Kayleigh" w:date="2016-10-19T14:47:00Z">
              <w:rPr>
                <w:rFonts w:ascii="Times New Roman" w:hAnsi="Times New Roman"/>
                <w:sz w:val="24"/>
                <w:szCs w:val="24"/>
              </w:rPr>
            </w:rPrChange>
          </w:rPr>
          <w:t xml:space="preserve">, J. &amp; </w:t>
        </w:r>
        <w:proofErr w:type="spellStart"/>
        <w:r w:rsidRPr="00797E6C">
          <w:rPr>
            <w:rFonts w:ascii="Times New Roman" w:hAnsi="Times New Roman"/>
            <w:rPrChange w:id="643" w:author="Kayleigh" w:date="2016-10-19T14:47:00Z">
              <w:rPr>
                <w:rFonts w:ascii="Times New Roman" w:hAnsi="Times New Roman"/>
                <w:sz w:val="24"/>
                <w:szCs w:val="24"/>
              </w:rPr>
            </w:rPrChange>
          </w:rPr>
          <w:t>Tournoux</w:t>
        </w:r>
        <w:proofErr w:type="spellEnd"/>
        <w:r w:rsidRPr="00797E6C">
          <w:rPr>
            <w:rFonts w:ascii="Times New Roman" w:hAnsi="Times New Roman"/>
            <w:rPrChange w:id="644" w:author="Kayleigh" w:date="2016-10-19T14:47:00Z">
              <w:rPr>
                <w:rFonts w:ascii="Times New Roman" w:hAnsi="Times New Roman"/>
                <w:sz w:val="24"/>
                <w:szCs w:val="24"/>
              </w:rPr>
            </w:rPrChange>
          </w:rPr>
          <w:t>, P. (1988) Co-Planar Stereotaxic Atlas of the Human Brain (</w:t>
        </w:r>
        <w:proofErr w:type="spellStart"/>
        <w:r w:rsidRPr="00797E6C">
          <w:rPr>
            <w:rFonts w:ascii="Times New Roman" w:hAnsi="Times New Roman"/>
            <w:rPrChange w:id="645" w:author="Kayleigh" w:date="2016-10-19T14:47:00Z">
              <w:rPr>
                <w:rFonts w:ascii="Times New Roman" w:hAnsi="Times New Roman"/>
                <w:sz w:val="24"/>
                <w:szCs w:val="24"/>
              </w:rPr>
            </w:rPrChange>
          </w:rPr>
          <w:t>Thieme</w:t>
        </w:r>
        <w:proofErr w:type="spellEnd"/>
        <w:r w:rsidRPr="00797E6C">
          <w:rPr>
            <w:rFonts w:ascii="Times New Roman" w:hAnsi="Times New Roman"/>
            <w:rPrChange w:id="646" w:author="Kayleigh" w:date="2016-10-19T14:47:00Z">
              <w:rPr>
                <w:rFonts w:ascii="Times New Roman" w:hAnsi="Times New Roman"/>
                <w:sz w:val="24"/>
                <w:szCs w:val="24"/>
              </w:rPr>
            </w:rPrChange>
          </w:rPr>
          <w:t xml:space="preserve"> Medical Publishers, New York).</w:t>
        </w:r>
      </w:ins>
    </w:p>
    <w:p w14:paraId="250D269B" w14:textId="7DF2F6E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647" w:author="Kayleigh" w:date="2016-10-19T14:47:00Z">
            <w:rPr>
              <w:rFonts w:ascii="Times New Roman" w:hAnsi="Times New Roman"/>
              <w:noProof/>
            </w:rPr>
          </w:rPrChange>
        </w:rPr>
        <w:pPrChange w:id="648"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649" w:author="Kayleigh" w:date="2016-10-19T14:47:00Z">
            <w:rPr>
              <w:rFonts w:ascii="Times New Roman" w:hAnsi="Times New Roman"/>
              <w:noProof/>
            </w:rPr>
          </w:rPrChange>
        </w:rPr>
        <w:t xml:space="preserve">Visser M, Jefferies E, Lambon Ralph M a (2010): Semantic processing in the anterior temporal lobes: a meta-analysis of the functional neuroimaging literature. J Cogn Neurosci 22:1083–94. </w:t>
      </w:r>
      <w:del w:id="650" w:author="Kayleigh" w:date="2016-10-19T14:43:00Z">
        <w:r w:rsidRPr="00797E6C" w:rsidDel="00692713">
          <w:rPr>
            <w:rFonts w:ascii="Times New Roman" w:hAnsi="Times New Roman"/>
            <w:noProof/>
            <w:rPrChange w:id="651" w:author="Kayleigh" w:date="2016-10-19T14:47:00Z">
              <w:rPr>
                <w:rFonts w:ascii="Times New Roman" w:hAnsi="Times New Roman"/>
                <w:noProof/>
              </w:rPr>
            </w:rPrChange>
          </w:rPr>
          <w:delText>http://www.ncbi.nlm.nih.gov/pubmed/19583477.</w:delText>
        </w:r>
      </w:del>
    </w:p>
    <w:p w14:paraId="048EC60E" w14:textId="579B00CF"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652" w:author="Kayleigh" w:date="2016-10-19T14:47:00Z">
            <w:rPr>
              <w:rFonts w:ascii="Times New Roman" w:hAnsi="Times New Roman"/>
              <w:noProof/>
            </w:rPr>
          </w:rPrChange>
        </w:rPr>
        <w:pPrChange w:id="653"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654" w:author="Kayleigh" w:date="2016-10-19T14:47:00Z">
            <w:rPr>
              <w:rFonts w:ascii="Times New Roman" w:hAnsi="Times New Roman"/>
              <w:noProof/>
            </w:rPr>
          </w:rPrChange>
        </w:rPr>
        <w:t xml:space="preserve">Visser M, Jefferies E, Embleton K V., Lambon Ralph M a. (2012): Both the Middle Temporal Gyrus and the Ventral Anterior Temporal Area Are Crucial for Multimodal Semantic Processing: Distortion-corrected fMRI Evidence for a Double Gradient of Information Convergence in the Temporal Lobes. J Cogn Neurosci 24:1766–1778. </w:t>
      </w:r>
      <w:del w:id="655" w:author="Kayleigh" w:date="2016-10-19T14:43:00Z">
        <w:r w:rsidRPr="00797E6C" w:rsidDel="00692713">
          <w:rPr>
            <w:rFonts w:ascii="Times New Roman" w:hAnsi="Times New Roman"/>
            <w:noProof/>
            <w:rPrChange w:id="656" w:author="Kayleigh" w:date="2016-10-19T14:47:00Z">
              <w:rPr>
                <w:rFonts w:ascii="Times New Roman" w:hAnsi="Times New Roman"/>
                <w:noProof/>
              </w:rPr>
            </w:rPrChange>
          </w:rPr>
          <w:delText>http://cognet.mit.edu/system/cogfiles/journalpdfs/jocn_a_00244.pdf.</w:delText>
        </w:r>
      </w:del>
    </w:p>
    <w:p w14:paraId="7450ADF9" w14:textId="33ABE13D"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657" w:author="Kayleigh" w:date="2016-10-19T14:47:00Z">
            <w:rPr>
              <w:rFonts w:ascii="Times New Roman" w:hAnsi="Times New Roman"/>
              <w:noProof/>
            </w:rPr>
          </w:rPrChange>
        </w:rPr>
        <w:pPrChange w:id="658"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659" w:author="Kayleigh" w:date="2016-10-19T14:47:00Z">
            <w:rPr>
              <w:rFonts w:ascii="Times New Roman" w:hAnsi="Times New Roman"/>
              <w:noProof/>
            </w:rPr>
          </w:rPrChange>
        </w:rPr>
        <w:t xml:space="preserve">Wang X, Yang J, Yang J, Mencl WE, Shu H, Zevin JD (2015): Language differences in the brain network for reading in naturalistic story reading and lexical decision. PLoS One 10:e0124388. </w:t>
      </w:r>
      <w:del w:id="660" w:author="Kayleigh" w:date="2016-10-19T14:43:00Z">
        <w:r w:rsidRPr="00797E6C" w:rsidDel="00692713">
          <w:rPr>
            <w:rFonts w:ascii="Times New Roman" w:hAnsi="Times New Roman"/>
            <w:noProof/>
            <w:rPrChange w:id="661" w:author="Kayleigh" w:date="2016-10-19T14:47:00Z">
              <w:rPr>
                <w:rFonts w:ascii="Times New Roman" w:hAnsi="Times New Roman"/>
                <w:noProof/>
              </w:rPr>
            </w:rPrChange>
          </w:rPr>
          <w:delText>http://europepmc.org/articles/PMC4446262/?report=abstract.</w:delText>
        </w:r>
      </w:del>
    </w:p>
    <w:p w14:paraId="562F0DB6" w14:textId="0A47D244" w:rsidR="00692713" w:rsidRPr="00797E6C" w:rsidDel="00797E6C" w:rsidRDefault="00692713" w:rsidP="00797E6C">
      <w:pPr>
        <w:widowControl w:val="0"/>
        <w:autoSpaceDE w:val="0"/>
        <w:autoSpaceDN w:val="0"/>
        <w:adjustRightInd w:val="0"/>
        <w:spacing w:before="100" w:after="100" w:line="480" w:lineRule="auto"/>
        <w:ind w:left="480" w:hanging="480"/>
        <w:contextualSpacing/>
        <w:rPr>
          <w:del w:id="662" w:author="Kayleigh" w:date="2016-10-19T14:46:00Z"/>
          <w:rFonts w:ascii="Times New Roman" w:hAnsi="Times New Roman"/>
          <w:noProof/>
          <w:rPrChange w:id="663" w:author="Kayleigh" w:date="2016-10-19T14:47:00Z">
            <w:rPr>
              <w:del w:id="664" w:author="Kayleigh" w:date="2016-10-19T14:46:00Z"/>
              <w:rFonts w:ascii="Times New Roman" w:hAnsi="Times New Roman"/>
              <w:noProof/>
            </w:rPr>
          </w:rPrChange>
        </w:rPr>
        <w:pPrChange w:id="665" w:author="Kayleigh" w:date="2016-10-19T14:46:00Z">
          <w:pPr>
            <w:pStyle w:val="NormalWeb"/>
            <w:spacing w:line="480" w:lineRule="auto"/>
            <w:ind w:left="480" w:hanging="480"/>
            <w:contextualSpacing/>
          </w:pPr>
        </w:pPrChange>
      </w:pPr>
      <w:r w:rsidRPr="00797E6C">
        <w:rPr>
          <w:rFonts w:ascii="Times New Roman" w:hAnsi="Times New Roman"/>
          <w:noProof/>
          <w:rPrChange w:id="666" w:author="Kayleigh" w:date="2016-10-19T14:47:00Z">
            <w:rPr>
              <w:rFonts w:ascii="Times New Roman" w:hAnsi="Times New Roman"/>
              <w:noProof/>
              <w:sz w:val="24"/>
              <w:szCs w:val="24"/>
            </w:rPr>
          </w:rPrChange>
        </w:rPr>
        <w:t xml:space="preserve">Wehbe L, Murphy B, Talukdar P, Fyshe A, Ramdas A, Mitchell T (2014): Simultaneously Uncovering the Patterns of Brain Regions Involved in Different Story Reading Subprocesses. PLoS One 9:e112575. </w:t>
      </w:r>
      <w:del w:id="667" w:author="Kayleigh" w:date="2016-10-19T14:43:00Z">
        <w:r w:rsidRPr="00797E6C" w:rsidDel="00692713">
          <w:rPr>
            <w:rFonts w:ascii="Times New Roman" w:hAnsi="Times New Roman"/>
            <w:noProof/>
            <w:rPrChange w:id="668" w:author="Kayleigh" w:date="2016-10-19T14:47:00Z">
              <w:rPr>
                <w:rFonts w:ascii="Times New Roman" w:hAnsi="Times New Roman"/>
                <w:noProof/>
                <w:sz w:val="24"/>
                <w:szCs w:val="24"/>
              </w:rPr>
            </w:rPrChange>
          </w:rPr>
          <w:delText>http://dx.plos.org/10.1371/journal.pone.0112575.</w:delText>
        </w:r>
      </w:del>
    </w:p>
    <w:p w14:paraId="1FA99475" w14:textId="77777777" w:rsidR="00797E6C" w:rsidRPr="00797E6C" w:rsidRDefault="00797E6C" w:rsidP="00797E6C">
      <w:pPr>
        <w:widowControl w:val="0"/>
        <w:autoSpaceDE w:val="0"/>
        <w:autoSpaceDN w:val="0"/>
        <w:adjustRightInd w:val="0"/>
        <w:spacing w:before="100" w:after="100" w:line="480" w:lineRule="auto"/>
        <w:ind w:left="480" w:hanging="480"/>
        <w:contextualSpacing/>
        <w:rPr>
          <w:ins w:id="669" w:author="Kayleigh" w:date="2016-10-19T14:46:00Z"/>
          <w:rFonts w:ascii="Times New Roman" w:hAnsi="Times New Roman"/>
          <w:noProof/>
          <w:rPrChange w:id="670" w:author="Kayleigh" w:date="2016-10-19T14:47:00Z">
            <w:rPr>
              <w:ins w:id="671" w:author="Kayleigh" w:date="2016-10-19T14:46:00Z"/>
              <w:rFonts w:ascii="Times New Roman" w:hAnsi="Times New Roman"/>
              <w:noProof/>
            </w:rPr>
          </w:rPrChange>
        </w:rPr>
        <w:pPrChange w:id="672" w:author="Kayleigh" w:date="2016-10-19T14:46:00Z">
          <w:pPr>
            <w:widowControl w:val="0"/>
            <w:autoSpaceDE w:val="0"/>
            <w:autoSpaceDN w:val="0"/>
            <w:adjustRightInd w:val="0"/>
            <w:spacing w:before="100" w:after="100" w:line="480" w:lineRule="auto"/>
            <w:ind w:left="480" w:hanging="480"/>
          </w:pPr>
        </w:pPrChange>
      </w:pPr>
    </w:p>
    <w:p w14:paraId="6BEEB6A3" w14:textId="77777777" w:rsidR="00797E6C" w:rsidRPr="00797E6C" w:rsidRDefault="00797E6C" w:rsidP="00797E6C">
      <w:pPr>
        <w:widowControl w:val="0"/>
        <w:autoSpaceDE w:val="0"/>
        <w:autoSpaceDN w:val="0"/>
        <w:adjustRightInd w:val="0"/>
        <w:spacing w:before="100" w:after="100" w:line="480" w:lineRule="auto"/>
        <w:ind w:left="480" w:hanging="480"/>
        <w:contextualSpacing/>
        <w:rPr>
          <w:ins w:id="673" w:author="Kayleigh" w:date="2016-10-19T14:46:00Z"/>
          <w:rFonts w:ascii="Times New Roman" w:hAnsi="Times New Roman"/>
          <w:rPrChange w:id="674" w:author="Kayleigh" w:date="2016-10-19T14:47:00Z">
            <w:rPr>
              <w:ins w:id="675" w:author="Kayleigh" w:date="2016-10-19T14:46:00Z"/>
            </w:rPr>
          </w:rPrChange>
        </w:rPr>
        <w:pPrChange w:id="676" w:author="Kayleigh" w:date="2016-10-19T14:46:00Z">
          <w:pPr>
            <w:pStyle w:val="NormalWeb"/>
            <w:spacing w:line="480" w:lineRule="auto"/>
            <w:ind w:left="480" w:hanging="480"/>
            <w:contextualSpacing/>
          </w:pPr>
        </w:pPrChange>
      </w:pPr>
      <w:ins w:id="677" w:author="Kayleigh" w:date="2016-10-19T14:45:00Z">
        <w:r w:rsidRPr="00797E6C">
          <w:rPr>
            <w:rFonts w:ascii="Times New Roman" w:hAnsi="Times New Roman"/>
            <w:rPrChange w:id="678" w:author="Kayleigh" w:date="2016-10-19T14:47:00Z">
              <w:rPr>
                <w:rFonts w:ascii="Times New Roman" w:eastAsia="Times New Roman" w:hAnsi="Times New Roman"/>
                <w:sz w:val="24"/>
                <w:szCs w:val="24"/>
              </w:rPr>
            </w:rPrChange>
          </w:rPr>
          <w:t xml:space="preserve">Wechsler, D. (1999). </w:t>
        </w:r>
        <w:r w:rsidRPr="00797E6C">
          <w:rPr>
            <w:rFonts w:ascii="Times New Roman" w:hAnsi="Times New Roman"/>
            <w:i/>
            <w:iCs/>
            <w:rPrChange w:id="679" w:author="Kayleigh" w:date="2016-10-19T14:47:00Z">
              <w:rPr>
                <w:rFonts w:ascii="Times New Roman" w:eastAsia="Times New Roman" w:hAnsi="Times New Roman"/>
                <w:i/>
                <w:iCs/>
                <w:sz w:val="24"/>
                <w:szCs w:val="24"/>
              </w:rPr>
            </w:rPrChange>
          </w:rPr>
          <w:t>Wechsler abbreviated scale of intelligence</w:t>
        </w:r>
        <w:r w:rsidRPr="00797E6C">
          <w:rPr>
            <w:rFonts w:ascii="Times New Roman" w:hAnsi="Times New Roman"/>
            <w:rPrChange w:id="680" w:author="Kayleigh" w:date="2016-10-19T14:47:00Z">
              <w:rPr>
                <w:rFonts w:ascii="Times New Roman" w:eastAsia="Times New Roman" w:hAnsi="Times New Roman"/>
                <w:sz w:val="24"/>
                <w:szCs w:val="24"/>
              </w:rPr>
            </w:rPrChange>
          </w:rPr>
          <w:t>. Psychological Corporation.</w:t>
        </w:r>
      </w:ins>
    </w:p>
    <w:p w14:paraId="5BDB4F01" w14:textId="3FE189FE" w:rsidR="00797E6C" w:rsidRPr="00797E6C" w:rsidRDefault="00797E6C" w:rsidP="00797E6C">
      <w:pPr>
        <w:widowControl w:val="0"/>
        <w:autoSpaceDE w:val="0"/>
        <w:autoSpaceDN w:val="0"/>
        <w:adjustRightInd w:val="0"/>
        <w:spacing w:before="100" w:after="100" w:line="480" w:lineRule="auto"/>
        <w:ind w:left="480" w:hanging="480"/>
        <w:contextualSpacing/>
        <w:rPr>
          <w:ins w:id="681" w:author="Kayleigh" w:date="2016-10-19T14:45:00Z"/>
          <w:rFonts w:ascii="Times New Roman" w:hAnsi="Times New Roman"/>
          <w:rPrChange w:id="682" w:author="Kayleigh" w:date="2016-10-19T14:47:00Z">
            <w:rPr>
              <w:ins w:id="683" w:author="Kayleigh" w:date="2016-10-19T14:45:00Z"/>
              <w:rFonts w:ascii="Times New Roman" w:eastAsia="Times New Roman" w:hAnsi="Times New Roman"/>
              <w:sz w:val="24"/>
              <w:szCs w:val="24"/>
            </w:rPr>
          </w:rPrChange>
        </w:rPr>
        <w:pPrChange w:id="684" w:author="Kayleigh" w:date="2016-10-19T14:46:00Z">
          <w:pPr>
            <w:pStyle w:val="NormalWeb"/>
            <w:spacing w:line="480" w:lineRule="auto"/>
            <w:ind w:left="480" w:hanging="480"/>
            <w:contextualSpacing/>
          </w:pPr>
        </w:pPrChange>
      </w:pPr>
      <w:proofErr w:type="gramStart"/>
      <w:ins w:id="685" w:author="Kayleigh" w:date="2016-10-19T14:45:00Z">
        <w:r w:rsidRPr="00797E6C">
          <w:rPr>
            <w:rFonts w:ascii="Times New Roman" w:eastAsia="Times New Roman" w:hAnsi="Times New Roman"/>
          </w:rPr>
          <w:t xml:space="preserve">Woodcock, R. W., McGrew, K. S., Mather, N., &amp; </w:t>
        </w:r>
        <w:proofErr w:type="spellStart"/>
        <w:r w:rsidRPr="00797E6C">
          <w:rPr>
            <w:rFonts w:ascii="Times New Roman" w:eastAsia="Times New Roman" w:hAnsi="Times New Roman"/>
          </w:rPr>
          <w:t>Schrank</w:t>
        </w:r>
        <w:proofErr w:type="spellEnd"/>
        <w:r w:rsidRPr="00797E6C">
          <w:rPr>
            <w:rFonts w:ascii="Times New Roman" w:eastAsia="Times New Roman" w:hAnsi="Times New Roman"/>
          </w:rPr>
          <w:t>, F. (2001).</w:t>
        </w:r>
        <w:proofErr w:type="gramEnd"/>
        <w:r w:rsidRPr="00797E6C">
          <w:rPr>
            <w:rFonts w:ascii="Times New Roman" w:eastAsia="Times New Roman" w:hAnsi="Times New Roman"/>
          </w:rPr>
          <w:t xml:space="preserve"> </w:t>
        </w:r>
        <w:proofErr w:type="gramStart"/>
        <w:r w:rsidRPr="00797E6C">
          <w:rPr>
            <w:rFonts w:ascii="Times New Roman" w:eastAsia="Times New Roman" w:hAnsi="Times New Roman"/>
          </w:rPr>
          <w:t>Woodcock-Johnson III NU tests of achievement.</w:t>
        </w:r>
        <w:proofErr w:type="gramEnd"/>
        <w:r w:rsidRPr="00797E6C">
          <w:rPr>
            <w:rFonts w:ascii="Times New Roman" w:eastAsia="Times New Roman" w:hAnsi="Times New Roman"/>
          </w:rPr>
          <w:t xml:space="preserve"> </w:t>
        </w:r>
        <w:r w:rsidRPr="001E624D">
          <w:rPr>
            <w:rFonts w:ascii="Times New Roman" w:eastAsia="Times New Roman" w:hAnsi="Times New Roman"/>
            <w:i/>
            <w:iCs/>
          </w:rPr>
          <w:t>Rolling Meadows, IL: Riverside Publishing</w:t>
        </w:r>
        <w:r w:rsidRPr="001E624D">
          <w:rPr>
            <w:rFonts w:ascii="Times New Roman" w:eastAsia="Times New Roman" w:hAnsi="Times New Roman"/>
          </w:rPr>
          <w:t>.</w:t>
        </w:r>
      </w:ins>
    </w:p>
    <w:p w14:paraId="662DDA74" w14:textId="005A1EBF"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686" w:author="Kayleigh" w:date="2016-10-19T14:47:00Z">
            <w:rPr>
              <w:rFonts w:ascii="Times New Roman" w:hAnsi="Times New Roman"/>
              <w:noProof/>
            </w:rPr>
          </w:rPrChange>
        </w:rPr>
        <w:pPrChange w:id="687"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688" w:author="Kayleigh" w:date="2016-10-19T14:47:00Z">
            <w:rPr>
              <w:rFonts w:ascii="Times New Roman" w:hAnsi="Times New Roman"/>
              <w:noProof/>
            </w:rPr>
          </w:rPrChange>
        </w:rPr>
        <w:t xml:space="preserve">Xu J, Kemeny S, Park G, Frattali C, Braun A (2005): Language in context: Emergent features of word, sentence, and narrative comprehension. Neuroimage 25:1002–1015. </w:t>
      </w:r>
      <w:del w:id="689" w:author="Kayleigh" w:date="2016-10-19T14:43:00Z">
        <w:r w:rsidRPr="00797E6C" w:rsidDel="00692713">
          <w:rPr>
            <w:rFonts w:ascii="Times New Roman" w:hAnsi="Times New Roman"/>
            <w:noProof/>
            <w:rPrChange w:id="690" w:author="Kayleigh" w:date="2016-10-19T14:47:00Z">
              <w:rPr>
                <w:rFonts w:ascii="Times New Roman" w:hAnsi="Times New Roman"/>
                <w:noProof/>
              </w:rPr>
            </w:rPrChange>
          </w:rPr>
          <w:delText>http://linkinghub.elsevier.com/retrieve/pii/S1053811904007748.</w:delText>
        </w:r>
      </w:del>
    </w:p>
    <w:p w14:paraId="08227E18" w14:textId="77777777" w:rsidR="00692713" w:rsidRPr="00797E6C" w:rsidRDefault="00692713" w:rsidP="00797E6C">
      <w:pPr>
        <w:widowControl w:val="0"/>
        <w:autoSpaceDE w:val="0"/>
        <w:autoSpaceDN w:val="0"/>
        <w:adjustRightInd w:val="0"/>
        <w:spacing w:before="100" w:after="100" w:line="480" w:lineRule="auto"/>
        <w:ind w:left="480" w:hanging="480"/>
        <w:contextualSpacing/>
        <w:rPr>
          <w:rFonts w:ascii="Times New Roman" w:hAnsi="Times New Roman"/>
          <w:noProof/>
          <w:rPrChange w:id="691" w:author="Kayleigh" w:date="2016-10-19T14:47:00Z">
            <w:rPr>
              <w:rFonts w:ascii="Times New Roman" w:hAnsi="Times New Roman"/>
              <w:noProof/>
            </w:rPr>
          </w:rPrChange>
        </w:rPr>
        <w:pPrChange w:id="692" w:author="Kayleigh" w:date="2016-10-19T14:46:00Z">
          <w:pPr>
            <w:widowControl w:val="0"/>
            <w:autoSpaceDE w:val="0"/>
            <w:autoSpaceDN w:val="0"/>
            <w:adjustRightInd w:val="0"/>
            <w:spacing w:before="100" w:after="100" w:line="480" w:lineRule="auto"/>
            <w:ind w:left="480" w:hanging="480"/>
          </w:pPr>
        </w:pPrChange>
      </w:pPr>
      <w:r w:rsidRPr="00797E6C">
        <w:rPr>
          <w:rFonts w:ascii="Times New Roman" w:hAnsi="Times New Roman"/>
          <w:noProof/>
          <w:rPrChange w:id="693" w:author="Kayleigh" w:date="2016-10-19T14:47:00Z">
            <w:rPr>
              <w:rFonts w:ascii="Times New Roman" w:hAnsi="Times New Roman"/>
              <w:noProof/>
            </w:rPr>
          </w:rPrChange>
        </w:rPr>
        <w:t>Yarkoni T, Speer NK, Zacks JM (2008): Neural substrates of narrative comprehension and memory. Neuroimage 41:1408–1425.</w:t>
      </w:r>
    </w:p>
    <w:p w14:paraId="64D031CD" w14:textId="7689C9D8" w:rsidR="001C627F" w:rsidRPr="003D018C" w:rsidDel="00692713" w:rsidRDefault="00692713" w:rsidP="00797E6C">
      <w:pPr>
        <w:pStyle w:val="NormalWeb"/>
        <w:spacing w:line="480" w:lineRule="auto"/>
        <w:ind w:left="480" w:hanging="480"/>
        <w:contextualSpacing/>
        <w:rPr>
          <w:del w:id="694" w:author="Kayleigh" w:date="2016-10-19T14:39:00Z"/>
          <w:rFonts w:ascii="Times New Roman" w:hAnsi="Times New Roman"/>
          <w:sz w:val="24"/>
          <w:szCs w:val="24"/>
        </w:rPr>
        <w:pPrChange w:id="695" w:author="Kayleigh" w:date="2016-10-19T14:46:00Z">
          <w:pPr>
            <w:pStyle w:val="NormalWeb"/>
            <w:spacing w:line="480" w:lineRule="auto"/>
            <w:ind w:left="480" w:hanging="480"/>
            <w:contextualSpacing/>
          </w:pPr>
        </w:pPrChange>
      </w:pPr>
      <w:ins w:id="696" w:author="Kayleigh" w:date="2016-10-19T14:39:00Z">
        <w:r w:rsidRPr="00797E6C">
          <w:rPr>
            <w:rFonts w:ascii="Times New Roman" w:hAnsi="Times New Roman"/>
            <w:sz w:val="24"/>
            <w:szCs w:val="24"/>
          </w:rPr>
          <w:fldChar w:fldCharType="end"/>
        </w:r>
      </w:ins>
      <w:del w:id="697" w:author="Kayleigh" w:date="2016-10-19T14:39:00Z">
        <w:r w:rsidR="001C627F" w:rsidRPr="003D018C" w:rsidDel="00692713">
          <w:rPr>
            <w:rFonts w:ascii="Times New Roman" w:hAnsi="Times New Roman"/>
            <w:sz w:val="24"/>
            <w:szCs w:val="24"/>
          </w:rPr>
          <w:delText xml:space="preserve">Aboud, K. S., Bailey, S. K., Petrill, S. A., &amp; Cutting, L. E. (2016). Comprehending text versus reading words in young readers with varying reading ability: Distinct patterns of functional connectivity from common processing hubs. </w:delText>
        </w:r>
        <w:r w:rsidR="001C627F" w:rsidRPr="003D018C" w:rsidDel="00692713">
          <w:rPr>
            <w:rFonts w:ascii="Times New Roman" w:hAnsi="Times New Roman"/>
            <w:i/>
            <w:iCs/>
            <w:sz w:val="24"/>
            <w:szCs w:val="24"/>
          </w:rPr>
          <w:delText>Developmental Science</w:delText>
        </w:r>
        <w:r w:rsidR="001C627F" w:rsidRPr="003D018C" w:rsidDel="00692713">
          <w:rPr>
            <w:rFonts w:ascii="Times New Roman" w:hAnsi="Times New Roman"/>
            <w:sz w:val="24"/>
            <w:szCs w:val="24"/>
          </w:rPr>
          <w:delText>, 1–25. doi:10.1111/desc.12422</w:delText>
        </w:r>
      </w:del>
    </w:p>
    <w:p w14:paraId="22137B43" w14:textId="0143CDFD" w:rsidR="001C627F" w:rsidRPr="003D018C" w:rsidDel="00692713" w:rsidRDefault="001C627F" w:rsidP="00797E6C">
      <w:pPr>
        <w:pStyle w:val="NormalWeb"/>
        <w:spacing w:line="480" w:lineRule="auto"/>
        <w:ind w:left="480" w:hanging="480"/>
        <w:contextualSpacing/>
        <w:rPr>
          <w:del w:id="698" w:author="Kayleigh" w:date="2016-10-19T14:39:00Z"/>
          <w:rFonts w:ascii="Times New Roman" w:hAnsi="Times New Roman"/>
          <w:sz w:val="24"/>
          <w:szCs w:val="24"/>
        </w:rPr>
        <w:pPrChange w:id="699" w:author="Kayleigh" w:date="2016-10-19T14:46:00Z">
          <w:pPr>
            <w:pStyle w:val="NormalWeb"/>
            <w:spacing w:line="480" w:lineRule="auto"/>
            <w:ind w:left="480" w:hanging="480"/>
            <w:contextualSpacing/>
          </w:pPr>
        </w:pPrChange>
      </w:pPr>
      <w:del w:id="700" w:author="Kayleigh" w:date="2016-10-19T14:39:00Z">
        <w:r w:rsidRPr="003D018C" w:rsidDel="00692713">
          <w:rPr>
            <w:rFonts w:ascii="Times New Roman" w:hAnsi="Times New Roman"/>
            <w:sz w:val="24"/>
            <w:szCs w:val="24"/>
          </w:rPr>
          <w:delText xml:space="preserve">Adlof, S. M., &amp; Catts, H. W. (2015). Morphosyntax in poor comprehenders. </w:delText>
        </w:r>
        <w:r w:rsidRPr="003D018C" w:rsidDel="00692713">
          <w:rPr>
            <w:rFonts w:ascii="Times New Roman" w:hAnsi="Times New Roman"/>
            <w:i/>
            <w:iCs/>
            <w:sz w:val="24"/>
            <w:szCs w:val="24"/>
          </w:rPr>
          <w:delText>Reading and Writing</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28</w:delText>
        </w:r>
        <w:r w:rsidRPr="003D018C" w:rsidDel="00692713">
          <w:rPr>
            <w:rFonts w:ascii="Times New Roman" w:hAnsi="Times New Roman"/>
            <w:sz w:val="24"/>
            <w:szCs w:val="24"/>
          </w:rPr>
          <w:delText>(7), 1051–1070. doi:10.1007/s11145-015-9562-3</w:delText>
        </w:r>
      </w:del>
    </w:p>
    <w:p w14:paraId="606C8CF5" w14:textId="55214A35" w:rsidR="001C627F" w:rsidRPr="003D018C" w:rsidDel="00692713" w:rsidRDefault="001C627F" w:rsidP="00797E6C">
      <w:pPr>
        <w:pStyle w:val="NormalWeb"/>
        <w:spacing w:line="480" w:lineRule="auto"/>
        <w:ind w:left="480" w:hanging="480"/>
        <w:contextualSpacing/>
        <w:rPr>
          <w:del w:id="701" w:author="Kayleigh" w:date="2016-10-19T14:39:00Z"/>
          <w:rFonts w:ascii="Times New Roman" w:hAnsi="Times New Roman"/>
          <w:sz w:val="24"/>
          <w:szCs w:val="24"/>
        </w:rPr>
        <w:pPrChange w:id="702" w:author="Kayleigh" w:date="2016-10-19T14:46:00Z">
          <w:pPr>
            <w:pStyle w:val="NormalWeb"/>
            <w:spacing w:line="480" w:lineRule="auto"/>
            <w:ind w:left="480" w:hanging="480"/>
            <w:contextualSpacing/>
          </w:pPr>
        </w:pPrChange>
      </w:pPr>
      <w:del w:id="703" w:author="Kayleigh" w:date="2016-10-19T14:39:00Z">
        <w:r w:rsidRPr="003D018C" w:rsidDel="00692713">
          <w:rPr>
            <w:rFonts w:ascii="Times New Roman" w:hAnsi="Times New Roman"/>
            <w:sz w:val="24"/>
            <w:szCs w:val="24"/>
          </w:rPr>
          <w:delText xml:space="preserve">Bailey, S., Hoeft, F., Aboud, K., &amp; Cutting, L. (2016). Anomalous gray matter patterns in specific reading comprehension deficit are independent of dyslexia. </w:delText>
        </w:r>
        <w:r w:rsidRPr="003D018C" w:rsidDel="00692713">
          <w:rPr>
            <w:rFonts w:ascii="Times New Roman" w:hAnsi="Times New Roman"/>
            <w:i/>
            <w:iCs/>
            <w:sz w:val="24"/>
            <w:szCs w:val="24"/>
          </w:rPr>
          <w:delText>Annals of Dyslexia</w:delText>
        </w:r>
        <w:r w:rsidRPr="003D018C" w:rsidDel="00692713">
          <w:rPr>
            <w:rFonts w:ascii="Times New Roman" w:hAnsi="Times New Roman"/>
            <w:sz w:val="24"/>
            <w:szCs w:val="24"/>
          </w:rPr>
          <w:delText>. doi:10.1007/s11881-015-0114-y</w:delText>
        </w:r>
      </w:del>
    </w:p>
    <w:p w14:paraId="3F68881E" w14:textId="25321325" w:rsidR="001C627F" w:rsidRPr="003D018C" w:rsidDel="00692713" w:rsidRDefault="001C627F" w:rsidP="00797E6C">
      <w:pPr>
        <w:pStyle w:val="NormalWeb"/>
        <w:spacing w:line="480" w:lineRule="auto"/>
        <w:ind w:left="480" w:hanging="480"/>
        <w:contextualSpacing/>
        <w:rPr>
          <w:del w:id="704" w:author="Kayleigh" w:date="2016-10-19T14:39:00Z"/>
          <w:rFonts w:ascii="Times New Roman" w:eastAsia="Times New Roman" w:hAnsi="Times New Roman"/>
          <w:sz w:val="24"/>
          <w:szCs w:val="24"/>
        </w:rPr>
        <w:pPrChange w:id="705" w:author="Kayleigh" w:date="2016-10-19T14:46:00Z">
          <w:pPr>
            <w:pStyle w:val="NormalWeb"/>
            <w:spacing w:line="480" w:lineRule="auto"/>
            <w:ind w:left="480" w:hanging="480"/>
            <w:contextualSpacing/>
          </w:pPr>
        </w:pPrChange>
      </w:pPr>
      <w:del w:id="706" w:author="Kayleigh" w:date="2016-10-19T14:39:00Z">
        <w:r w:rsidRPr="003D018C" w:rsidDel="00692713">
          <w:rPr>
            <w:rFonts w:ascii="Times New Roman" w:eastAsia="Times New Roman" w:hAnsi="Times New Roman"/>
            <w:sz w:val="24"/>
            <w:szCs w:val="24"/>
          </w:rPr>
          <w:delText xml:space="preserve">Balota, D. A., Yap, M. J., Hutchison, K. A., Cortese, M. J., Kessler, B., Loftis, B., ... &amp; Treiman, R. (2007). The English lexicon project. </w:delText>
        </w:r>
        <w:r w:rsidRPr="003D018C" w:rsidDel="00692713">
          <w:rPr>
            <w:rFonts w:ascii="Times New Roman" w:eastAsia="Times New Roman" w:hAnsi="Times New Roman"/>
            <w:i/>
            <w:iCs/>
            <w:sz w:val="24"/>
            <w:szCs w:val="24"/>
          </w:rPr>
          <w:delText>Behavior research methods</w:delText>
        </w:r>
        <w:r w:rsidRPr="003D018C" w:rsidDel="00692713">
          <w:rPr>
            <w:rFonts w:ascii="Times New Roman" w:eastAsia="Times New Roman" w:hAnsi="Times New Roman"/>
            <w:sz w:val="24"/>
            <w:szCs w:val="24"/>
          </w:rPr>
          <w:delText xml:space="preserve">, </w:delText>
        </w:r>
        <w:r w:rsidRPr="003D018C" w:rsidDel="00692713">
          <w:rPr>
            <w:rFonts w:ascii="Times New Roman" w:eastAsia="Times New Roman" w:hAnsi="Times New Roman"/>
            <w:i/>
            <w:iCs/>
            <w:sz w:val="24"/>
            <w:szCs w:val="24"/>
          </w:rPr>
          <w:delText>39</w:delText>
        </w:r>
        <w:r w:rsidRPr="003D018C" w:rsidDel="00692713">
          <w:rPr>
            <w:rFonts w:ascii="Times New Roman" w:eastAsia="Times New Roman" w:hAnsi="Times New Roman"/>
            <w:sz w:val="24"/>
            <w:szCs w:val="24"/>
          </w:rPr>
          <w:delText>(3), 445-459.</w:delText>
        </w:r>
      </w:del>
    </w:p>
    <w:p w14:paraId="283ABD11" w14:textId="4F00EE96" w:rsidR="001C627F" w:rsidRPr="003D018C" w:rsidDel="00692713" w:rsidRDefault="001C627F" w:rsidP="00797E6C">
      <w:pPr>
        <w:pStyle w:val="NormalWeb"/>
        <w:spacing w:line="480" w:lineRule="auto"/>
        <w:ind w:left="480" w:hanging="480"/>
        <w:contextualSpacing/>
        <w:rPr>
          <w:del w:id="707" w:author="Kayleigh" w:date="2016-10-19T14:39:00Z"/>
          <w:rFonts w:ascii="Times New Roman" w:hAnsi="Times New Roman"/>
          <w:sz w:val="24"/>
          <w:szCs w:val="24"/>
        </w:rPr>
        <w:pPrChange w:id="708" w:author="Kayleigh" w:date="2016-10-19T14:46:00Z">
          <w:pPr>
            <w:pStyle w:val="NormalWeb"/>
            <w:spacing w:line="480" w:lineRule="auto"/>
            <w:ind w:left="480" w:hanging="480"/>
            <w:contextualSpacing/>
          </w:pPr>
        </w:pPrChange>
      </w:pPr>
      <w:del w:id="709" w:author="Kayleigh" w:date="2016-10-19T14:39:00Z">
        <w:r w:rsidRPr="003D018C" w:rsidDel="00692713">
          <w:rPr>
            <w:rFonts w:ascii="Times New Roman" w:eastAsia="Times New Roman" w:hAnsi="Times New Roman"/>
            <w:sz w:val="24"/>
            <w:szCs w:val="24"/>
          </w:rPr>
          <w:delText xml:space="preserve">Boersma, P. (2002). Praat, a system for doing phonetics by computer. </w:delText>
        </w:r>
        <w:r w:rsidRPr="003D018C" w:rsidDel="00692713">
          <w:rPr>
            <w:rFonts w:ascii="Times New Roman" w:eastAsia="Times New Roman" w:hAnsi="Times New Roman"/>
            <w:i/>
            <w:iCs/>
            <w:sz w:val="24"/>
            <w:szCs w:val="24"/>
          </w:rPr>
          <w:delText>Glot international</w:delText>
        </w:r>
        <w:r w:rsidRPr="003D018C" w:rsidDel="00692713">
          <w:rPr>
            <w:rFonts w:ascii="Times New Roman" w:eastAsia="Times New Roman" w:hAnsi="Times New Roman"/>
            <w:sz w:val="24"/>
            <w:szCs w:val="24"/>
          </w:rPr>
          <w:delText xml:space="preserve">, </w:delText>
        </w:r>
        <w:r w:rsidRPr="003D018C" w:rsidDel="00692713">
          <w:rPr>
            <w:rFonts w:ascii="Times New Roman" w:eastAsia="Times New Roman" w:hAnsi="Times New Roman"/>
            <w:i/>
            <w:iCs/>
            <w:sz w:val="24"/>
            <w:szCs w:val="24"/>
          </w:rPr>
          <w:delText>5</w:delText>
        </w:r>
        <w:r w:rsidRPr="003D018C" w:rsidDel="00692713">
          <w:rPr>
            <w:rFonts w:ascii="Times New Roman" w:eastAsia="Times New Roman" w:hAnsi="Times New Roman"/>
            <w:sz w:val="24"/>
            <w:szCs w:val="24"/>
          </w:rPr>
          <w:delText>(9/10), 341-345.</w:delText>
        </w:r>
      </w:del>
    </w:p>
    <w:p w14:paraId="70740AAB" w14:textId="4E2A9736" w:rsidR="001C627F" w:rsidRPr="003D018C" w:rsidDel="00692713" w:rsidRDefault="001C627F" w:rsidP="00797E6C">
      <w:pPr>
        <w:pStyle w:val="NormalWeb"/>
        <w:spacing w:line="480" w:lineRule="auto"/>
        <w:ind w:left="480" w:hanging="480"/>
        <w:contextualSpacing/>
        <w:rPr>
          <w:del w:id="710" w:author="Kayleigh" w:date="2016-10-19T14:39:00Z"/>
          <w:rFonts w:ascii="Times New Roman" w:hAnsi="Times New Roman"/>
          <w:sz w:val="24"/>
          <w:szCs w:val="24"/>
        </w:rPr>
        <w:pPrChange w:id="711" w:author="Kayleigh" w:date="2016-10-19T14:46:00Z">
          <w:pPr>
            <w:pStyle w:val="NormalWeb"/>
            <w:spacing w:line="480" w:lineRule="auto"/>
            <w:ind w:left="480" w:hanging="480"/>
            <w:contextualSpacing/>
          </w:pPr>
        </w:pPrChange>
      </w:pPr>
      <w:del w:id="712" w:author="Kayleigh" w:date="2016-10-19T14:39:00Z">
        <w:r w:rsidRPr="003D018C" w:rsidDel="00692713">
          <w:rPr>
            <w:rFonts w:ascii="Times New Roman" w:hAnsi="Times New Roman"/>
            <w:sz w:val="24"/>
            <w:szCs w:val="24"/>
          </w:rPr>
          <w:delText xml:space="preserve">Boets, B., de Beeck, H. P. O., Vandermosten, M., Scott, S. K., Gillebert, C. R., Mantini, D., … Ghesquiere, P. (2013). Intact But Less Accessible Phonetic Representations in Adults with Dyslexia. </w:delText>
        </w:r>
        <w:r w:rsidRPr="003D018C" w:rsidDel="00692713">
          <w:rPr>
            <w:rFonts w:ascii="Times New Roman" w:hAnsi="Times New Roman"/>
            <w:i/>
            <w:iCs/>
            <w:sz w:val="24"/>
            <w:szCs w:val="24"/>
          </w:rPr>
          <w:delText>Science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342</w:delText>
        </w:r>
        <w:r w:rsidRPr="003D018C" w:rsidDel="00692713">
          <w:rPr>
            <w:rFonts w:ascii="Times New Roman" w:hAnsi="Times New Roman"/>
            <w:sz w:val="24"/>
            <w:szCs w:val="24"/>
          </w:rPr>
          <w:delText>(6163), 1251–1254. doi:10.1126/science.1244333</w:delText>
        </w:r>
      </w:del>
    </w:p>
    <w:p w14:paraId="2ECA25A1" w14:textId="0705BD9D" w:rsidR="001C627F" w:rsidRPr="003D018C" w:rsidDel="00692713" w:rsidRDefault="001C627F" w:rsidP="00797E6C">
      <w:pPr>
        <w:pStyle w:val="NormalWeb"/>
        <w:spacing w:line="480" w:lineRule="auto"/>
        <w:ind w:left="480" w:hanging="480"/>
        <w:contextualSpacing/>
        <w:rPr>
          <w:del w:id="713" w:author="Kayleigh" w:date="2016-10-19T14:39:00Z"/>
          <w:rFonts w:ascii="Times New Roman" w:hAnsi="Times New Roman"/>
          <w:sz w:val="24"/>
          <w:szCs w:val="24"/>
        </w:rPr>
        <w:pPrChange w:id="714" w:author="Kayleigh" w:date="2016-10-19T14:46:00Z">
          <w:pPr>
            <w:pStyle w:val="NormalWeb"/>
            <w:spacing w:line="480" w:lineRule="auto"/>
            <w:ind w:left="480" w:hanging="480"/>
            <w:contextualSpacing/>
          </w:pPr>
        </w:pPrChange>
      </w:pPr>
      <w:del w:id="715" w:author="Kayleigh" w:date="2016-10-19T14:39:00Z">
        <w:r w:rsidRPr="003D018C" w:rsidDel="00692713">
          <w:rPr>
            <w:rFonts w:ascii="Times New Roman" w:hAnsi="Times New Roman"/>
            <w:sz w:val="24"/>
            <w:szCs w:val="24"/>
          </w:rPr>
          <w:delText xml:space="preserve">Bonhage, C. E., Mueller, J. L., Friederici, A. D., &amp; Fiebach, C. (2015). Combined eye tracking and fMRI reveals neural basis of linguistic predictions during sentence comprehension. </w:delText>
        </w:r>
        <w:r w:rsidRPr="003D018C" w:rsidDel="00692713">
          <w:rPr>
            <w:rFonts w:ascii="Times New Roman" w:hAnsi="Times New Roman"/>
            <w:i/>
            <w:iCs/>
            <w:sz w:val="24"/>
            <w:szCs w:val="24"/>
          </w:rPr>
          <w:delText>Cortex</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68</w:delText>
        </w:r>
        <w:r w:rsidRPr="003D018C" w:rsidDel="00692713">
          <w:rPr>
            <w:rFonts w:ascii="Times New Roman" w:hAnsi="Times New Roman"/>
            <w:sz w:val="24"/>
            <w:szCs w:val="24"/>
          </w:rPr>
          <w:delText>, 33–47. doi:10.1016/j.cortex.2015.04.011</w:delText>
        </w:r>
      </w:del>
    </w:p>
    <w:p w14:paraId="1C124D5C" w14:textId="6F9531E5" w:rsidR="001C627F" w:rsidRPr="003D018C" w:rsidDel="00692713" w:rsidRDefault="001C627F" w:rsidP="00797E6C">
      <w:pPr>
        <w:pStyle w:val="NormalWeb"/>
        <w:spacing w:line="480" w:lineRule="auto"/>
        <w:ind w:left="480" w:hanging="480"/>
        <w:contextualSpacing/>
        <w:rPr>
          <w:del w:id="716" w:author="Kayleigh" w:date="2016-10-19T14:39:00Z"/>
          <w:rFonts w:ascii="Times New Roman" w:hAnsi="Times New Roman"/>
          <w:sz w:val="24"/>
          <w:szCs w:val="24"/>
        </w:rPr>
        <w:pPrChange w:id="717" w:author="Kayleigh" w:date="2016-10-19T14:46:00Z">
          <w:pPr>
            <w:pStyle w:val="NormalWeb"/>
            <w:spacing w:line="480" w:lineRule="auto"/>
            <w:ind w:left="480" w:hanging="480"/>
            <w:contextualSpacing/>
          </w:pPr>
        </w:pPrChange>
      </w:pPr>
      <w:del w:id="718" w:author="Kayleigh" w:date="2016-10-19T14:39:00Z">
        <w:r w:rsidRPr="003D018C" w:rsidDel="00692713">
          <w:rPr>
            <w:rFonts w:ascii="Times New Roman" w:hAnsi="Times New Roman"/>
            <w:sz w:val="24"/>
            <w:szCs w:val="24"/>
          </w:rPr>
          <w:delText xml:space="preserve">Botvinick, M. M., Cohen, J. D., &amp; Carter, C. S. (2004). Conflict monitoring and anterior cingulate cortex: an update. </w:delText>
        </w:r>
        <w:r w:rsidRPr="003D018C" w:rsidDel="00692713">
          <w:rPr>
            <w:rFonts w:ascii="Times New Roman" w:hAnsi="Times New Roman"/>
            <w:i/>
            <w:iCs/>
            <w:sz w:val="24"/>
            <w:szCs w:val="24"/>
          </w:rPr>
          <w:delText>Trends in Cognitive Sciences</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8</w:delText>
        </w:r>
        <w:r w:rsidRPr="003D018C" w:rsidDel="00692713">
          <w:rPr>
            <w:rFonts w:ascii="Times New Roman" w:hAnsi="Times New Roman"/>
            <w:sz w:val="24"/>
            <w:szCs w:val="24"/>
          </w:rPr>
          <w:delText>(12), 539–546. doi:10.1016/j.tics.2004.10.003</w:delText>
        </w:r>
      </w:del>
    </w:p>
    <w:p w14:paraId="052E7AEC" w14:textId="66D75DE7" w:rsidR="001C627F" w:rsidRPr="003D018C" w:rsidDel="00692713" w:rsidRDefault="001C627F" w:rsidP="00797E6C">
      <w:pPr>
        <w:pStyle w:val="NormalWeb"/>
        <w:spacing w:line="480" w:lineRule="auto"/>
        <w:ind w:left="480" w:hanging="480"/>
        <w:contextualSpacing/>
        <w:rPr>
          <w:del w:id="719" w:author="Kayleigh" w:date="2016-10-19T14:39:00Z"/>
          <w:rFonts w:ascii="Times New Roman" w:hAnsi="Times New Roman"/>
          <w:sz w:val="24"/>
          <w:szCs w:val="24"/>
        </w:rPr>
        <w:pPrChange w:id="720" w:author="Kayleigh" w:date="2016-10-19T14:46:00Z">
          <w:pPr>
            <w:pStyle w:val="NormalWeb"/>
            <w:spacing w:line="480" w:lineRule="auto"/>
            <w:ind w:left="480" w:hanging="480"/>
            <w:contextualSpacing/>
          </w:pPr>
        </w:pPrChange>
      </w:pPr>
      <w:del w:id="721" w:author="Kayleigh" w:date="2016-10-19T14:39:00Z">
        <w:r w:rsidRPr="003D018C" w:rsidDel="00692713">
          <w:rPr>
            <w:rFonts w:ascii="Times New Roman" w:hAnsi="Times New Roman"/>
            <w:sz w:val="24"/>
            <w:szCs w:val="24"/>
          </w:rPr>
          <w:delText xml:space="preserve">Cain, K. E., &amp; Oakhill, J. V. (2006). Profiles of children with specific reading comprehension difficulties. </w:delText>
        </w:r>
        <w:r w:rsidRPr="003D018C" w:rsidDel="00692713">
          <w:rPr>
            <w:rFonts w:ascii="Times New Roman" w:hAnsi="Times New Roman"/>
            <w:i/>
            <w:iCs/>
            <w:sz w:val="24"/>
            <w:szCs w:val="24"/>
          </w:rPr>
          <w:delText>The British Journal of Educational Psychology</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76</w:delText>
        </w:r>
        <w:r w:rsidRPr="003D018C" w:rsidDel="00692713">
          <w:rPr>
            <w:rFonts w:ascii="Times New Roman" w:hAnsi="Times New Roman"/>
            <w:sz w:val="24"/>
            <w:szCs w:val="24"/>
          </w:rPr>
          <w:delText>, 683–96. doi:10.1348/000709905X67610</w:delText>
        </w:r>
      </w:del>
    </w:p>
    <w:p w14:paraId="632E618F" w14:textId="23D2A38B" w:rsidR="001C627F" w:rsidRPr="003D018C" w:rsidDel="00692713" w:rsidRDefault="001C627F" w:rsidP="00797E6C">
      <w:pPr>
        <w:pStyle w:val="NormalWeb"/>
        <w:spacing w:line="480" w:lineRule="auto"/>
        <w:ind w:left="480" w:hanging="480"/>
        <w:contextualSpacing/>
        <w:rPr>
          <w:del w:id="722" w:author="Kayleigh" w:date="2016-10-19T14:39:00Z"/>
          <w:rFonts w:ascii="Times New Roman" w:hAnsi="Times New Roman"/>
          <w:sz w:val="24"/>
          <w:szCs w:val="24"/>
        </w:rPr>
        <w:pPrChange w:id="723" w:author="Kayleigh" w:date="2016-10-19T14:46:00Z">
          <w:pPr>
            <w:pStyle w:val="NormalWeb"/>
            <w:spacing w:line="480" w:lineRule="auto"/>
            <w:ind w:left="480" w:hanging="480"/>
            <w:contextualSpacing/>
          </w:pPr>
        </w:pPrChange>
      </w:pPr>
      <w:del w:id="724" w:author="Kayleigh" w:date="2016-10-19T14:39:00Z">
        <w:r w:rsidRPr="003D018C" w:rsidDel="00692713">
          <w:rPr>
            <w:rFonts w:ascii="Times New Roman" w:hAnsi="Times New Roman"/>
            <w:sz w:val="24"/>
            <w:szCs w:val="24"/>
          </w:rPr>
          <w:delText xml:space="preserve">Cain, K. E., Oakhill, J. V, &amp; Bryant, P. E. (2000). Phonological skills and comprehension failure: A test of the phonological processing deficit hypothesis. </w:delText>
        </w:r>
        <w:r w:rsidRPr="003D018C" w:rsidDel="00692713">
          <w:rPr>
            <w:rFonts w:ascii="Times New Roman" w:hAnsi="Times New Roman"/>
            <w:i/>
            <w:iCs/>
            <w:sz w:val="24"/>
            <w:szCs w:val="24"/>
          </w:rPr>
          <w:delText>Reading and Writing</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13</w:delText>
        </w:r>
        <w:r w:rsidRPr="003D018C" w:rsidDel="00692713">
          <w:rPr>
            <w:rFonts w:ascii="Times New Roman" w:hAnsi="Times New Roman"/>
            <w:sz w:val="24"/>
            <w:szCs w:val="24"/>
          </w:rPr>
          <w:delText>(1-2), 31–56. doi:10.1023/A:1008051414854</w:delText>
        </w:r>
      </w:del>
    </w:p>
    <w:p w14:paraId="0561A323" w14:textId="18E5CC08" w:rsidR="001C627F" w:rsidRPr="003D018C" w:rsidDel="00692713" w:rsidRDefault="001C627F" w:rsidP="00797E6C">
      <w:pPr>
        <w:pStyle w:val="NormalWeb"/>
        <w:spacing w:line="480" w:lineRule="auto"/>
        <w:ind w:left="480" w:hanging="480"/>
        <w:contextualSpacing/>
        <w:rPr>
          <w:del w:id="725" w:author="Kayleigh" w:date="2016-10-19T14:39:00Z"/>
          <w:rFonts w:ascii="Times New Roman" w:hAnsi="Times New Roman"/>
          <w:sz w:val="24"/>
          <w:szCs w:val="24"/>
        </w:rPr>
        <w:pPrChange w:id="726" w:author="Kayleigh" w:date="2016-10-19T14:46:00Z">
          <w:pPr>
            <w:pStyle w:val="NormalWeb"/>
            <w:spacing w:line="480" w:lineRule="auto"/>
            <w:ind w:left="480" w:hanging="480"/>
            <w:contextualSpacing/>
          </w:pPr>
        </w:pPrChange>
      </w:pPr>
      <w:del w:id="727" w:author="Kayleigh" w:date="2016-10-19T14:39:00Z">
        <w:r w:rsidRPr="003D018C" w:rsidDel="00692713">
          <w:rPr>
            <w:rFonts w:ascii="Times New Roman" w:hAnsi="Times New Roman"/>
            <w:sz w:val="24"/>
            <w:szCs w:val="24"/>
          </w:rPr>
          <w:delText xml:space="preserve">Cain, K. E., Oakhill, J. V, &amp; Bryant, P. E. (2004). Children’s Reading Comprehension Ability: Concurrent Prediction by Working Memory, Verbal Ability, and Component Skills. </w:delText>
        </w:r>
        <w:r w:rsidRPr="003D018C" w:rsidDel="00692713">
          <w:rPr>
            <w:rFonts w:ascii="Times New Roman" w:hAnsi="Times New Roman"/>
            <w:i/>
            <w:iCs/>
            <w:sz w:val="24"/>
            <w:szCs w:val="24"/>
          </w:rPr>
          <w:delText>Journal of Educational Psychology</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96</w:delText>
        </w:r>
        <w:r w:rsidRPr="003D018C" w:rsidDel="00692713">
          <w:rPr>
            <w:rFonts w:ascii="Times New Roman" w:hAnsi="Times New Roman"/>
            <w:sz w:val="24"/>
            <w:szCs w:val="24"/>
          </w:rPr>
          <w:delText>(1), 31–42. doi:10.1037/0022-0663.96.1.31</w:delText>
        </w:r>
      </w:del>
    </w:p>
    <w:p w14:paraId="0DBC36AE" w14:textId="20066D6B" w:rsidR="001C627F" w:rsidRPr="003D018C" w:rsidDel="00692713" w:rsidRDefault="001C627F" w:rsidP="00797E6C">
      <w:pPr>
        <w:pStyle w:val="NormalWeb"/>
        <w:spacing w:line="480" w:lineRule="auto"/>
        <w:ind w:left="480" w:hanging="480"/>
        <w:contextualSpacing/>
        <w:rPr>
          <w:del w:id="728" w:author="Kayleigh" w:date="2016-10-19T14:39:00Z"/>
          <w:rFonts w:ascii="Times New Roman" w:hAnsi="Times New Roman"/>
          <w:sz w:val="24"/>
          <w:szCs w:val="24"/>
        </w:rPr>
        <w:pPrChange w:id="729" w:author="Kayleigh" w:date="2016-10-19T14:46:00Z">
          <w:pPr>
            <w:pStyle w:val="NormalWeb"/>
            <w:spacing w:line="480" w:lineRule="auto"/>
            <w:ind w:left="480" w:hanging="480"/>
            <w:contextualSpacing/>
          </w:pPr>
        </w:pPrChange>
      </w:pPr>
      <w:del w:id="730" w:author="Kayleigh" w:date="2016-10-19T14:39:00Z">
        <w:r w:rsidRPr="003D018C" w:rsidDel="00692713">
          <w:rPr>
            <w:rFonts w:ascii="Times New Roman" w:hAnsi="Times New Roman"/>
            <w:sz w:val="24"/>
            <w:szCs w:val="24"/>
          </w:rPr>
          <w:delText xml:space="preserve">Caplan, D. (2001). Functional neuroimaging studies of syntactic processing. </w:delText>
        </w:r>
        <w:r w:rsidRPr="003D018C" w:rsidDel="00692713">
          <w:rPr>
            <w:rFonts w:ascii="Times New Roman" w:hAnsi="Times New Roman"/>
            <w:i/>
            <w:iCs/>
            <w:sz w:val="24"/>
            <w:szCs w:val="24"/>
          </w:rPr>
          <w:delText>Journal of Psycholinguistic Research</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30</w:delText>
        </w:r>
        <w:r w:rsidRPr="003D018C" w:rsidDel="00692713">
          <w:rPr>
            <w:rFonts w:ascii="Times New Roman" w:hAnsi="Times New Roman"/>
            <w:sz w:val="24"/>
            <w:szCs w:val="24"/>
          </w:rPr>
          <w:delText>(3), 297–320. doi:10.1023/A:1010495018484</w:delText>
        </w:r>
      </w:del>
    </w:p>
    <w:p w14:paraId="088A7733" w14:textId="358D83B2" w:rsidR="001C627F" w:rsidRPr="003D018C" w:rsidDel="00692713" w:rsidRDefault="001C627F" w:rsidP="00797E6C">
      <w:pPr>
        <w:pStyle w:val="NormalWeb"/>
        <w:spacing w:line="480" w:lineRule="auto"/>
        <w:ind w:left="480" w:hanging="480"/>
        <w:contextualSpacing/>
        <w:rPr>
          <w:del w:id="731" w:author="Kayleigh" w:date="2016-10-19T14:39:00Z"/>
          <w:rFonts w:ascii="Times New Roman" w:hAnsi="Times New Roman"/>
          <w:sz w:val="24"/>
          <w:szCs w:val="24"/>
        </w:rPr>
        <w:pPrChange w:id="732" w:author="Kayleigh" w:date="2016-10-19T14:46:00Z">
          <w:pPr>
            <w:pStyle w:val="NormalWeb"/>
            <w:spacing w:line="480" w:lineRule="auto"/>
            <w:ind w:left="480" w:hanging="480"/>
            <w:contextualSpacing/>
          </w:pPr>
        </w:pPrChange>
      </w:pPr>
      <w:del w:id="733" w:author="Kayleigh" w:date="2016-10-19T14:39:00Z">
        <w:r w:rsidRPr="003D018C" w:rsidDel="00692713">
          <w:rPr>
            <w:rFonts w:ascii="Times New Roman" w:hAnsi="Times New Roman"/>
            <w:sz w:val="24"/>
            <w:szCs w:val="24"/>
          </w:rPr>
          <w:delText xml:space="preserve">Catts, H. W., Adlof, S. M., &amp; Weismer, S. E. (2006). Language deficits in poor comprehenders: a case for the simple view of reading. </w:delText>
        </w:r>
        <w:r w:rsidRPr="003D018C" w:rsidDel="00692713">
          <w:rPr>
            <w:rFonts w:ascii="Times New Roman" w:hAnsi="Times New Roman"/>
            <w:i/>
            <w:iCs/>
            <w:sz w:val="24"/>
            <w:szCs w:val="24"/>
          </w:rPr>
          <w:delText>Journal of Speech, Language, and Hearing Research</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49</w:delText>
        </w:r>
        <w:r w:rsidRPr="003D018C" w:rsidDel="00692713">
          <w:rPr>
            <w:rFonts w:ascii="Times New Roman" w:hAnsi="Times New Roman"/>
            <w:sz w:val="24"/>
            <w:szCs w:val="24"/>
          </w:rPr>
          <w:delText>(2), 278–293. doi:10.1044/1092-4388(2006/023)</w:delText>
        </w:r>
      </w:del>
    </w:p>
    <w:p w14:paraId="430B85AA" w14:textId="09ED8774" w:rsidR="001C627F" w:rsidRPr="003D018C" w:rsidDel="00692713" w:rsidRDefault="001C627F" w:rsidP="00797E6C">
      <w:pPr>
        <w:pStyle w:val="NormalWeb"/>
        <w:spacing w:line="480" w:lineRule="auto"/>
        <w:ind w:left="480" w:hanging="480"/>
        <w:contextualSpacing/>
        <w:rPr>
          <w:del w:id="734" w:author="Kayleigh" w:date="2016-10-19T14:39:00Z"/>
          <w:rFonts w:ascii="Times New Roman" w:hAnsi="Times New Roman"/>
          <w:sz w:val="24"/>
          <w:szCs w:val="24"/>
        </w:rPr>
        <w:pPrChange w:id="735" w:author="Kayleigh" w:date="2016-10-19T14:46:00Z">
          <w:pPr>
            <w:pStyle w:val="NormalWeb"/>
            <w:spacing w:line="480" w:lineRule="auto"/>
            <w:ind w:left="480" w:hanging="480"/>
            <w:contextualSpacing/>
          </w:pPr>
        </w:pPrChange>
      </w:pPr>
      <w:del w:id="736" w:author="Kayleigh" w:date="2016-10-19T14:39:00Z">
        <w:r w:rsidRPr="003D018C" w:rsidDel="00692713">
          <w:rPr>
            <w:rFonts w:ascii="Times New Roman" w:hAnsi="Times New Roman"/>
            <w:sz w:val="24"/>
            <w:szCs w:val="24"/>
          </w:rPr>
          <w:delText xml:space="preserve">Costanzo, M. E., McArdle, J. J., Swett, B., Nechaev, V., Kemeny, S., Xu, J., &amp; Braun, A. R. (2013). Spatial and temporal features of superordinate semantic processing studied with fMRI and EEG. </w:delText>
        </w:r>
        <w:r w:rsidRPr="003D018C" w:rsidDel="00692713">
          <w:rPr>
            <w:rFonts w:ascii="Times New Roman" w:hAnsi="Times New Roman"/>
            <w:i/>
            <w:iCs/>
            <w:sz w:val="24"/>
            <w:szCs w:val="24"/>
          </w:rPr>
          <w:delText>Frontiers in Human Neuroscience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7</w:delText>
        </w:r>
        <w:r w:rsidRPr="003D018C" w:rsidDel="00692713">
          <w:rPr>
            <w:rFonts w:ascii="Times New Roman" w:hAnsi="Times New Roman"/>
            <w:sz w:val="24"/>
            <w:szCs w:val="24"/>
          </w:rPr>
          <w:delText>(July), 293. doi:10.3389/fnhum.2013.00293</w:delText>
        </w:r>
      </w:del>
    </w:p>
    <w:p w14:paraId="2C13B60F" w14:textId="7E50477F" w:rsidR="001C627F" w:rsidRPr="003D018C" w:rsidDel="00692713" w:rsidRDefault="001C627F" w:rsidP="00797E6C">
      <w:pPr>
        <w:pStyle w:val="NormalWeb"/>
        <w:spacing w:line="480" w:lineRule="auto"/>
        <w:ind w:left="480" w:hanging="480"/>
        <w:contextualSpacing/>
        <w:rPr>
          <w:del w:id="737" w:author="Kayleigh" w:date="2016-10-19T14:39:00Z"/>
          <w:rFonts w:ascii="Times New Roman" w:hAnsi="Times New Roman"/>
          <w:sz w:val="24"/>
          <w:szCs w:val="24"/>
        </w:rPr>
        <w:pPrChange w:id="738" w:author="Kayleigh" w:date="2016-10-19T14:46:00Z">
          <w:pPr>
            <w:pStyle w:val="NormalWeb"/>
            <w:spacing w:line="480" w:lineRule="auto"/>
            <w:ind w:left="480" w:hanging="480"/>
            <w:contextualSpacing/>
          </w:pPr>
        </w:pPrChange>
      </w:pPr>
      <w:del w:id="739" w:author="Kayleigh" w:date="2016-10-19T14:39:00Z">
        <w:r w:rsidRPr="003D018C" w:rsidDel="00692713">
          <w:rPr>
            <w:rFonts w:ascii="Times New Roman" w:eastAsia="Times New Roman" w:hAnsi="Times New Roman"/>
            <w:sz w:val="24"/>
            <w:szCs w:val="24"/>
          </w:rPr>
          <w:delText xml:space="preserve">Cox, R. W. (1996). AFNI: software for analysis and visualization of functional magnetic resonance neuroimages. </w:delText>
        </w:r>
        <w:r w:rsidRPr="003D018C" w:rsidDel="00692713">
          <w:rPr>
            <w:rFonts w:ascii="Times New Roman" w:eastAsia="Times New Roman" w:hAnsi="Times New Roman"/>
            <w:i/>
            <w:iCs/>
            <w:sz w:val="24"/>
            <w:szCs w:val="24"/>
          </w:rPr>
          <w:delText>Computers and Biomedical research</w:delText>
        </w:r>
        <w:r w:rsidRPr="003D018C" w:rsidDel="00692713">
          <w:rPr>
            <w:rFonts w:ascii="Times New Roman" w:eastAsia="Times New Roman" w:hAnsi="Times New Roman"/>
            <w:sz w:val="24"/>
            <w:szCs w:val="24"/>
          </w:rPr>
          <w:delText xml:space="preserve">, </w:delText>
        </w:r>
        <w:r w:rsidRPr="003D018C" w:rsidDel="00692713">
          <w:rPr>
            <w:rFonts w:ascii="Times New Roman" w:eastAsia="Times New Roman" w:hAnsi="Times New Roman"/>
            <w:i/>
            <w:iCs/>
            <w:sz w:val="24"/>
            <w:szCs w:val="24"/>
          </w:rPr>
          <w:delText>29</w:delText>
        </w:r>
        <w:r w:rsidRPr="003D018C" w:rsidDel="00692713">
          <w:rPr>
            <w:rFonts w:ascii="Times New Roman" w:eastAsia="Times New Roman" w:hAnsi="Times New Roman"/>
            <w:sz w:val="24"/>
            <w:szCs w:val="24"/>
          </w:rPr>
          <w:delText>(3), 162-173.</w:delText>
        </w:r>
      </w:del>
    </w:p>
    <w:p w14:paraId="0B3C1520" w14:textId="76971D8D" w:rsidR="001C627F" w:rsidRPr="003D018C" w:rsidDel="00692713" w:rsidRDefault="001C627F" w:rsidP="00797E6C">
      <w:pPr>
        <w:pStyle w:val="NormalWeb"/>
        <w:spacing w:line="480" w:lineRule="auto"/>
        <w:ind w:left="480" w:hanging="480"/>
        <w:contextualSpacing/>
        <w:rPr>
          <w:del w:id="740" w:author="Kayleigh" w:date="2016-10-19T14:39:00Z"/>
          <w:rFonts w:ascii="Times New Roman" w:hAnsi="Times New Roman"/>
          <w:sz w:val="24"/>
          <w:szCs w:val="24"/>
        </w:rPr>
        <w:pPrChange w:id="741" w:author="Kayleigh" w:date="2016-10-19T14:46:00Z">
          <w:pPr>
            <w:pStyle w:val="NormalWeb"/>
            <w:spacing w:line="480" w:lineRule="auto"/>
            <w:ind w:left="480" w:hanging="480"/>
            <w:contextualSpacing/>
          </w:pPr>
        </w:pPrChange>
      </w:pPr>
      <w:del w:id="742" w:author="Kayleigh" w:date="2016-10-19T14:39:00Z">
        <w:r w:rsidRPr="003D018C" w:rsidDel="00692713">
          <w:rPr>
            <w:rFonts w:ascii="Times New Roman" w:hAnsi="Times New Roman"/>
            <w:sz w:val="24"/>
            <w:szCs w:val="24"/>
          </w:rPr>
          <w:delText xml:space="preserve">Cutting, L. E., Clements-Stephens, A., Pugh, K. R., Burns, S., Cao, A., Pekar, J. J., … Rimrodt, S. L. (2013). Not all reading disabilities are dyslexia: distinct neurobiology of specific comprehension deficits. </w:delText>
        </w:r>
        <w:r w:rsidRPr="003D018C" w:rsidDel="00692713">
          <w:rPr>
            <w:rFonts w:ascii="Times New Roman" w:hAnsi="Times New Roman"/>
            <w:i/>
            <w:iCs/>
            <w:sz w:val="24"/>
            <w:szCs w:val="24"/>
          </w:rPr>
          <w:delText>Brain Connectivity</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3</w:delText>
        </w:r>
        <w:r w:rsidRPr="003D018C" w:rsidDel="00692713">
          <w:rPr>
            <w:rFonts w:ascii="Times New Roman" w:hAnsi="Times New Roman"/>
            <w:sz w:val="24"/>
            <w:szCs w:val="24"/>
          </w:rPr>
          <w:delText>(2), 199–211. doi:10.1089/brain.2012.0116</w:delText>
        </w:r>
      </w:del>
    </w:p>
    <w:p w14:paraId="1B031E88" w14:textId="5F2570C7" w:rsidR="001C627F" w:rsidRPr="003D018C" w:rsidDel="00692713" w:rsidRDefault="001C627F" w:rsidP="00797E6C">
      <w:pPr>
        <w:pStyle w:val="NormalWeb"/>
        <w:spacing w:line="480" w:lineRule="auto"/>
        <w:ind w:left="480" w:hanging="480"/>
        <w:contextualSpacing/>
        <w:rPr>
          <w:del w:id="743" w:author="Kayleigh" w:date="2016-10-19T14:39:00Z"/>
          <w:rFonts w:ascii="Times New Roman" w:hAnsi="Times New Roman"/>
          <w:sz w:val="24"/>
          <w:szCs w:val="24"/>
        </w:rPr>
        <w:pPrChange w:id="744" w:author="Kayleigh" w:date="2016-10-19T14:46:00Z">
          <w:pPr>
            <w:pStyle w:val="NormalWeb"/>
            <w:spacing w:line="480" w:lineRule="auto"/>
            <w:ind w:left="480" w:hanging="480"/>
            <w:contextualSpacing/>
          </w:pPr>
        </w:pPrChange>
      </w:pPr>
      <w:del w:id="745" w:author="Kayleigh" w:date="2016-10-19T14:39:00Z">
        <w:r w:rsidRPr="003D018C" w:rsidDel="00692713">
          <w:rPr>
            <w:rFonts w:ascii="Times New Roman" w:hAnsi="Times New Roman"/>
            <w:sz w:val="24"/>
            <w:szCs w:val="24"/>
          </w:rPr>
          <w:delText xml:space="preserve">Cutting, L. E., Materek, A., Cole, C. A. S., Levine, T. M., &amp; Mahone, E. M. (2009). Effects of fluency, oral language, and executive function on reading comprehension performance. </w:delText>
        </w:r>
        <w:r w:rsidRPr="003D018C" w:rsidDel="00692713">
          <w:rPr>
            <w:rFonts w:ascii="Times New Roman" w:hAnsi="Times New Roman"/>
            <w:i/>
            <w:iCs/>
            <w:sz w:val="24"/>
            <w:szCs w:val="24"/>
          </w:rPr>
          <w:delText>Annals of Dyslexia</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59</w:delText>
        </w:r>
        <w:r w:rsidRPr="003D018C" w:rsidDel="00692713">
          <w:rPr>
            <w:rFonts w:ascii="Times New Roman" w:hAnsi="Times New Roman"/>
            <w:sz w:val="24"/>
            <w:szCs w:val="24"/>
          </w:rPr>
          <w:delText>(1), 34–54. doi:10.1007/s11881-009-0022-0</w:delText>
        </w:r>
      </w:del>
    </w:p>
    <w:p w14:paraId="61B6F9D5" w14:textId="2A00170A" w:rsidR="001C627F" w:rsidRPr="003D018C" w:rsidDel="00692713" w:rsidRDefault="001C627F" w:rsidP="00797E6C">
      <w:pPr>
        <w:pStyle w:val="NormalWeb"/>
        <w:spacing w:line="480" w:lineRule="auto"/>
        <w:ind w:left="480" w:hanging="480"/>
        <w:contextualSpacing/>
        <w:rPr>
          <w:del w:id="746" w:author="Kayleigh" w:date="2016-10-19T14:39:00Z"/>
          <w:rFonts w:ascii="Times New Roman" w:hAnsi="Times New Roman"/>
          <w:sz w:val="24"/>
          <w:szCs w:val="24"/>
        </w:rPr>
        <w:pPrChange w:id="747" w:author="Kayleigh" w:date="2016-10-19T14:46:00Z">
          <w:pPr>
            <w:pStyle w:val="NormalWeb"/>
            <w:spacing w:line="480" w:lineRule="auto"/>
            <w:ind w:left="480" w:hanging="480"/>
            <w:contextualSpacing/>
          </w:pPr>
        </w:pPrChange>
      </w:pPr>
      <w:del w:id="748" w:author="Kayleigh" w:date="2016-10-19T14:39:00Z">
        <w:r w:rsidRPr="003D018C" w:rsidDel="00692713">
          <w:rPr>
            <w:rFonts w:ascii="Times New Roman" w:hAnsi="Times New Roman"/>
            <w:sz w:val="24"/>
            <w:szCs w:val="24"/>
          </w:rPr>
          <w:delText xml:space="preserve">Daneman, M., &amp; Carpenter, P. A. (1980). Individual differences in working memory and reading. </w:delText>
        </w:r>
        <w:r w:rsidRPr="003D018C" w:rsidDel="00692713">
          <w:rPr>
            <w:rFonts w:ascii="Times New Roman" w:hAnsi="Times New Roman"/>
            <w:i/>
            <w:iCs/>
            <w:sz w:val="24"/>
            <w:szCs w:val="24"/>
          </w:rPr>
          <w:delText>Journal of Verbal Learning and Verbal Behavior</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19</w:delText>
        </w:r>
        <w:r w:rsidRPr="003D018C" w:rsidDel="00692713">
          <w:rPr>
            <w:rFonts w:ascii="Times New Roman" w:hAnsi="Times New Roman"/>
            <w:sz w:val="24"/>
            <w:szCs w:val="24"/>
          </w:rPr>
          <w:delText>(4), 450–466. doi:10.1016/S0022-5371(80)90312-6</w:delText>
        </w:r>
      </w:del>
    </w:p>
    <w:p w14:paraId="439B4396" w14:textId="0601713D" w:rsidR="001C627F" w:rsidRPr="003D018C" w:rsidDel="00692713" w:rsidRDefault="001C627F" w:rsidP="00797E6C">
      <w:pPr>
        <w:pStyle w:val="NormalWeb"/>
        <w:spacing w:line="480" w:lineRule="auto"/>
        <w:ind w:left="480" w:hanging="480"/>
        <w:contextualSpacing/>
        <w:rPr>
          <w:del w:id="749" w:author="Kayleigh" w:date="2016-10-19T14:39:00Z"/>
          <w:rFonts w:ascii="Times New Roman" w:hAnsi="Times New Roman"/>
          <w:sz w:val="24"/>
          <w:szCs w:val="24"/>
        </w:rPr>
        <w:pPrChange w:id="750" w:author="Kayleigh" w:date="2016-10-19T14:46:00Z">
          <w:pPr>
            <w:pStyle w:val="NormalWeb"/>
            <w:spacing w:line="480" w:lineRule="auto"/>
            <w:ind w:left="480" w:hanging="480"/>
            <w:contextualSpacing/>
          </w:pPr>
        </w:pPrChange>
      </w:pPr>
      <w:del w:id="751" w:author="Kayleigh" w:date="2016-10-19T14:39:00Z">
        <w:r w:rsidRPr="003D018C" w:rsidDel="00692713">
          <w:rPr>
            <w:rFonts w:ascii="Times New Roman" w:hAnsi="Times New Roman"/>
            <w:sz w:val="24"/>
            <w:szCs w:val="24"/>
          </w:rPr>
          <w:delText xml:space="preserve">Dehaene, S., &amp; Cohen, L. (2011). The unique role of the visual word form area in reading. </w:delText>
        </w:r>
        <w:r w:rsidRPr="003D018C" w:rsidDel="00692713">
          <w:rPr>
            <w:rFonts w:ascii="Times New Roman" w:hAnsi="Times New Roman"/>
            <w:i/>
            <w:iCs/>
            <w:sz w:val="24"/>
            <w:szCs w:val="24"/>
          </w:rPr>
          <w:delText>Trends in Cognitive Sciences</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15</w:delText>
        </w:r>
        <w:r w:rsidRPr="003D018C" w:rsidDel="00692713">
          <w:rPr>
            <w:rFonts w:ascii="Times New Roman" w:hAnsi="Times New Roman"/>
            <w:sz w:val="24"/>
            <w:szCs w:val="24"/>
          </w:rPr>
          <w:delText>(6), 254–262. doi:10.1016/j.tics.2011.04.003</w:delText>
        </w:r>
      </w:del>
    </w:p>
    <w:p w14:paraId="367C97DA" w14:textId="00312252" w:rsidR="001C627F" w:rsidRPr="003D018C" w:rsidDel="00692713" w:rsidRDefault="001C627F" w:rsidP="00797E6C">
      <w:pPr>
        <w:pStyle w:val="NormalWeb"/>
        <w:spacing w:line="480" w:lineRule="auto"/>
        <w:ind w:left="480" w:hanging="480"/>
        <w:contextualSpacing/>
        <w:rPr>
          <w:del w:id="752" w:author="Kayleigh" w:date="2016-10-19T14:39:00Z"/>
          <w:rFonts w:ascii="Times New Roman" w:hAnsi="Times New Roman"/>
          <w:sz w:val="24"/>
          <w:szCs w:val="24"/>
        </w:rPr>
        <w:pPrChange w:id="753" w:author="Kayleigh" w:date="2016-10-19T14:46:00Z">
          <w:pPr>
            <w:pStyle w:val="NormalWeb"/>
            <w:spacing w:line="480" w:lineRule="auto"/>
            <w:ind w:left="480" w:hanging="480"/>
            <w:contextualSpacing/>
          </w:pPr>
        </w:pPrChange>
      </w:pPr>
      <w:del w:id="754" w:author="Kayleigh" w:date="2016-10-19T14:39:00Z">
        <w:r w:rsidRPr="003D018C" w:rsidDel="00692713">
          <w:rPr>
            <w:rFonts w:ascii="Times New Roman" w:hAnsi="Times New Roman"/>
            <w:sz w:val="24"/>
            <w:szCs w:val="24"/>
          </w:rPr>
          <w:delText xml:space="preserve">Dikker, S., &amp; Pylkkanen, L. (2011). Before the N400: Effects of lexical-semantic violations in visual cortex. </w:delText>
        </w:r>
        <w:r w:rsidRPr="003D018C" w:rsidDel="00692713">
          <w:rPr>
            <w:rFonts w:ascii="Times New Roman" w:hAnsi="Times New Roman"/>
            <w:i/>
            <w:iCs/>
            <w:sz w:val="24"/>
            <w:szCs w:val="24"/>
          </w:rPr>
          <w:delText>Brain and Language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118</w:delText>
        </w:r>
        <w:r w:rsidRPr="003D018C" w:rsidDel="00692713">
          <w:rPr>
            <w:rFonts w:ascii="Times New Roman" w:hAnsi="Times New Roman"/>
            <w:sz w:val="24"/>
            <w:szCs w:val="24"/>
          </w:rPr>
          <w:delText>(1-2), 23–28. doi:10.1016/j.bandl.2011.02.006</w:delText>
        </w:r>
      </w:del>
    </w:p>
    <w:p w14:paraId="64DA4F2C" w14:textId="3BDE1BAA" w:rsidR="001C627F" w:rsidRPr="003D018C" w:rsidDel="00692713" w:rsidRDefault="001C627F" w:rsidP="00797E6C">
      <w:pPr>
        <w:pStyle w:val="NormalWeb"/>
        <w:spacing w:line="480" w:lineRule="auto"/>
        <w:ind w:left="480" w:hanging="480"/>
        <w:contextualSpacing/>
        <w:rPr>
          <w:del w:id="755" w:author="Kayleigh" w:date="2016-10-19T14:39:00Z"/>
          <w:rFonts w:ascii="Times New Roman" w:hAnsi="Times New Roman"/>
          <w:sz w:val="24"/>
          <w:szCs w:val="24"/>
        </w:rPr>
        <w:pPrChange w:id="756" w:author="Kayleigh" w:date="2016-10-19T14:46:00Z">
          <w:pPr>
            <w:pStyle w:val="NormalWeb"/>
            <w:spacing w:line="480" w:lineRule="auto"/>
            <w:ind w:left="480" w:hanging="480"/>
            <w:contextualSpacing/>
          </w:pPr>
        </w:pPrChange>
      </w:pPr>
      <w:del w:id="757" w:author="Kayleigh" w:date="2016-10-19T14:39:00Z">
        <w:r w:rsidRPr="003D018C" w:rsidDel="00692713">
          <w:rPr>
            <w:rFonts w:ascii="Times New Roman" w:hAnsi="Times New Roman"/>
            <w:sz w:val="24"/>
            <w:szCs w:val="24"/>
          </w:rPr>
          <w:delText xml:space="preserve">Dikker, S., Rabagliati, H., Farmer, T., &amp; Pylkkänen, L. (2010). Early occipital sensitivity to syntactic category is based on form typicality. </w:delText>
        </w:r>
        <w:r w:rsidRPr="003D018C" w:rsidDel="00692713">
          <w:rPr>
            <w:rFonts w:ascii="Times New Roman" w:hAnsi="Times New Roman"/>
            <w:i/>
            <w:iCs/>
            <w:sz w:val="24"/>
            <w:szCs w:val="24"/>
          </w:rPr>
          <w:delText>Psychological Science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21</w:delText>
        </w:r>
        <w:r w:rsidRPr="003D018C" w:rsidDel="00692713">
          <w:rPr>
            <w:rFonts w:ascii="Times New Roman" w:hAnsi="Times New Roman"/>
            <w:sz w:val="24"/>
            <w:szCs w:val="24"/>
          </w:rPr>
          <w:delText>(5), 629–634. doi:10.1108/17410391111097438</w:delText>
        </w:r>
      </w:del>
    </w:p>
    <w:p w14:paraId="261C480B" w14:textId="277E92C1" w:rsidR="001C627F" w:rsidRPr="003D018C" w:rsidDel="00692713" w:rsidRDefault="001C627F" w:rsidP="00797E6C">
      <w:pPr>
        <w:pStyle w:val="NormalWeb"/>
        <w:spacing w:line="480" w:lineRule="auto"/>
        <w:ind w:left="480" w:hanging="480"/>
        <w:contextualSpacing/>
        <w:rPr>
          <w:del w:id="758" w:author="Kayleigh" w:date="2016-10-19T14:39:00Z"/>
          <w:rFonts w:ascii="Times New Roman" w:hAnsi="Times New Roman"/>
          <w:sz w:val="24"/>
          <w:szCs w:val="24"/>
        </w:rPr>
        <w:pPrChange w:id="759" w:author="Kayleigh" w:date="2016-10-19T14:46:00Z">
          <w:pPr>
            <w:pStyle w:val="NormalWeb"/>
            <w:spacing w:line="480" w:lineRule="auto"/>
            <w:ind w:left="480" w:hanging="480"/>
            <w:contextualSpacing/>
          </w:pPr>
        </w:pPrChange>
      </w:pPr>
      <w:del w:id="760" w:author="Kayleigh" w:date="2016-10-19T14:39:00Z">
        <w:r w:rsidRPr="003D018C" w:rsidDel="00692713">
          <w:rPr>
            <w:rFonts w:ascii="Times New Roman" w:hAnsi="Times New Roman"/>
            <w:sz w:val="24"/>
            <w:szCs w:val="24"/>
          </w:rPr>
          <w:delText xml:space="preserve">Dikker, S., Rabagliati, H., &amp; Pylkkänen, L. (2009). Sensitivity to syntax in visual cortex. </w:delText>
        </w:r>
        <w:r w:rsidRPr="003D018C" w:rsidDel="00692713">
          <w:rPr>
            <w:rFonts w:ascii="Times New Roman" w:hAnsi="Times New Roman"/>
            <w:i/>
            <w:iCs/>
            <w:sz w:val="24"/>
            <w:szCs w:val="24"/>
          </w:rPr>
          <w:delText>Cognition</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110</w:delText>
        </w:r>
        <w:r w:rsidRPr="003D018C" w:rsidDel="00692713">
          <w:rPr>
            <w:rFonts w:ascii="Times New Roman" w:hAnsi="Times New Roman"/>
            <w:sz w:val="24"/>
            <w:szCs w:val="24"/>
          </w:rPr>
          <w:delText>(3), 293–321. doi:10.1016/j.cognition.2008.09.008</w:delText>
        </w:r>
      </w:del>
    </w:p>
    <w:p w14:paraId="2604878B" w14:textId="4313F8A9" w:rsidR="001C627F" w:rsidRPr="003D018C" w:rsidDel="00692713" w:rsidRDefault="001C627F" w:rsidP="00797E6C">
      <w:pPr>
        <w:pStyle w:val="NormalWeb"/>
        <w:spacing w:line="480" w:lineRule="auto"/>
        <w:ind w:left="480" w:hanging="480"/>
        <w:contextualSpacing/>
        <w:rPr>
          <w:del w:id="761" w:author="Kayleigh" w:date="2016-10-19T14:39:00Z"/>
          <w:rFonts w:ascii="Times New Roman" w:hAnsi="Times New Roman"/>
          <w:sz w:val="24"/>
          <w:szCs w:val="24"/>
        </w:rPr>
        <w:pPrChange w:id="762" w:author="Kayleigh" w:date="2016-10-19T14:46:00Z">
          <w:pPr>
            <w:pStyle w:val="NormalWeb"/>
            <w:spacing w:line="480" w:lineRule="auto"/>
            <w:ind w:left="480" w:hanging="480"/>
            <w:contextualSpacing/>
          </w:pPr>
        </w:pPrChange>
      </w:pPr>
      <w:del w:id="763" w:author="Kayleigh" w:date="2016-10-19T14:39:00Z">
        <w:r w:rsidRPr="003D018C" w:rsidDel="00692713">
          <w:rPr>
            <w:rFonts w:ascii="Times New Roman" w:hAnsi="Times New Roman"/>
            <w:sz w:val="24"/>
            <w:szCs w:val="24"/>
          </w:rPr>
          <w:delText xml:space="preserve">Ehrlich, M.-F., Remond, M., &amp; Tardieu, H. (1999). Processing of anaphoric devices in young skilled and less skilled comprehenders: Differences in metacognitive monitoring. </w:delText>
        </w:r>
        <w:r w:rsidRPr="003D018C" w:rsidDel="00692713">
          <w:rPr>
            <w:rFonts w:ascii="Times New Roman" w:hAnsi="Times New Roman"/>
            <w:i/>
            <w:iCs/>
            <w:sz w:val="24"/>
            <w:szCs w:val="24"/>
          </w:rPr>
          <w:delText>Reading and Writing: An Interdisciplinary Journal</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11</w:delText>
        </w:r>
        <w:r w:rsidRPr="003D018C" w:rsidDel="00692713">
          <w:rPr>
            <w:rFonts w:ascii="Times New Roman" w:hAnsi="Times New Roman"/>
            <w:sz w:val="24"/>
            <w:szCs w:val="24"/>
          </w:rPr>
          <w:delText>(1), 29–63. doi:10.1023/A:1007996502372</w:delText>
        </w:r>
      </w:del>
    </w:p>
    <w:p w14:paraId="16D0A628" w14:textId="1836F090" w:rsidR="001C627F" w:rsidRPr="003D018C" w:rsidDel="00692713" w:rsidRDefault="001C627F" w:rsidP="00797E6C">
      <w:pPr>
        <w:pStyle w:val="NormalWeb"/>
        <w:spacing w:line="480" w:lineRule="auto"/>
        <w:ind w:left="480" w:hanging="480"/>
        <w:contextualSpacing/>
        <w:rPr>
          <w:del w:id="764" w:author="Kayleigh" w:date="2016-10-19T14:39:00Z"/>
          <w:rFonts w:ascii="Times New Roman" w:hAnsi="Times New Roman"/>
          <w:sz w:val="24"/>
          <w:szCs w:val="24"/>
        </w:rPr>
        <w:pPrChange w:id="765" w:author="Kayleigh" w:date="2016-10-19T14:46:00Z">
          <w:pPr>
            <w:pStyle w:val="NormalWeb"/>
            <w:spacing w:line="480" w:lineRule="auto"/>
            <w:ind w:left="480" w:hanging="480"/>
            <w:contextualSpacing/>
          </w:pPr>
        </w:pPrChange>
      </w:pPr>
      <w:del w:id="766" w:author="Kayleigh" w:date="2016-10-19T14:39:00Z">
        <w:r w:rsidRPr="003D018C" w:rsidDel="00692713">
          <w:rPr>
            <w:rFonts w:ascii="Times New Roman" w:hAnsi="Times New Roman"/>
            <w:sz w:val="24"/>
            <w:szCs w:val="24"/>
          </w:rPr>
          <w:delText xml:space="preserve">Fiebach, C. J., Friederici, A. D., Müller, K., &amp; von Cramon, D. Y. (2002). fMRI Evidence for Dual Routes to the Mental Lexicon in Visual Word Recognition. </w:delText>
        </w:r>
        <w:r w:rsidRPr="003D018C" w:rsidDel="00692713">
          <w:rPr>
            <w:rFonts w:ascii="Times New Roman" w:hAnsi="Times New Roman"/>
            <w:i/>
            <w:iCs/>
            <w:sz w:val="24"/>
            <w:szCs w:val="24"/>
          </w:rPr>
          <w:delText>Journal of Cognitive Neuroscience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14</w:delText>
        </w:r>
        <w:r w:rsidRPr="003D018C" w:rsidDel="00692713">
          <w:rPr>
            <w:rFonts w:ascii="Times New Roman" w:hAnsi="Times New Roman"/>
            <w:sz w:val="24"/>
            <w:szCs w:val="24"/>
          </w:rPr>
          <w:delText>(1), 11–23. doi:10.1162/089892902317205285</w:delText>
        </w:r>
      </w:del>
    </w:p>
    <w:p w14:paraId="5D830B05" w14:textId="55ED1DE9" w:rsidR="001C627F" w:rsidRPr="003D018C" w:rsidDel="00692713" w:rsidRDefault="001C627F" w:rsidP="00797E6C">
      <w:pPr>
        <w:pStyle w:val="NormalWeb"/>
        <w:spacing w:line="480" w:lineRule="auto"/>
        <w:ind w:left="480" w:hanging="480"/>
        <w:contextualSpacing/>
        <w:rPr>
          <w:del w:id="767" w:author="Kayleigh" w:date="2016-10-19T14:39:00Z"/>
          <w:rFonts w:ascii="Times New Roman" w:hAnsi="Times New Roman"/>
          <w:sz w:val="24"/>
          <w:szCs w:val="24"/>
        </w:rPr>
        <w:pPrChange w:id="768" w:author="Kayleigh" w:date="2016-10-19T14:46:00Z">
          <w:pPr>
            <w:pStyle w:val="NormalWeb"/>
            <w:spacing w:line="480" w:lineRule="auto"/>
            <w:ind w:left="480" w:hanging="480"/>
            <w:contextualSpacing/>
          </w:pPr>
        </w:pPrChange>
      </w:pPr>
      <w:del w:id="769" w:author="Kayleigh" w:date="2016-10-19T14:39:00Z">
        <w:r w:rsidRPr="003D018C" w:rsidDel="00692713">
          <w:rPr>
            <w:rFonts w:ascii="Times New Roman" w:hAnsi="Times New Roman"/>
            <w:sz w:val="24"/>
            <w:szCs w:val="24"/>
          </w:rPr>
          <w:delText xml:space="preserve">Fiez, J. A., &amp; Petersen, S. E. (1998). Neuroimaging studies of word reading. </w:delText>
        </w:r>
        <w:r w:rsidRPr="003D018C" w:rsidDel="00692713">
          <w:rPr>
            <w:rFonts w:ascii="Times New Roman" w:hAnsi="Times New Roman"/>
            <w:i/>
            <w:iCs/>
            <w:sz w:val="24"/>
            <w:szCs w:val="24"/>
          </w:rPr>
          <w:delText>Proceedings of the National Academy of Sciences</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95</w:delText>
        </w:r>
        <w:r w:rsidRPr="003D018C" w:rsidDel="00692713">
          <w:rPr>
            <w:rFonts w:ascii="Times New Roman" w:hAnsi="Times New Roman"/>
            <w:sz w:val="24"/>
            <w:szCs w:val="24"/>
          </w:rPr>
          <w:delText>(3), 914–921. doi:10.1073/pnas.95.3.914</w:delText>
        </w:r>
      </w:del>
    </w:p>
    <w:p w14:paraId="074AAB64" w14:textId="0ABA23F9" w:rsidR="001C627F" w:rsidRPr="003D018C" w:rsidDel="00692713" w:rsidRDefault="001C627F" w:rsidP="00797E6C">
      <w:pPr>
        <w:pStyle w:val="NormalWeb"/>
        <w:spacing w:line="480" w:lineRule="auto"/>
        <w:ind w:left="480" w:hanging="480"/>
        <w:contextualSpacing/>
        <w:rPr>
          <w:del w:id="770" w:author="Kayleigh" w:date="2016-10-19T14:39:00Z"/>
          <w:rFonts w:ascii="Times New Roman" w:hAnsi="Times New Roman"/>
          <w:sz w:val="24"/>
          <w:szCs w:val="24"/>
        </w:rPr>
        <w:pPrChange w:id="771" w:author="Kayleigh" w:date="2016-10-19T14:46:00Z">
          <w:pPr>
            <w:pStyle w:val="NormalWeb"/>
            <w:spacing w:line="480" w:lineRule="auto"/>
            <w:ind w:left="480" w:hanging="480"/>
            <w:contextualSpacing/>
          </w:pPr>
        </w:pPrChange>
      </w:pPr>
      <w:del w:id="772" w:author="Kayleigh" w:date="2016-10-19T14:39:00Z">
        <w:r w:rsidRPr="003D018C" w:rsidDel="00692713">
          <w:rPr>
            <w:rFonts w:ascii="Times New Roman" w:hAnsi="Times New Roman"/>
            <w:sz w:val="24"/>
            <w:szCs w:val="24"/>
          </w:rPr>
          <w:delText xml:space="preserve">Friederici, A. D., Rüschemeyer, S.-A., Hahne, A., &amp; Fiebach, C. J. (2003). The Role of Left Inferior Frontal and Superior Temporal Cortex in Sentence Comprehension: Localizing Syntactic and Semantic Processes. </w:delText>
        </w:r>
        <w:r w:rsidRPr="003D018C" w:rsidDel="00692713">
          <w:rPr>
            <w:rFonts w:ascii="Times New Roman" w:hAnsi="Times New Roman"/>
            <w:i/>
            <w:iCs/>
            <w:sz w:val="24"/>
            <w:szCs w:val="24"/>
          </w:rPr>
          <w:delText>Cerebral Cortex</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13</w:delText>
        </w:r>
        <w:r w:rsidRPr="003D018C" w:rsidDel="00692713">
          <w:rPr>
            <w:rFonts w:ascii="Times New Roman" w:hAnsi="Times New Roman"/>
            <w:sz w:val="24"/>
            <w:szCs w:val="24"/>
          </w:rPr>
          <w:delText>(2), 170–177. doi:10.1093/cercor/13.2.170</w:delText>
        </w:r>
      </w:del>
    </w:p>
    <w:p w14:paraId="569DD65F" w14:textId="4A19D92E" w:rsidR="001C627F" w:rsidRPr="003D018C" w:rsidDel="00692713" w:rsidRDefault="001C627F" w:rsidP="00797E6C">
      <w:pPr>
        <w:pStyle w:val="NormalWeb"/>
        <w:spacing w:line="480" w:lineRule="auto"/>
        <w:ind w:left="480" w:hanging="480"/>
        <w:contextualSpacing/>
        <w:rPr>
          <w:del w:id="773" w:author="Kayleigh" w:date="2016-10-19T14:39:00Z"/>
          <w:rFonts w:ascii="Times New Roman" w:hAnsi="Times New Roman"/>
          <w:sz w:val="24"/>
          <w:szCs w:val="24"/>
        </w:rPr>
        <w:pPrChange w:id="774" w:author="Kayleigh" w:date="2016-10-19T14:46:00Z">
          <w:pPr>
            <w:pStyle w:val="NormalWeb"/>
            <w:spacing w:line="480" w:lineRule="auto"/>
            <w:ind w:left="480" w:hanging="480"/>
            <w:contextualSpacing/>
          </w:pPr>
        </w:pPrChange>
      </w:pPr>
      <w:del w:id="775" w:author="Kayleigh" w:date="2016-10-19T14:39:00Z">
        <w:r w:rsidRPr="003D018C" w:rsidDel="00692713">
          <w:rPr>
            <w:rFonts w:ascii="Times New Roman" w:hAnsi="Times New Roman"/>
            <w:sz w:val="24"/>
            <w:szCs w:val="24"/>
          </w:rPr>
          <w:delText xml:space="preserve">Frost, S. J., Landi, N., Mencl, W. E., Sandak, R., Fulbright, R. K., Tejada, E. T., … Pugh, K. R. (2009). Phonological awareness predicts activation patterns for print and speech. </w:delText>
        </w:r>
        <w:r w:rsidRPr="003D018C" w:rsidDel="00692713">
          <w:rPr>
            <w:rFonts w:ascii="Times New Roman" w:hAnsi="Times New Roman"/>
            <w:i/>
            <w:iCs/>
            <w:sz w:val="24"/>
            <w:szCs w:val="24"/>
          </w:rPr>
          <w:delText>Annals of Dyslexia</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59</w:delText>
        </w:r>
        <w:r w:rsidRPr="003D018C" w:rsidDel="00692713">
          <w:rPr>
            <w:rFonts w:ascii="Times New Roman" w:hAnsi="Times New Roman"/>
            <w:sz w:val="24"/>
            <w:szCs w:val="24"/>
          </w:rPr>
          <w:delText>(1), 78–97. doi:10.1007/s11881-009-0024-y</w:delText>
        </w:r>
      </w:del>
    </w:p>
    <w:p w14:paraId="0035D973" w14:textId="6F89EF70" w:rsidR="001C627F" w:rsidRPr="003D018C" w:rsidDel="00692713" w:rsidRDefault="001C627F" w:rsidP="00797E6C">
      <w:pPr>
        <w:pStyle w:val="NormalWeb"/>
        <w:spacing w:line="480" w:lineRule="auto"/>
        <w:ind w:left="480" w:hanging="480"/>
        <w:contextualSpacing/>
        <w:rPr>
          <w:del w:id="776" w:author="Kayleigh" w:date="2016-10-19T14:39:00Z"/>
          <w:rFonts w:ascii="Times New Roman" w:hAnsi="Times New Roman"/>
          <w:sz w:val="24"/>
          <w:szCs w:val="24"/>
        </w:rPr>
        <w:pPrChange w:id="777" w:author="Kayleigh" w:date="2016-10-19T14:46:00Z">
          <w:pPr>
            <w:pStyle w:val="NormalWeb"/>
            <w:spacing w:line="480" w:lineRule="auto"/>
            <w:ind w:left="480" w:hanging="480"/>
            <w:contextualSpacing/>
          </w:pPr>
        </w:pPrChange>
      </w:pPr>
      <w:del w:id="778" w:author="Kayleigh" w:date="2016-10-19T14:39:00Z">
        <w:r w:rsidRPr="003D018C" w:rsidDel="00692713">
          <w:rPr>
            <w:rFonts w:ascii="Times New Roman" w:hAnsi="Times New Roman"/>
            <w:sz w:val="24"/>
            <w:szCs w:val="24"/>
          </w:rPr>
          <w:delText xml:space="preserve">García, J. R., &amp; Cain, K. E. (2014). Decoding and Reading Comprehension: A Meta-Analysis to Identify Which Reader and Assessment Characteristics Influence the Strength of the Relationship in English. </w:delText>
        </w:r>
        <w:r w:rsidRPr="003D018C" w:rsidDel="00692713">
          <w:rPr>
            <w:rFonts w:ascii="Times New Roman" w:hAnsi="Times New Roman"/>
            <w:i/>
            <w:iCs/>
            <w:sz w:val="24"/>
            <w:szCs w:val="24"/>
          </w:rPr>
          <w:delText>Review of Educational Research</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84</w:delText>
        </w:r>
        <w:r w:rsidRPr="003D018C" w:rsidDel="00692713">
          <w:rPr>
            <w:rFonts w:ascii="Times New Roman" w:hAnsi="Times New Roman"/>
            <w:sz w:val="24"/>
            <w:szCs w:val="24"/>
          </w:rPr>
          <w:delText>(1), 74–111. doi:10.3102/0034654313499616</w:delText>
        </w:r>
      </w:del>
    </w:p>
    <w:p w14:paraId="2CE3C993" w14:textId="5A1E573A" w:rsidR="001C627F" w:rsidRPr="003D018C" w:rsidDel="00692713" w:rsidRDefault="001C627F" w:rsidP="00797E6C">
      <w:pPr>
        <w:pStyle w:val="NormalWeb"/>
        <w:spacing w:line="480" w:lineRule="auto"/>
        <w:ind w:left="480" w:hanging="480"/>
        <w:contextualSpacing/>
        <w:rPr>
          <w:del w:id="779" w:author="Kayleigh" w:date="2016-10-19T14:39:00Z"/>
          <w:rFonts w:ascii="Times New Roman" w:hAnsi="Times New Roman"/>
          <w:sz w:val="24"/>
          <w:szCs w:val="24"/>
        </w:rPr>
        <w:pPrChange w:id="780" w:author="Kayleigh" w:date="2016-10-19T14:46:00Z">
          <w:pPr>
            <w:pStyle w:val="NormalWeb"/>
            <w:spacing w:line="480" w:lineRule="auto"/>
            <w:ind w:left="480" w:hanging="480"/>
            <w:contextualSpacing/>
          </w:pPr>
        </w:pPrChange>
      </w:pPr>
      <w:del w:id="781" w:author="Kayleigh" w:date="2016-10-19T14:39:00Z">
        <w:r w:rsidRPr="003D018C" w:rsidDel="00692713">
          <w:rPr>
            <w:rFonts w:ascii="Times New Roman" w:hAnsi="Times New Roman"/>
            <w:sz w:val="24"/>
            <w:szCs w:val="24"/>
          </w:rPr>
          <w:delText xml:space="preserve">Goff, D. A., Pratt, C., &amp; Ong, B. (2005). The Relations Between Children’s Reading Comprehension, Working Memory, Language Skills and Components of Reading Decoding in a Normal Sample. </w:delText>
        </w:r>
        <w:r w:rsidRPr="003D018C" w:rsidDel="00692713">
          <w:rPr>
            <w:rFonts w:ascii="Times New Roman" w:hAnsi="Times New Roman"/>
            <w:i/>
            <w:iCs/>
            <w:sz w:val="24"/>
            <w:szCs w:val="24"/>
          </w:rPr>
          <w:delText>Reading and Writing</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18</w:delText>
        </w:r>
        <w:r w:rsidRPr="003D018C" w:rsidDel="00692713">
          <w:rPr>
            <w:rFonts w:ascii="Times New Roman" w:hAnsi="Times New Roman"/>
            <w:sz w:val="24"/>
            <w:szCs w:val="24"/>
          </w:rPr>
          <w:delText>(7-9), 583–616. doi:10.1007/s11145-004-7109-0</w:delText>
        </w:r>
      </w:del>
    </w:p>
    <w:p w14:paraId="39B8DA1B" w14:textId="039F8805" w:rsidR="001C627F" w:rsidRPr="003D018C" w:rsidDel="00692713" w:rsidRDefault="001C627F" w:rsidP="00797E6C">
      <w:pPr>
        <w:pStyle w:val="NormalWeb"/>
        <w:spacing w:line="480" w:lineRule="auto"/>
        <w:ind w:left="480" w:hanging="480"/>
        <w:contextualSpacing/>
        <w:rPr>
          <w:del w:id="782" w:author="Kayleigh" w:date="2016-10-19T14:39:00Z"/>
          <w:rFonts w:ascii="Times New Roman" w:hAnsi="Times New Roman"/>
          <w:sz w:val="24"/>
          <w:szCs w:val="24"/>
        </w:rPr>
        <w:pPrChange w:id="783" w:author="Kayleigh" w:date="2016-10-19T14:46:00Z">
          <w:pPr>
            <w:pStyle w:val="NormalWeb"/>
            <w:spacing w:line="480" w:lineRule="auto"/>
            <w:ind w:left="480" w:hanging="480"/>
            <w:contextualSpacing/>
          </w:pPr>
        </w:pPrChange>
      </w:pPr>
      <w:del w:id="784" w:author="Kayleigh" w:date="2016-10-19T14:39:00Z">
        <w:r w:rsidRPr="003D018C" w:rsidDel="00692713">
          <w:rPr>
            <w:rFonts w:ascii="Times New Roman" w:hAnsi="Times New Roman"/>
            <w:sz w:val="24"/>
            <w:szCs w:val="24"/>
          </w:rPr>
          <w:delText xml:space="preserve">Gough, P. B., &amp; Tunmer, W. E. (1986). Decoding, Reading, and Reading Disability. </w:delText>
        </w:r>
        <w:r w:rsidRPr="003D018C" w:rsidDel="00692713">
          <w:rPr>
            <w:rFonts w:ascii="Times New Roman" w:hAnsi="Times New Roman"/>
            <w:i/>
            <w:iCs/>
            <w:sz w:val="24"/>
            <w:szCs w:val="24"/>
          </w:rPr>
          <w:delText>Remedial and Special Education</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7</w:delText>
        </w:r>
        <w:r w:rsidRPr="003D018C" w:rsidDel="00692713">
          <w:rPr>
            <w:rFonts w:ascii="Times New Roman" w:hAnsi="Times New Roman"/>
            <w:sz w:val="24"/>
            <w:szCs w:val="24"/>
          </w:rPr>
          <w:delText>(1), 6–10. doi:10.1177/074193258600700104</w:delText>
        </w:r>
      </w:del>
    </w:p>
    <w:p w14:paraId="03940D89" w14:textId="6039AB0B" w:rsidR="001C627F" w:rsidRPr="003D018C" w:rsidDel="00692713" w:rsidRDefault="001C627F" w:rsidP="00797E6C">
      <w:pPr>
        <w:pStyle w:val="NormalWeb"/>
        <w:spacing w:line="480" w:lineRule="auto"/>
        <w:ind w:left="480" w:hanging="480"/>
        <w:contextualSpacing/>
        <w:rPr>
          <w:del w:id="785" w:author="Kayleigh" w:date="2016-10-19T14:39:00Z"/>
          <w:rFonts w:ascii="Times New Roman" w:hAnsi="Times New Roman"/>
          <w:sz w:val="24"/>
          <w:szCs w:val="24"/>
        </w:rPr>
        <w:pPrChange w:id="786" w:author="Kayleigh" w:date="2016-10-19T14:46:00Z">
          <w:pPr>
            <w:pStyle w:val="NormalWeb"/>
            <w:spacing w:line="480" w:lineRule="auto"/>
            <w:ind w:left="480" w:hanging="480"/>
            <w:contextualSpacing/>
          </w:pPr>
        </w:pPrChange>
      </w:pPr>
      <w:del w:id="787" w:author="Kayleigh" w:date="2016-10-19T14:39:00Z">
        <w:r w:rsidRPr="003D018C" w:rsidDel="00692713">
          <w:rPr>
            <w:rFonts w:ascii="Times New Roman" w:hAnsi="Times New Roman"/>
            <w:sz w:val="24"/>
            <w:szCs w:val="24"/>
          </w:rPr>
          <w:delText xml:space="preserve">Grainger, J., Lété, B., Bertand, D., Dufau, S., &amp; Ziegler, J. C. (2012). Evidence for multiple routes in learning to read. </w:delText>
        </w:r>
        <w:r w:rsidRPr="003D018C" w:rsidDel="00692713">
          <w:rPr>
            <w:rFonts w:ascii="Times New Roman" w:hAnsi="Times New Roman"/>
            <w:i/>
            <w:iCs/>
            <w:sz w:val="24"/>
            <w:szCs w:val="24"/>
          </w:rPr>
          <w:delText>Cognition</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123</w:delText>
        </w:r>
        <w:r w:rsidRPr="003D018C" w:rsidDel="00692713">
          <w:rPr>
            <w:rFonts w:ascii="Times New Roman" w:hAnsi="Times New Roman"/>
            <w:sz w:val="24"/>
            <w:szCs w:val="24"/>
          </w:rPr>
          <w:delText>(2), 280–292. doi:10.1016/j.cognition.2012.01.003</w:delText>
        </w:r>
      </w:del>
    </w:p>
    <w:p w14:paraId="61D7FE6F" w14:textId="7DCFF737" w:rsidR="001C627F" w:rsidRPr="003D018C" w:rsidDel="00692713" w:rsidRDefault="001C627F" w:rsidP="00797E6C">
      <w:pPr>
        <w:pStyle w:val="NormalWeb"/>
        <w:spacing w:line="480" w:lineRule="auto"/>
        <w:ind w:left="480" w:hanging="480"/>
        <w:contextualSpacing/>
        <w:rPr>
          <w:del w:id="788" w:author="Kayleigh" w:date="2016-10-19T14:39:00Z"/>
          <w:rFonts w:ascii="Times New Roman" w:hAnsi="Times New Roman"/>
          <w:sz w:val="24"/>
          <w:szCs w:val="24"/>
        </w:rPr>
        <w:pPrChange w:id="789" w:author="Kayleigh" w:date="2016-10-19T14:46:00Z">
          <w:pPr>
            <w:pStyle w:val="NormalWeb"/>
            <w:spacing w:line="480" w:lineRule="auto"/>
            <w:ind w:left="480" w:hanging="480"/>
            <w:contextualSpacing/>
          </w:pPr>
        </w:pPrChange>
      </w:pPr>
      <w:del w:id="790" w:author="Kayleigh" w:date="2016-10-19T14:39:00Z">
        <w:r w:rsidRPr="003D018C" w:rsidDel="00692713">
          <w:rPr>
            <w:rFonts w:ascii="Times New Roman" w:hAnsi="Times New Roman"/>
            <w:sz w:val="24"/>
            <w:szCs w:val="24"/>
          </w:rPr>
          <w:delText xml:space="preserve">Grodzinsky, Y., &amp; Friederici, A. D. (2006). Neuroimaging of syntax and syntactic processing. </w:delText>
        </w:r>
        <w:r w:rsidRPr="003D018C" w:rsidDel="00692713">
          <w:rPr>
            <w:rFonts w:ascii="Times New Roman" w:hAnsi="Times New Roman"/>
            <w:i/>
            <w:iCs/>
            <w:sz w:val="24"/>
            <w:szCs w:val="24"/>
          </w:rPr>
          <w:delText>Current Opinion in Neurobiology</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16</w:delText>
        </w:r>
        <w:r w:rsidRPr="003D018C" w:rsidDel="00692713">
          <w:rPr>
            <w:rFonts w:ascii="Times New Roman" w:hAnsi="Times New Roman"/>
            <w:sz w:val="24"/>
            <w:szCs w:val="24"/>
          </w:rPr>
          <w:delText>(2), 240–246. doi:10.1016/j.conb.2006.03.007</w:delText>
        </w:r>
      </w:del>
    </w:p>
    <w:p w14:paraId="3648D4F9" w14:textId="0047DB5A" w:rsidR="001C627F" w:rsidRPr="003D018C" w:rsidDel="00692713" w:rsidRDefault="001C627F" w:rsidP="00797E6C">
      <w:pPr>
        <w:pStyle w:val="NormalWeb"/>
        <w:spacing w:line="480" w:lineRule="auto"/>
        <w:ind w:left="480" w:hanging="480"/>
        <w:contextualSpacing/>
        <w:rPr>
          <w:del w:id="791" w:author="Kayleigh" w:date="2016-10-19T14:39:00Z"/>
          <w:rFonts w:ascii="Times New Roman" w:hAnsi="Times New Roman"/>
          <w:sz w:val="24"/>
          <w:szCs w:val="24"/>
        </w:rPr>
        <w:pPrChange w:id="792" w:author="Kayleigh" w:date="2016-10-19T14:46:00Z">
          <w:pPr>
            <w:pStyle w:val="NormalWeb"/>
            <w:spacing w:line="480" w:lineRule="auto"/>
            <w:ind w:left="480" w:hanging="480"/>
            <w:contextualSpacing/>
          </w:pPr>
        </w:pPrChange>
      </w:pPr>
      <w:del w:id="793" w:author="Kayleigh" w:date="2016-10-19T14:39:00Z">
        <w:r w:rsidRPr="003D018C" w:rsidDel="00692713">
          <w:rPr>
            <w:rFonts w:ascii="Times New Roman" w:hAnsi="Times New Roman"/>
            <w:sz w:val="24"/>
            <w:szCs w:val="24"/>
          </w:rPr>
          <w:delText xml:space="preserve">Hale, J. T., Lutz, D. E., Luh, W., Brennan, J. R., &amp; Arbor, A. (2015). Modeling fMRI time courses with linguistic structure at various grain sizes. </w:delText>
        </w:r>
        <w:r w:rsidRPr="003D018C" w:rsidDel="00692713">
          <w:rPr>
            <w:rFonts w:ascii="Times New Roman" w:hAnsi="Times New Roman"/>
            <w:i/>
            <w:iCs/>
            <w:sz w:val="24"/>
            <w:szCs w:val="24"/>
          </w:rPr>
          <w:delText>Proceedings of CMCL</w:delText>
        </w:r>
        <w:r w:rsidRPr="003D018C" w:rsidDel="00692713">
          <w:rPr>
            <w:rFonts w:ascii="Times New Roman" w:hAnsi="Times New Roman"/>
            <w:sz w:val="24"/>
            <w:szCs w:val="24"/>
          </w:rPr>
          <w:delText>, 89–97.</w:delText>
        </w:r>
      </w:del>
    </w:p>
    <w:p w14:paraId="231F1679" w14:textId="799B6486" w:rsidR="001C627F" w:rsidRPr="003D018C" w:rsidDel="00692713" w:rsidRDefault="001C627F" w:rsidP="00797E6C">
      <w:pPr>
        <w:pStyle w:val="NormalWeb"/>
        <w:spacing w:line="480" w:lineRule="auto"/>
        <w:ind w:left="480" w:hanging="480"/>
        <w:contextualSpacing/>
        <w:rPr>
          <w:del w:id="794" w:author="Kayleigh" w:date="2016-10-19T14:39:00Z"/>
          <w:rFonts w:ascii="Times New Roman" w:hAnsi="Times New Roman"/>
          <w:sz w:val="24"/>
          <w:szCs w:val="24"/>
        </w:rPr>
        <w:pPrChange w:id="795" w:author="Kayleigh" w:date="2016-10-19T14:46:00Z">
          <w:pPr>
            <w:pStyle w:val="NormalWeb"/>
            <w:spacing w:line="480" w:lineRule="auto"/>
            <w:ind w:left="480" w:hanging="480"/>
            <w:contextualSpacing/>
          </w:pPr>
        </w:pPrChange>
      </w:pPr>
      <w:del w:id="796" w:author="Kayleigh" w:date="2016-10-19T14:39:00Z">
        <w:r w:rsidRPr="003D018C" w:rsidDel="00692713">
          <w:rPr>
            <w:rFonts w:ascii="Times New Roman" w:hAnsi="Times New Roman"/>
            <w:sz w:val="24"/>
            <w:szCs w:val="24"/>
          </w:rPr>
          <w:delText xml:space="preserve">Hampson, M., Tokoglu, F., Sun, Z., Schafer, R. J., Skudlarski, P., Gore, J. C., &amp; Constable, R. T. (2006). Connectivity-behavior analysis reveals that functional connectivity between left BA39 and Broca’s area varies with reading ability. </w:delText>
        </w:r>
        <w:r w:rsidRPr="003D018C" w:rsidDel="00692713">
          <w:rPr>
            <w:rFonts w:ascii="Times New Roman" w:hAnsi="Times New Roman"/>
            <w:i/>
            <w:iCs/>
            <w:sz w:val="24"/>
            <w:szCs w:val="24"/>
          </w:rPr>
          <w:delText>NeuroImage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31</w:delText>
        </w:r>
        <w:r w:rsidRPr="003D018C" w:rsidDel="00692713">
          <w:rPr>
            <w:rFonts w:ascii="Times New Roman" w:hAnsi="Times New Roman"/>
            <w:sz w:val="24"/>
            <w:szCs w:val="24"/>
          </w:rPr>
          <w:delText>(2), 513–519. doi:10.1016/j.neuroimage.2005.12.040</w:delText>
        </w:r>
      </w:del>
    </w:p>
    <w:p w14:paraId="7AADD467" w14:textId="6A1BC1EB" w:rsidR="001C627F" w:rsidRPr="003D018C" w:rsidDel="00692713" w:rsidRDefault="001C627F" w:rsidP="00797E6C">
      <w:pPr>
        <w:pStyle w:val="NormalWeb"/>
        <w:spacing w:line="480" w:lineRule="auto"/>
        <w:ind w:left="480" w:hanging="480"/>
        <w:contextualSpacing/>
        <w:rPr>
          <w:del w:id="797" w:author="Kayleigh" w:date="2016-10-19T14:39:00Z"/>
          <w:rFonts w:ascii="Times New Roman" w:hAnsi="Times New Roman"/>
          <w:sz w:val="24"/>
          <w:szCs w:val="24"/>
        </w:rPr>
        <w:pPrChange w:id="798" w:author="Kayleigh" w:date="2016-10-19T14:46:00Z">
          <w:pPr>
            <w:pStyle w:val="NormalWeb"/>
            <w:spacing w:line="480" w:lineRule="auto"/>
            <w:ind w:left="480" w:hanging="480"/>
            <w:contextualSpacing/>
          </w:pPr>
        </w:pPrChange>
      </w:pPr>
      <w:del w:id="799" w:author="Kayleigh" w:date="2016-10-19T14:39:00Z">
        <w:r w:rsidRPr="003D018C" w:rsidDel="00692713">
          <w:rPr>
            <w:rFonts w:ascii="Times New Roman" w:hAnsi="Times New Roman"/>
            <w:sz w:val="24"/>
            <w:szCs w:val="24"/>
          </w:rPr>
          <w:delText xml:space="preserve">Henderson, L., Snowling, M. J., &amp; Clarke, P. (2013). Accessing, Integrating, and Inhibiting Word Meaning in Poor Comprehenders. </w:delText>
        </w:r>
        <w:r w:rsidRPr="003D018C" w:rsidDel="00692713">
          <w:rPr>
            <w:rFonts w:ascii="Times New Roman" w:hAnsi="Times New Roman"/>
            <w:i/>
            <w:iCs/>
            <w:sz w:val="24"/>
            <w:szCs w:val="24"/>
          </w:rPr>
          <w:delText>Scientific Studies of Reading</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17</w:delText>
        </w:r>
        <w:r w:rsidRPr="003D018C" w:rsidDel="00692713">
          <w:rPr>
            <w:rFonts w:ascii="Times New Roman" w:hAnsi="Times New Roman"/>
            <w:sz w:val="24"/>
            <w:szCs w:val="24"/>
          </w:rPr>
          <w:delText>(3), 177–198. doi:10.1080/10888438.2011.652721</w:delText>
        </w:r>
      </w:del>
    </w:p>
    <w:p w14:paraId="79BA7950" w14:textId="4EEBEE4E" w:rsidR="001C627F" w:rsidRPr="003D018C" w:rsidDel="00692713" w:rsidRDefault="001C627F" w:rsidP="00797E6C">
      <w:pPr>
        <w:pStyle w:val="NormalWeb"/>
        <w:spacing w:line="480" w:lineRule="auto"/>
        <w:ind w:left="480" w:hanging="480"/>
        <w:contextualSpacing/>
        <w:rPr>
          <w:del w:id="800" w:author="Kayleigh" w:date="2016-10-19T14:39:00Z"/>
          <w:rFonts w:ascii="Times New Roman" w:hAnsi="Times New Roman"/>
          <w:sz w:val="24"/>
          <w:szCs w:val="24"/>
        </w:rPr>
        <w:pPrChange w:id="801" w:author="Kayleigh" w:date="2016-10-19T14:46:00Z">
          <w:pPr>
            <w:pStyle w:val="NormalWeb"/>
            <w:spacing w:line="480" w:lineRule="auto"/>
            <w:ind w:left="480" w:hanging="480"/>
            <w:contextualSpacing/>
          </w:pPr>
        </w:pPrChange>
      </w:pPr>
      <w:del w:id="802" w:author="Kayleigh" w:date="2016-10-19T14:39:00Z">
        <w:r w:rsidRPr="003D018C" w:rsidDel="00692713">
          <w:rPr>
            <w:rFonts w:ascii="Times New Roman" w:hAnsi="Times New Roman"/>
            <w:sz w:val="24"/>
            <w:szCs w:val="24"/>
          </w:rPr>
          <w:delText xml:space="preserve">Horowitz-Kraus, T., Buck, C., &amp; Dorrmann, D. (2016). Altered neural circuits accompany lower performance during narrative comprehension in children with reading difficulties: an fMRI study. </w:delText>
        </w:r>
        <w:r w:rsidRPr="003D018C" w:rsidDel="00692713">
          <w:rPr>
            <w:rFonts w:ascii="Times New Roman" w:hAnsi="Times New Roman"/>
            <w:i/>
            <w:iCs/>
            <w:sz w:val="24"/>
            <w:szCs w:val="24"/>
          </w:rPr>
          <w:delText>Annals of Dyslexia</w:delText>
        </w:r>
        <w:r w:rsidRPr="003D018C" w:rsidDel="00692713">
          <w:rPr>
            <w:rFonts w:ascii="Times New Roman" w:hAnsi="Times New Roman"/>
            <w:sz w:val="24"/>
            <w:szCs w:val="24"/>
          </w:rPr>
          <w:delText>, 1–18. doi:10.1007/s11881-016-0124-4</w:delText>
        </w:r>
      </w:del>
    </w:p>
    <w:p w14:paraId="01CCE2AF" w14:textId="707B5880" w:rsidR="001C627F" w:rsidRPr="003D018C" w:rsidDel="00692713" w:rsidRDefault="001C627F" w:rsidP="00797E6C">
      <w:pPr>
        <w:pStyle w:val="NormalWeb"/>
        <w:spacing w:line="480" w:lineRule="auto"/>
        <w:ind w:left="480" w:hanging="480"/>
        <w:contextualSpacing/>
        <w:rPr>
          <w:del w:id="803" w:author="Kayleigh" w:date="2016-10-19T14:39:00Z"/>
          <w:rFonts w:ascii="Times New Roman" w:hAnsi="Times New Roman"/>
          <w:sz w:val="24"/>
          <w:szCs w:val="24"/>
        </w:rPr>
        <w:pPrChange w:id="804" w:author="Kayleigh" w:date="2016-10-19T14:46:00Z">
          <w:pPr>
            <w:pStyle w:val="NormalWeb"/>
            <w:spacing w:line="480" w:lineRule="auto"/>
            <w:ind w:left="480" w:hanging="480"/>
            <w:contextualSpacing/>
          </w:pPr>
        </w:pPrChange>
      </w:pPr>
      <w:del w:id="805" w:author="Kayleigh" w:date="2016-10-19T14:39:00Z">
        <w:r w:rsidRPr="003D018C" w:rsidDel="00692713">
          <w:rPr>
            <w:rFonts w:ascii="Times New Roman" w:hAnsi="Times New Roman"/>
            <w:sz w:val="24"/>
            <w:szCs w:val="24"/>
          </w:rPr>
          <w:delText xml:space="preserve">Horowitz-Kraus, T., Vannest, J. J., &amp; Holland, S. K. (2013). Overlapping neural circuitry for narrative comprehension and proficient reading in children and adolescents. </w:delText>
        </w:r>
        <w:r w:rsidRPr="003D018C" w:rsidDel="00692713">
          <w:rPr>
            <w:rFonts w:ascii="Times New Roman" w:hAnsi="Times New Roman"/>
            <w:i/>
            <w:iCs/>
            <w:sz w:val="24"/>
            <w:szCs w:val="24"/>
          </w:rPr>
          <w:delText>Neuropsychologia</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51</w:delText>
        </w:r>
        <w:r w:rsidRPr="003D018C" w:rsidDel="00692713">
          <w:rPr>
            <w:rFonts w:ascii="Times New Roman" w:hAnsi="Times New Roman"/>
            <w:sz w:val="24"/>
            <w:szCs w:val="24"/>
          </w:rPr>
          <w:delText>(13), 2651–2662. doi:10.1016/j.neuropsychologia.2013.09.002</w:delText>
        </w:r>
      </w:del>
    </w:p>
    <w:p w14:paraId="2C21075A" w14:textId="3B921202" w:rsidR="001C627F" w:rsidRPr="003D018C" w:rsidDel="00692713" w:rsidRDefault="001C627F" w:rsidP="00797E6C">
      <w:pPr>
        <w:pStyle w:val="NormalWeb"/>
        <w:spacing w:line="480" w:lineRule="auto"/>
        <w:ind w:left="480" w:hanging="480"/>
        <w:contextualSpacing/>
        <w:rPr>
          <w:del w:id="806" w:author="Kayleigh" w:date="2016-10-19T14:39:00Z"/>
          <w:rFonts w:ascii="Times New Roman" w:hAnsi="Times New Roman"/>
          <w:sz w:val="24"/>
          <w:szCs w:val="24"/>
        </w:rPr>
        <w:pPrChange w:id="807" w:author="Kayleigh" w:date="2016-10-19T14:46:00Z">
          <w:pPr>
            <w:pStyle w:val="NormalWeb"/>
            <w:spacing w:line="480" w:lineRule="auto"/>
            <w:ind w:left="480" w:hanging="480"/>
            <w:contextualSpacing/>
          </w:pPr>
        </w:pPrChange>
      </w:pPr>
      <w:del w:id="808" w:author="Kayleigh" w:date="2016-10-19T14:39:00Z">
        <w:r w:rsidRPr="003D018C" w:rsidDel="00692713">
          <w:rPr>
            <w:rFonts w:ascii="Times New Roman" w:hAnsi="Times New Roman"/>
            <w:sz w:val="24"/>
            <w:szCs w:val="24"/>
          </w:rPr>
          <w:delText xml:space="preserve">Horowitz-Kraus, T., Wang, Y., Plante, E., &amp; Holland, S. K. (2014). Involvement of the right hemisphere in reading comprehension: A DTI study. </w:delText>
        </w:r>
        <w:r w:rsidRPr="003D018C" w:rsidDel="00692713">
          <w:rPr>
            <w:rFonts w:ascii="Times New Roman" w:hAnsi="Times New Roman"/>
            <w:i/>
            <w:iCs/>
            <w:sz w:val="24"/>
            <w:szCs w:val="24"/>
          </w:rPr>
          <w:delText>Brain Research</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1582</w:delText>
        </w:r>
        <w:r w:rsidRPr="003D018C" w:rsidDel="00692713">
          <w:rPr>
            <w:rFonts w:ascii="Times New Roman" w:hAnsi="Times New Roman"/>
            <w:sz w:val="24"/>
            <w:szCs w:val="24"/>
          </w:rPr>
          <w:delText>, 34–44. doi:10.1016/j.brainres.2014.05.034</w:delText>
        </w:r>
      </w:del>
    </w:p>
    <w:p w14:paraId="0A23CEE2" w14:textId="23F9DA4A" w:rsidR="001C627F" w:rsidRPr="003D018C" w:rsidDel="00692713" w:rsidRDefault="001C627F" w:rsidP="00797E6C">
      <w:pPr>
        <w:pStyle w:val="NormalWeb"/>
        <w:spacing w:line="480" w:lineRule="auto"/>
        <w:ind w:left="480" w:hanging="480"/>
        <w:contextualSpacing/>
        <w:rPr>
          <w:del w:id="809" w:author="Kayleigh" w:date="2016-10-19T14:39:00Z"/>
          <w:rFonts w:ascii="Times New Roman" w:hAnsi="Times New Roman"/>
          <w:sz w:val="24"/>
          <w:szCs w:val="24"/>
        </w:rPr>
        <w:pPrChange w:id="810" w:author="Kayleigh" w:date="2016-10-19T14:46:00Z">
          <w:pPr>
            <w:pStyle w:val="NormalWeb"/>
            <w:spacing w:line="480" w:lineRule="auto"/>
            <w:ind w:left="480" w:hanging="480"/>
            <w:contextualSpacing/>
          </w:pPr>
        </w:pPrChange>
      </w:pPr>
      <w:del w:id="811" w:author="Kayleigh" w:date="2016-10-19T14:39:00Z">
        <w:r w:rsidRPr="003D018C" w:rsidDel="00692713">
          <w:rPr>
            <w:rFonts w:ascii="Times New Roman" w:hAnsi="Times New Roman"/>
            <w:sz w:val="24"/>
            <w:szCs w:val="24"/>
          </w:rPr>
          <w:delText xml:space="preserve">Huang, J., Carr, T. H., &amp; Cao, Y. (2002). Comparing cortical activations for silent and overt speech using event-related fMRI. </w:delText>
        </w:r>
        <w:r w:rsidRPr="003D018C" w:rsidDel="00692713">
          <w:rPr>
            <w:rFonts w:ascii="Times New Roman" w:hAnsi="Times New Roman"/>
            <w:i/>
            <w:iCs/>
            <w:sz w:val="24"/>
            <w:szCs w:val="24"/>
          </w:rPr>
          <w:delText>Human Brain Mapping</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15</w:delText>
        </w:r>
        <w:r w:rsidRPr="003D018C" w:rsidDel="00692713">
          <w:rPr>
            <w:rFonts w:ascii="Times New Roman" w:hAnsi="Times New Roman"/>
            <w:sz w:val="24"/>
            <w:szCs w:val="24"/>
          </w:rPr>
          <w:delText>(1), 39–53. doi:10.1002/hbm.1060</w:delText>
        </w:r>
      </w:del>
    </w:p>
    <w:p w14:paraId="1AC46DA6" w14:textId="318F45CD" w:rsidR="001C627F" w:rsidRPr="003D018C" w:rsidDel="00692713" w:rsidRDefault="001C627F" w:rsidP="00797E6C">
      <w:pPr>
        <w:pStyle w:val="NormalWeb"/>
        <w:spacing w:line="480" w:lineRule="auto"/>
        <w:ind w:left="480" w:hanging="480"/>
        <w:contextualSpacing/>
        <w:rPr>
          <w:del w:id="812" w:author="Kayleigh" w:date="2016-10-19T14:39:00Z"/>
          <w:rFonts w:ascii="Times New Roman" w:hAnsi="Times New Roman"/>
          <w:sz w:val="24"/>
          <w:szCs w:val="24"/>
        </w:rPr>
        <w:pPrChange w:id="813" w:author="Kayleigh" w:date="2016-10-19T14:46:00Z">
          <w:pPr>
            <w:pStyle w:val="NormalWeb"/>
            <w:spacing w:line="480" w:lineRule="auto"/>
            <w:ind w:left="480" w:hanging="480"/>
            <w:contextualSpacing/>
          </w:pPr>
        </w:pPrChange>
      </w:pPr>
      <w:del w:id="814" w:author="Kayleigh" w:date="2016-10-19T14:39:00Z">
        <w:r w:rsidRPr="003D018C" w:rsidDel="00692713">
          <w:rPr>
            <w:rFonts w:ascii="Times New Roman" w:hAnsi="Times New Roman"/>
            <w:sz w:val="24"/>
            <w:szCs w:val="24"/>
          </w:rPr>
          <w:delText xml:space="preserve">Humphreys, G. F., &amp; Gennari, S. P. (2014). Competitive mechanisms in sentence processing: common and distinct production and reading comprehension networks linked to the prefrontal cortex. </w:delText>
        </w:r>
        <w:r w:rsidRPr="003D018C" w:rsidDel="00692713">
          <w:rPr>
            <w:rFonts w:ascii="Times New Roman" w:hAnsi="Times New Roman"/>
            <w:i/>
            <w:iCs/>
            <w:sz w:val="24"/>
            <w:szCs w:val="24"/>
          </w:rPr>
          <w:delText>NeuroImage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84</w:delText>
        </w:r>
        <w:r w:rsidRPr="003D018C" w:rsidDel="00692713">
          <w:rPr>
            <w:rFonts w:ascii="Times New Roman" w:hAnsi="Times New Roman"/>
            <w:sz w:val="24"/>
            <w:szCs w:val="24"/>
          </w:rPr>
          <w:delText>(0), 354–66. doi:10.1016/j.neuroimage.2013.08.059</w:delText>
        </w:r>
      </w:del>
    </w:p>
    <w:p w14:paraId="7CAF3FF5" w14:textId="7F75CEEB" w:rsidR="001C627F" w:rsidRPr="003D018C" w:rsidDel="00692713" w:rsidRDefault="001C627F" w:rsidP="00797E6C">
      <w:pPr>
        <w:pStyle w:val="NormalWeb"/>
        <w:spacing w:line="480" w:lineRule="auto"/>
        <w:ind w:left="480" w:hanging="480"/>
        <w:contextualSpacing/>
        <w:rPr>
          <w:del w:id="815" w:author="Kayleigh" w:date="2016-10-19T14:39:00Z"/>
          <w:rFonts w:ascii="Times New Roman" w:hAnsi="Times New Roman"/>
          <w:sz w:val="24"/>
          <w:szCs w:val="24"/>
        </w:rPr>
        <w:pPrChange w:id="816" w:author="Kayleigh" w:date="2016-10-19T14:46:00Z">
          <w:pPr>
            <w:pStyle w:val="NormalWeb"/>
            <w:spacing w:line="480" w:lineRule="auto"/>
            <w:ind w:left="480" w:hanging="480"/>
            <w:contextualSpacing/>
          </w:pPr>
        </w:pPrChange>
      </w:pPr>
      <w:del w:id="817" w:author="Kayleigh" w:date="2016-10-19T14:39:00Z">
        <w:r w:rsidRPr="003D018C" w:rsidDel="00692713">
          <w:rPr>
            <w:rFonts w:ascii="Times New Roman" w:hAnsi="Times New Roman"/>
            <w:sz w:val="24"/>
            <w:szCs w:val="24"/>
          </w:rPr>
          <w:delText xml:space="preserve">Hwang, J.-H., Wu, C.-W., Chou, P.-H., Liu, T.-C., &amp; Chen, J.-H. (2005). Hemispheric Difference in Activation Patterns of Human Auditory-Associated Cortex: An fMRI Study. </w:delText>
        </w:r>
        <w:r w:rsidRPr="003D018C" w:rsidDel="00692713">
          <w:rPr>
            <w:rFonts w:ascii="Times New Roman" w:hAnsi="Times New Roman"/>
            <w:i/>
            <w:iCs/>
            <w:sz w:val="24"/>
            <w:szCs w:val="24"/>
          </w:rPr>
          <w:delText>ORL</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67</w:delText>
        </w:r>
        <w:r w:rsidRPr="003D018C" w:rsidDel="00692713">
          <w:rPr>
            <w:rFonts w:ascii="Times New Roman" w:hAnsi="Times New Roman"/>
            <w:sz w:val="24"/>
            <w:szCs w:val="24"/>
          </w:rPr>
          <w:delText>(4), 242–246. doi:10.1159/000089501</w:delText>
        </w:r>
      </w:del>
    </w:p>
    <w:p w14:paraId="6A35A538" w14:textId="5DA0839A" w:rsidR="001C627F" w:rsidRPr="003D018C" w:rsidDel="00692713" w:rsidRDefault="001C627F" w:rsidP="00797E6C">
      <w:pPr>
        <w:pStyle w:val="NormalWeb"/>
        <w:spacing w:line="480" w:lineRule="auto"/>
        <w:ind w:left="480" w:hanging="480"/>
        <w:contextualSpacing/>
        <w:rPr>
          <w:del w:id="818" w:author="Kayleigh" w:date="2016-10-19T14:39:00Z"/>
          <w:rFonts w:ascii="Times New Roman" w:hAnsi="Times New Roman"/>
          <w:sz w:val="24"/>
          <w:szCs w:val="24"/>
        </w:rPr>
        <w:pPrChange w:id="819" w:author="Kayleigh" w:date="2016-10-19T14:46:00Z">
          <w:pPr>
            <w:pStyle w:val="NormalWeb"/>
            <w:spacing w:line="480" w:lineRule="auto"/>
            <w:ind w:left="480" w:hanging="480"/>
            <w:contextualSpacing/>
          </w:pPr>
        </w:pPrChange>
      </w:pPr>
      <w:del w:id="820" w:author="Kayleigh" w:date="2016-10-19T14:39:00Z">
        <w:r w:rsidRPr="003D018C" w:rsidDel="00692713">
          <w:rPr>
            <w:rFonts w:ascii="Times New Roman" w:eastAsia="Times New Roman" w:hAnsi="Times New Roman"/>
            <w:sz w:val="24"/>
            <w:szCs w:val="24"/>
          </w:rPr>
          <w:delText xml:space="preserve">Kaufman, A. S., &amp; Kaufman, N. L. (2004). </w:delText>
        </w:r>
        <w:r w:rsidRPr="003D018C" w:rsidDel="00692713">
          <w:rPr>
            <w:rFonts w:ascii="Times New Roman" w:eastAsia="Times New Roman" w:hAnsi="Times New Roman"/>
            <w:i/>
            <w:iCs/>
            <w:sz w:val="24"/>
            <w:szCs w:val="24"/>
          </w:rPr>
          <w:delText>Kaufman test of educational achievement-comprehensive form</w:delText>
        </w:r>
        <w:r w:rsidRPr="003D018C" w:rsidDel="00692713">
          <w:rPr>
            <w:rFonts w:ascii="Times New Roman" w:eastAsia="Times New Roman" w:hAnsi="Times New Roman"/>
            <w:sz w:val="24"/>
            <w:szCs w:val="24"/>
          </w:rPr>
          <w:delText>. American Guidance Service.</w:delText>
        </w:r>
      </w:del>
    </w:p>
    <w:p w14:paraId="27104211" w14:textId="5FF74BDB" w:rsidR="001C627F" w:rsidRPr="003D018C" w:rsidDel="00692713" w:rsidRDefault="001C627F" w:rsidP="00797E6C">
      <w:pPr>
        <w:pStyle w:val="NormalWeb"/>
        <w:spacing w:line="480" w:lineRule="auto"/>
        <w:ind w:left="480" w:hanging="480"/>
        <w:contextualSpacing/>
        <w:rPr>
          <w:del w:id="821" w:author="Kayleigh" w:date="2016-10-19T14:39:00Z"/>
          <w:rFonts w:ascii="Times New Roman" w:hAnsi="Times New Roman"/>
          <w:sz w:val="24"/>
          <w:szCs w:val="24"/>
        </w:rPr>
        <w:pPrChange w:id="822" w:author="Kayleigh" w:date="2016-10-19T14:46:00Z">
          <w:pPr>
            <w:pStyle w:val="NormalWeb"/>
            <w:spacing w:line="480" w:lineRule="auto"/>
            <w:ind w:left="480" w:hanging="480"/>
            <w:contextualSpacing/>
          </w:pPr>
        </w:pPrChange>
      </w:pPr>
      <w:del w:id="823" w:author="Kayleigh" w:date="2016-10-19T14:39:00Z">
        <w:r w:rsidRPr="003D018C" w:rsidDel="00692713">
          <w:rPr>
            <w:rFonts w:ascii="Times New Roman" w:hAnsi="Times New Roman"/>
            <w:sz w:val="24"/>
            <w:szCs w:val="24"/>
          </w:rPr>
          <w:delText xml:space="preserve">Kieffer, M. J., Vukovic, R. K., &amp; Berry, D. (2013). Roles of attention shifting and inhibitory control in fourth-grade reading comprehension. </w:delText>
        </w:r>
        <w:r w:rsidRPr="003D018C" w:rsidDel="00692713">
          <w:rPr>
            <w:rFonts w:ascii="Times New Roman" w:hAnsi="Times New Roman"/>
            <w:i/>
            <w:iCs/>
            <w:sz w:val="24"/>
            <w:szCs w:val="24"/>
          </w:rPr>
          <w:delText>Reading Research Quarterly</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48</w:delText>
        </w:r>
        <w:r w:rsidRPr="003D018C" w:rsidDel="00692713">
          <w:rPr>
            <w:rFonts w:ascii="Times New Roman" w:hAnsi="Times New Roman"/>
            <w:sz w:val="24"/>
            <w:szCs w:val="24"/>
          </w:rPr>
          <w:delText>(4), 333–348. doi:10.1002/rrq.54</w:delText>
        </w:r>
      </w:del>
    </w:p>
    <w:p w14:paraId="35C34F28" w14:textId="3A09F049" w:rsidR="001C627F" w:rsidRPr="003D018C" w:rsidDel="00692713" w:rsidRDefault="001C627F" w:rsidP="00797E6C">
      <w:pPr>
        <w:pStyle w:val="NormalWeb"/>
        <w:spacing w:line="480" w:lineRule="auto"/>
        <w:ind w:left="480" w:hanging="480"/>
        <w:contextualSpacing/>
        <w:rPr>
          <w:del w:id="824" w:author="Kayleigh" w:date="2016-10-19T14:39:00Z"/>
          <w:rFonts w:ascii="Times New Roman" w:hAnsi="Times New Roman"/>
          <w:sz w:val="24"/>
          <w:szCs w:val="24"/>
        </w:rPr>
        <w:pPrChange w:id="825" w:author="Kayleigh" w:date="2016-10-19T14:46:00Z">
          <w:pPr>
            <w:pStyle w:val="NormalWeb"/>
            <w:spacing w:line="480" w:lineRule="auto"/>
            <w:ind w:left="480" w:hanging="480"/>
            <w:contextualSpacing/>
          </w:pPr>
        </w:pPrChange>
      </w:pPr>
      <w:del w:id="826" w:author="Kayleigh" w:date="2016-10-19T14:39:00Z">
        <w:r w:rsidRPr="003D018C" w:rsidDel="00692713">
          <w:rPr>
            <w:rFonts w:ascii="Times New Roman" w:hAnsi="Times New Roman"/>
            <w:sz w:val="24"/>
            <w:szCs w:val="24"/>
          </w:rPr>
          <w:delText xml:space="preserve">Krishnan, A., Williams, L. J., McIntosh, A. R., &amp; Abdi, H. (2011). Partial Least Squares (PLS) methods for neuroimaging: A tutorial and review. </w:delText>
        </w:r>
        <w:r w:rsidRPr="003D018C" w:rsidDel="00692713">
          <w:rPr>
            <w:rFonts w:ascii="Times New Roman" w:hAnsi="Times New Roman"/>
            <w:i/>
            <w:iCs/>
            <w:sz w:val="24"/>
            <w:szCs w:val="24"/>
          </w:rPr>
          <w:delText>NeuroImage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56</w:delText>
        </w:r>
        <w:r w:rsidRPr="003D018C" w:rsidDel="00692713">
          <w:rPr>
            <w:rFonts w:ascii="Times New Roman" w:hAnsi="Times New Roman"/>
            <w:sz w:val="24"/>
            <w:szCs w:val="24"/>
          </w:rPr>
          <w:delText>(2), 455–475. doi:10.1016/j.neuroimage.2010.07.034</w:delText>
        </w:r>
      </w:del>
    </w:p>
    <w:p w14:paraId="20C0883A" w14:textId="16A8F042" w:rsidR="001C627F" w:rsidRPr="003D018C" w:rsidDel="00692713" w:rsidRDefault="001C627F" w:rsidP="00797E6C">
      <w:pPr>
        <w:pStyle w:val="NormalWeb"/>
        <w:spacing w:line="480" w:lineRule="auto"/>
        <w:ind w:left="480" w:hanging="480"/>
        <w:contextualSpacing/>
        <w:rPr>
          <w:del w:id="827" w:author="Kayleigh" w:date="2016-10-19T14:39:00Z"/>
          <w:rFonts w:ascii="Times New Roman" w:hAnsi="Times New Roman"/>
          <w:sz w:val="24"/>
          <w:szCs w:val="24"/>
        </w:rPr>
        <w:pPrChange w:id="828" w:author="Kayleigh" w:date="2016-10-19T14:46:00Z">
          <w:pPr>
            <w:pStyle w:val="NormalWeb"/>
            <w:spacing w:line="480" w:lineRule="auto"/>
            <w:ind w:left="480" w:hanging="480"/>
            <w:contextualSpacing/>
          </w:pPr>
        </w:pPrChange>
      </w:pPr>
      <w:del w:id="829" w:author="Kayleigh" w:date="2016-10-19T14:39:00Z">
        <w:r w:rsidRPr="003D018C" w:rsidDel="00692713">
          <w:rPr>
            <w:rFonts w:ascii="Times New Roman" w:hAnsi="Times New Roman"/>
            <w:sz w:val="24"/>
            <w:szCs w:val="24"/>
          </w:rPr>
          <w:delText xml:space="preserve">Landi, N. (2010). An examination of the relationship between reading comprehension, higher-level and lower-level reading sub-skills in adults. </w:delText>
        </w:r>
        <w:r w:rsidRPr="003D018C" w:rsidDel="00692713">
          <w:rPr>
            <w:rFonts w:ascii="Times New Roman" w:hAnsi="Times New Roman"/>
            <w:i/>
            <w:iCs/>
            <w:sz w:val="24"/>
            <w:szCs w:val="24"/>
          </w:rPr>
          <w:delText>Reading and Writing</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23</w:delText>
        </w:r>
        <w:r w:rsidRPr="003D018C" w:rsidDel="00692713">
          <w:rPr>
            <w:rFonts w:ascii="Times New Roman" w:hAnsi="Times New Roman"/>
            <w:sz w:val="24"/>
            <w:szCs w:val="24"/>
          </w:rPr>
          <w:delText>(6), 701–717. doi:10.1007/s11145-009-9180-z</w:delText>
        </w:r>
      </w:del>
    </w:p>
    <w:p w14:paraId="1536D29E" w14:textId="298F36A5" w:rsidR="001C627F" w:rsidRPr="003D018C" w:rsidDel="00692713" w:rsidRDefault="001C627F" w:rsidP="00797E6C">
      <w:pPr>
        <w:pStyle w:val="NormalWeb"/>
        <w:spacing w:line="480" w:lineRule="auto"/>
        <w:ind w:left="480" w:hanging="480"/>
        <w:contextualSpacing/>
        <w:rPr>
          <w:del w:id="830" w:author="Kayleigh" w:date="2016-10-19T14:39:00Z"/>
          <w:rFonts w:ascii="Times New Roman" w:hAnsi="Times New Roman"/>
          <w:sz w:val="24"/>
          <w:szCs w:val="24"/>
        </w:rPr>
        <w:pPrChange w:id="831" w:author="Kayleigh" w:date="2016-10-19T14:46:00Z">
          <w:pPr>
            <w:pStyle w:val="NormalWeb"/>
            <w:spacing w:line="480" w:lineRule="auto"/>
            <w:ind w:left="480" w:hanging="480"/>
            <w:contextualSpacing/>
          </w:pPr>
        </w:pPrChange>
      </w:pPr>
      <w:del w:id="832" w:author="Kayleigh" w:date="2016-10-19T14:39:00Z">
        <w:r w:rsidRPr="003D018C" w:rsidDel="00692713">
          <w:rPr>
            <w:rFonts w:ascii="Times New Roman" w:hAnsi="Times New Roman"/>
            <w:sz w:val="24"/>
            <w:szCs w:val="24"/>
          </w:rPr>
          <w:delText xml:space="preserve">Landi, N., Frost, S. J., Mencl, W. E., Sandak, R., &amp; Pugh, K. R. (2013). Neurobiological Bases of Reading Comprehension: Insights From Neuroimaging Studies of Word-Level and Text-Level Processing in Skilled and Impaired Readers. </w:delText>
        </w:r>
        <w:r w:rsidRPr="003D018C" w:rsidDel="00692713">
          <w:rPr>
            <w:rFonts w:ascii="Times New Roman" w:hAnsi="Times New Roman"/>
            <w:i/>
            <w:iCs/>
            <w:sz w:val="24"/>
            <w:szCs w:val="24"/>
          </w:rPr>
          <w:delText>Reading &amp; Writing Quarterly</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29</w:delText>
        </w:r>
        <w:r w:rsidRPr="003D018C" w:rsidDel="00692713">
          <w:rPr>
            <w:rFonts w:ascii="Times New Roman" w:hAnsi="Times New Roman"/>
            <w:sz w:val="24"/>
            <w:szCs w:val="24"/>
          </w:rPr>
          <w:delText>(2), 145–167. doi:10.1080/10573569.2013.758566</w:delText>
        </w:r>
      </w:del>
    </w:p>
    <w:p w14:paraId="733ABE0E" w14:textId="66B308BB" w:rsidR="001C627F" w:rsidRPr="003D018C" w:rsidDel="00692713" w:rsidRDefault="001C627F" w:rsidP="00797E6C">
      <w:pPr>
        <w:pStyle w:val="NormalWeb"/>
        <w:spacing w:line="480" w:lineRule="auto"/>
        <w:ind w:left="480" w:hanging="480"/>
        <w:contextualSpacing/>
        <w:rPr>
          <w:del w:id="833" w:author="Kayleigh" w:date="2016-10-19T14:39:00Z"/>
          <w:rFonts w:ascii="Times New Roman" w:hAnsi="Times New Roman"/>
          <w:sz w:val="24"/>
          <w:szCs w:val="24"/>
        </w:rPr>
        <w:pPrChange w:id="834" w:author="Kayleigh" w:date="2016-10-19T14:46:00Z">
          <w:pPr>
            <w:pStyle w:val="NormalWeb"/>
            <w:spacing w:line="480" w:lineRule="auto"/>
            <w:ind w:left="480" w:hanging="480"/>
            <w:contextualSpacing/>
          </w:pPr>
        </w:pPrChange>
      </w:pPr>
      <w:del w:id="835" w:author="Kayleigh" w:date="2016-10-19T14:39:00Z">
        <w:r w:rsidRPr="003D018C" w:rsidDel="00692713">
          <w:rPr>
            <w:rFonts w:ascii="Times New Roman" w:hAnsi="Times New Roman"/>
            <w:sz w:val="24"/>
            <w:szCs w:val="24"/>
          </w:rPr>
          <w:delText xml:space="preserve">Landi, N., &amp; Ryherd, K. (2016). </w:delText>
        </w:r>
        <w:r w:rsidRPr="003D018C" w:rsidDel="00692713">
          <w:rPr>
            <w:rFonts w:ascii="Times New Roman" w:hAnsi="Times New Roman"/>
            <w:i/>
            <w:iCs/>
            <w:sz w:val="24"/>
            <w:szCs w:val="24"/>
          </w:rPr>
          <w:delText>Understanding Specific Comprehension Impairment: A Review.</w:delText>
        </w:r>
        <w:r w:rsidRPr="003D018C" w:rsidDel="00692713">
          <w:rPr>
            <w:rFonts w:ascii="Times New Roman" w:hAnsi="Times New Roman"/>
            <w:sz w:val="24"/>
            <w:szCs w:val="24"/>
          </w:rPr>
          <w:delText xml:space="preserve"> Manuscript submitted for publication.</w:delText>
        </w:r>
      </w:del>
    </w:p>
    <w:p w14:paraId="2F9A03F1" w14:textId="529A5BBF" w:rsidR="001C627F" w:rsidRPr="003D018C" w:rsidDel="00692713" w:rsidRDefault="001C627F" w:rsidP="00797E6C">
      <w:pPr>
        <w:pStyle w:val="NormalWeb"/>
        <w:spacing w:line="480" w:lineRule="auto"/>
        <w:ind w:left="480" w:hanging="480"/>
        <w:contextualSpacing/>
        <w:rPr>
          <w:del w:id="836" w:author="Kayleigh" w:date="2016-10-19T14:39:00Z"/>
          <w:rFonts w:ascii="Times New Roman" w:hAnsi="Times New Roman"/>
          <w:sz w:val="24"/>
          <w:szCs w:val="24"/>
        </w:rPr>
        <w:pPrChange w:id="837" w:author="Kayleigh" w:date="2016-10-19T14:46:00Z">
          <w:pPr>
            <w:pStyle w:val="NormalWeb"/>
            <w:spacing w:line="480" w:lineRule="auto"/>
            <w:ind w:left="480" w:hanging="480"/>
            <w:contextualSpacing/>
          </w:pPr>
        </w:pPrChange>
      </w:pPr>
      <w:del w:id="838" w:author="Kayleigh" w:date="2016-10-19T14:39:00Z">
        <w:r w:rsidRPr="003D018C" w:rsidDel="00692713">
          <w:rPr>
            <w:rFonts w:ascii="Times New Roman" w:hAnsi="Times New Roman"/>
            <w:sz w:val="24"/>
            <w:szCs w:val="24"/>
          </w:rPr>
          <w:delText xml:space="preserve">Leech, R., &amp; Sharp, D. J. (2014). The role of the posterior cingulate cortex in cognition and disease. </w:delText>
        </w:r>
        <w:r w:rsidRPr="003D018C" w:rsidDel="00692713">
          <w:rPr>
            <w:rFonts w:ascii="Times New Roman" w:hAnsi="Times New Roman"/>
            <w:i/>
            <w:iCs/>
            <w:sz w:val="24"/>
            <w:szCs w:val="24"/>
          </w:rPr>
          <w:delText>Brain</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137</w:delText>
        </w:r>
        <w:r w:rsidRPr="003D018C" w:rsidDel="00692713">
          <w:rPr>
            <w:rFonts w:ascii="Times New Roman" w:hAnsi="Times New Roman"/>
            <w:sz w:val="24"/>
            <w:szCs w:val="24"/>
          </w:rPr>
          <w:delText>(1), 12–32. doi:10.1093/brain/awt162</w:delText>
        </w:r>
      </w:del>
    </w:p>
    <w:p w14:paraId="4295FAE9" w14:textId="0582AFD5" w:rsidR="001C627F" w:rsidRPr="003D018C" w:rsidDel="00692713" w:rsidRDefault="001C627F" w:rsidP="00797E6C">
      <w:pPr>
        <w:pStyle w:val="NormalWeb"/>
        <w:spacing w:line="480" w:lineRule="auto"/>
        <w:ind w:left="480" w:hanging="480"/>
        <w:contextualSpacing/>
        <w:rPr>
          <w:del w:id="839" w:author="Kayleigh" w:date="2016-10-19T14:39:00Z"/>
          <w:rFonts w:ascii="Times New Roman" w:hAnsi="Times New Roman"/>
          <w:sz w:val="24"/>
          <w:szCs w:val="24"/>
        </w:rPr>
        <w:pPrChange w:id="840" w:author="Kayleigh" w:date="2016-10-19T14:46:00Z">
          <w:pPr>
            <w:pStyle w:val="NormalWeb"/>
            <w:spacing w:line="480" w:lineRule="auto"/>
            <w:ind w:left="480" w:hanging="480"/>
            <w:contextualSpacing/>
          </w:pPr>
        </w:pPrChange>
      </w:pPr>
      <w:del w:id="841" w:author="Kayleigh" w:date="2016-10-19T14:39:00Z">
        <w:r w:rsidRPr="003D018C" w:rsidDel="00692713">
          <w:rPr>
            <w:rFonts w:ascii="Times New Roman" w:hAnsi="Times New Roman"/>
            <w:sz w:val="24"/>
            <w:szCs w:val="24"/>
          </w:rPr>
          <w:delText xml:space="preserve">Lerner, Y., Honey, C. J., Silbert, L. J., &amp; Hasson, U. (2011). Topographic mapping of a hierarchy of temporal receptive windows using a narrated story. </w:delText>
        </w:r>
        <w:r w:rsidRPr="003D018C" w:rsidDel="00692713">
          <w:rPr>
            <w:rFonts w:ascii="Times New Roman" w:hAnsi="Times New Roman"/>
            <w:i/>
            <w:iCs/>
            <w:sz w:val="24"/>
            <w:szCs w:val="24"/>
          </w:rPr>
          <w:delText>The Journal of Neuroscience : The Official Journal of the Society for Neuroscience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31</w:delText>
        </w:r>
        <w:r w:rsidRPr="003D018C" w:rsidDel="00692713">
          <w:rPr>
            <w:rFonts w:ascii="Times New Roman" w:hAnsi="Times New Roman"/>
            <w:sz w:val="24"/>
            <w:szCs w:val="24"/>
          </w:rPr>
          <w:delText>(8), 2906–2915. doi:10.1523/JNEUROSCI.3684-10.2011</w:delText>
        </w:r>
      </w:del>
    </w:p>
    <w:p w14:paraId="0EC785A1" w14:textId="2344A187" w:rsidR="001C627F" w:rsidRPr="003D018C" w:rsidDel="00692713" w:rsidRDefault="001C627F" w:rsidP="00797E6C">
      <w:pPr>
        <w:pStyle w:val="NormalWeb"/>
        <w:spacing w:line="480" w:lineRule="auto"/>
        <w:ind w:left="480" w:hanging="480"/>
        <w:contextualSpacing/>
        <w:rPr>
          <w:del w:id="842" w:author="Kayleigh" w:date="2016-10-19T14:39:00Z"/>
          <w:rFonts w:ascii="Times New Roman" w:hAnsi="Times New Roman"/>
          <w:sz w:val="24"/>
          <w:szCs w:val="24"/>
        </w:rPr>
        <w:pPrChange w:id="843" w:author="Kayleigh" w:date="2016-10-19T14:46:00Z">
          <w:pPr>
            <w:pStyle w:val="NormalWeb"/>
            <w:spacing w:line="480" w:lineRule="auto"/>
            <w:ind w:left="480" w:hanging="480"/>
            <w:contextualSpacing/>
          </w:pPr>
        </w:pPrChange>
      </w:pPr>
      <w:del w:id="844" w:author="Kayleigh" w:date="2016-10-19T14:39:00Z">
        <w:r w:rsidRPr="003D018C" w:rsidDel="00692713">
          <w:rPr>
            <w:rFonts w:ascii="Times New Roman" w:hAnsi="Times New Roman"/>
            <w:sz w:val="24"/>
            <w:szCs w:val="24"/>
          </w:rPr>
          <w:delText xml:space="preserve">Locascio, G., Mahone, E. M., Eason, S. H., &amp; Cutting, L. E. (2010). Executive dysfunction among children with reading comprehension deficits. </w:delText>
        </w:r>
        <w:r w:rsidRPr="003D018C" w:rsidDel="00692713">
          <w:rPr>
            <w:rFonts w:ascii="Times New Roman" w:hAnsi="Times New Roman"/>
            <w:i/>
            <w:iCs/>
            <w:sz w:val="24"/>
            <w:szCs w:val="24"/>
          </w:rPr>
          <w:delText>Journal of Learning Disabilities</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43</w:delText>
        </w:r>
        <w:r w:rsidRPr="003D018C" w:rsidDel="00692713">
          <w:rPr>
            <w:rFonts w:ascii="Times New Roman" w:hAnsi="Times New Roman"/>
            <w:sz w:val="24"/>
            <w:szCs w:val="24"/>
          </w:rPr>
          <w:delText>, 441–454. doi:10.1177/0022219409355476</w:delText>
        </w:r>
      </w:del>
    </w:p>
    <w:p w14:paraId="175E21D2" w14:textId="73B48823" w:rsidR="001C627F" w:rsidRPr="003D018C" w:rsidDel="00692713" w:rsidRDefault="001C627F" w:rsidP="00797E6C">
      <w:pPr>
        <w:pStyle w:val="NormalWeb"/>
        <w:spacing w:line="480" w:lineRule="auto"/>
        <w:ind w:left="480" w:hanging="480"/>
        <w:contextualSpacing/>
        <w:rPr>
          <w:del w:id="845" w:author="Kayleigh" w:date="2016-10-19T14:39:00Z"/>
          <w:rFonts w:ascii="Times New Roman" w:hAnsi="Times New Roman"/>
          <w:sz w:val="24"/>
          <w:szCs w:val="24"/>
        </w:rPr>
        <w:pPrChange w:id="846" w:author="Kayleigh" w:date="2016-10-19T14:46:00Z">
          <w:pPr>
            <w:pStyle w:val="NormalWeb"/>
            <w:spacing w:line="480" w:lineRule="auto"/>
            <w:ind w:left="480" w:hanging="480"/>
            <w:contextualSpacing/>
          </w:pPr>
        </w:pPrChange>
      </w:pPr>
      <w:del w:id="847" w:author="Kayleigh" w:date="2016-10-19T14:39:00Z">
        <w:r w:rsidRPr="003D018C" w:rsidDel="00692713">
          <w:rPr>
            <w:rFonts w:ascii="Times New Roman" w:hAnsi="Times New Roman"/>
            <w:sz w:val="24"/>
            <w:szCs w:val="24"/>
          </w:rPr>
          <w:delText xml:space="preserve">McCandliss, B. D., Cohen, L., &amp; Dehaene, S. (2003). The visual word form area: expertise for reading in the fusiform gyrus. </w:delText>
        </w:r>
        <w:r w:rsidRPr="003D018C" w:rsidDel="00692713">
          <w:rPr>
            <w:rFonts w:ascii="Times New Roman" w:hAnsi="Times New Roman"/>
            <w:i/>
            <w:iCs/>
            <w:sz w:val="24"/>
            <w:szCs w:val="24"/>
          </w:rPr>
          <w:delText>Trends in Cognitive Sciences</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7</w:delText>
        </w:r>
        <w:r w:rsidRPr="003D018C" w:rsidDel="00692713">
          <w:rPr>
            <w:rFonts w:ascii="Times New Roman" w:hAnsi="Times New Roman"/>
            <w:sz w:val="24"/>
            <w:szCs w:val="24"/>
          </w:rPr>
          <w:delText>(7), 293–299. doi:10.1016/S1364-6613(03)00134-7</w:delText>
        </w:r>
      </w:del>
    </w:p>
    <w:p w14:paraId="11442ED6" w14:textId="7CF8348B" w:rsidR="001C627F" w:rsidRPr="003D018C" w:rsidDel="00692713" w:rsidRDefault="001C627F" w:rsidP="00797E6C">
      <w:pPr>
        <w:pStyle w:val="NormalWeb"/>
        <w:spacing w:line="480" w:lineRule="auto"/>
        <w:ind w:left="480" w:hanging="480"/>
        <w:contextualSpacing/>
        <w:rPr>
          <w:del w:id="848" w:author="Kayleigh" w:date="2016-10-19T14:39:00Z"/>
          <w:rFonts w:ascii="Times New Roman" w:hAnsi="Times New Roman"/>
          <w:sz w:val="24"/>
          <w:szCs w:val="24"/>
        </w:rPr>
        <w:pPrChange w:id="849" w:author="Kayleigh" w:date="2016-10-19T14:46:00Z">
          <w:pPr>
            <w:pStyle w:val="NormalWeb"/>
            <w:spacing w:line="480" w:lineRule="auto"/>
            <w:ind w:left="480" w:hanging="480"/>
            <w:contextualSpacing/>
          </w:pPr>
        </w:pPrChange>
      </w:pPr>
      <w:del w:id="850" w:author="Kayleigh" w:date="2016-10-19T14:39:00Z">
        <w:r w:rsidRPr="003D018C" w:rsidDel="00692713">
          <w:rPr>
            <w:rFonts w:ascii="Times New Roman" w:hAnsi="Times New Roman"/>
            <w:sz w:val="24"/>
            <w:szCs w:val="24"/>
          </w:rPr>
          <w:delText xml:space="preserve">McIntosh, A. R., Bookstein, F. L., Haxby, J. V, &amp; Grady, C. L. (1996). Spatial Pattern Analysis of Functional Brain Images Using Partial Least Squares. </w:delText>
        </w:r>
        <w:r w:rsidRPr="003D018C" w:rsidDel="00692713">
          <w:rPr>
            <w:rFonts w:ascii="Times New Roman" w:hAnsi="Times New Roman"/>
            <w:i/>
            <w:iCs/>
            <w:sz w:val="24"/>
            <w:szCs w:val="24"/>
          </w:rPr>
          <w:delText>NeuroImage</w:delText>
        </w:r>
        <w:r w:rsidRPr="003D018C" w:rsidDel="00692713">
          <w:rPr>
            <w:rFonts w:ascii="Times New Roman" w:hAnsi="Times New Roman"/>
            <w:sz w:val="24"/>
            <w:szCs w:val="24"/>
          </w:rPr>
          <w:delText>, (3), 143–157.</w:delText>
        </w:r>
      </w:del>
    </w:p>
    <w:p w14:paraId="7FC58E65" w14:textId="32AE1A57" w:rsidR="001C627F" w:rsidRPr="003D018C" w:rsidDel="00692713" w:rsidRDefault="001C627F" w:rsidP="00797E6C">
      <w:pPr>
        <w:pStyle w:val="NormalWeb"/>
        <w:spacing w:line="480" w:lineRule="auto"/>
        <w:ind w:left="480" w:hanging="480"/>
        <w:contextualSpacing/>
        <w:rPr>
          <w:del w:id="851" w:author="Kayleigh" w:date="2016-10-19T14:39:00Z"/>
          <w:rFonts w:ascii="Times New Roman" w:hAnsi="Times New Roman"/>
          <w:sz w:val="24"/>
          <w:szCs w:val="24"/>
        </w:rPr>
        <w:pPrChange w:id="852" w:author="Kayleigh" w:date="2016-10-19T14:46:00Z">
          <w:pPr>
            <w:pStyle w:val="NormalWeb"/>
            <w:spacing w:line="480" w:lineRule="auto"/>
            <w:ind w:left="480" w:hanging="480"/>
            <w:contextualSpacing/>
          </w:pPr>
        </w:pPrChange>
      </w:pPr>
      <w:del w:id="853" w:author="Kayleigh" w:date="2016-10-19T14:39:00Z">
        <w:r w:rsidRPr="003D018C" w:rsidDel="00692713">
          <w:rPr>
            <w:rFonts w:ascii="Times New Roman" w:hAnsi="Times New Roman"/>
            <w:sz w:val="24"/>
            <w:szCs w:val="24"/>
          </w:rPr>
          <w:delText xml:space="preserve">McMaster, K. L., van den Broek, P., Espin, C. A., White, M. J., Rapp, D. N., Kendeou, P., … Carlson, S. (2012). Making the right connections: Differential effects of reading intervention for subgroups of comprehenders. </w:delText>
        </w:r>
        <w:r w:rsidRPr="003D018C" w:rsidDel="00692713">
          <w:rPr>
            <w:rFonts w:ascii="Times New Roman" w:hAnsi="Times New Roman"/>
            <w:i/>
            <w:iCs/>
            <w:sz w:val="24"/>
            <w:szCs w:val="24"/>
          </w:rPr>
          <w:delText>Learning and Individual Differences</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22</w:delText>
        </w:r>
        <w:r w:rsidRPr="003D018C" w:rsidDel="00692713">
          <w:rPr>
            <w:rFonts w:ascii="Times New Roman" w:hAnsi="Times New Roman"/>
            <w:sz w:val="24"/>
            <w:szCs w:val="24"/>
          </w:rPr>
          <w:delText>(1), 100–111. doi:10.1016/j.lindif.2011.11.017</w:delText>
        </w:r>
      </w:del>
    </w:p>
    <w:p w14:paraId="58F4C3E8" w14:textId="2915DE52" w:rsidR="001C627F" w:rsidRPr="003D018C" w:rsidDel="00692713" w:rsidRDefault="001C627F" w:rsidP="00797E6C">
      <w:pPr>
        <w:pStyle w:val="NormalWeb"/>
        <w:spacing w:line="480" w:lineRule="auto"/>
        <w:ind w:left="480" w:hanging="480"/>
        <w:contextualSpacing/>
        <w:rPr>
          <w:del w:id="854" w:author="Kayleigh" w:date="2016-10-19T14:39:00Z"/>
          <w:rFonts w:ascii="Times New Roman" w:hAnsi="Times New Roman"/>
          <w:sz w:val="24"/>
          <w:szCs w:val="24"/>
        </w:rPr>
        <w:pPrChange w:id="855" w:author="Kayleigh" w:date="2016-10-19T14:46:00Z">
          <w:pPr>
            <w:pStyle w:val="NormalWeb"/>
            <w:spacing w:line="480" w:lineRule="auto"/>
            <w:ind w:left="480" w:hanging="480"/>
            <w:contextualSpacing/>
          </w:pPr>
        </w:pPrChange>
      </w:pPr>
      <w:del w:id="856" w:author="Kayleigh" w:date="2016-10-19T14:39:00Z">
        <w:r w:rsidRPr="003D018C" w:rsidDel="00692713">
          <w:rPr>
            <w:rFonts w:ascii="Times New Roman" w:hAnsi="Times New Roman"/>
            <w:sz w:val="24"/>
            <w:szCs w:val="24"/>
          </w:rPr>
          <w:delText xml:space="preserve">Moss, J., &amp; Schunn, C. D. (2015). Comprehension through explanation as the interaction of the brain’s coherence and cognitive control networks. </w:delText>
        </w:r>
        <w:r w:rsidRPr="003D018C" w:rsidDel="00692713">
          <w:rPr>
            <w:rFonts w:ascii="Times New Roman" w:hAnsi="Times New Roman"/>
            <w:i/>
            <w:iCs/>
            <w:sz w:val="24"/>
            <w:szCs w:val="24"/>
          </w:rPr>
          <w:delText>Frontiers in Human Neuroscience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9</w:delText>
        </w:r>
        <w:r w:rsidRPr="003D018C" w:rsidDel="00692713">
          <w:rPr>
            <w:rFonts w:ascii="Times New Roman" w:hAnsi="Times New Roman"/>
            <w:sz w:val="24"/>
            <w:szCs w:val="24"/>
          </w:rPr>
          <w:delText>(October), 1–17. doi:10.3389/fnhum.2015.00562</w:delText>
        </w:r>
      </w:del>
    </w:p>
    <w:p w14:paraId="410C8801" w14:textId="28AD6D32" w:rsidR="001C627F" w:rsidRPr="003D018C" w:rsidDel="00692713" w:rsidRDefault="001C627F" w:rsidP="00797E6C">
      <w:pPr>
        <w:pStyle w:val="NormalWeb"/>
        <w:spacing w:line="480" w:lineRule="auto"/>
        <w:ind w:left="480" w:hanging="480"/>
        <w:contextualSpacing/>
        <w:rPr>
          <w:del w:id="857" w:author="Kayleigh" w:date="2016-10-19T14:39:00Z"/>
          <w:rFonts w:ascii="Times New Roman" w:hAnsi="Times New Roman"/>
          <w:sz w:val="24"/>
          <w:szCs w:val="24"/>
        </w:rPr>
        <w:pPrChange w:id="858" w:author="Kayleigh" w:date="2016-10-19T14:46:00Z">
          <w:pPr>
            <w:pStyle w:val="NormalWeb"/>
            <w:spacing w:line="480" w:lineRule="auto"/>
            <w:ind w:left="480" w:hanging="480"/>
            <w:contextualSpacing/>
          </w:pPr>
        </w:pPrChange>
      </w:pPr>
      <w:del w:id="859" w:author="Kayleigh" w:date="2016-10-19T14:39:00Z">
        <w:r w:rsidRPr="003D018C" w:rsidDel="00692713">
          <w:rPr>
            <w:rFonts w:ascii="Times New Roman" w:hAnsi="Times New Roman"/>
            <w:sz w:val="24"/>
            <w:szCs w:val="24"/>
          </w:rPr>
          <w:delText xml:space="preserve">Nation, K., Adams, J. W., Bowyer-Crane, C. A., &amp; Snowling, M. J. (1999). Working memory deficits in poor comprehenders reflect underlying language impairments. </w:delText>
        </w:r>
        <w:r w:rsidRPr="003D018C" w:rsidDel="00692713">
          <w:rPr>
            <w:rFonts w:ascii="Times New Roman" w:hAnsi="Times New Roman"/>
            <w:i/>
            <w:iCs/>
            <w:sz w:val="24"/>
            <w:szCs w:val="24"/>
          </w:rPr>
          <w:delText>Journal of Experimental Child Psychology</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73</w:delText>
        </w:r>
        <w:r w:rsidRPr="003D018C" w:rsidDel="00692713">
          <w:rPr>
            <w:rFonts w:ascii="Times New Roman" w:hAnsi="Times New Roman"/>
            <w:sz w:val="24"/>
            <w:szCs w:val="24"/>
          </w:rPr>
          <w:delText>(2), 139–58. doi:10.1006/jecp.1999.2498</w:delText>
        </w:r>
      </w:del>
    </w:p>
    <w:p w14:paraId="18CA5759" w14:textId="7F5066C3" w:rsidR="001C627F" w:rsidRPr="003D018C" w:rsidDel="00692713" w:rsidRDefault="001C627F" w:rsidP="00797E6C">
      <w:pPr>
        <w:pStyle w:val="NormalWeb"/>
        <w:spacing w:line="480" w:lineRule="auto"/>
        <w:ind w:left="480" w:hanging="480"/>
        <w:contextualSpacing/>
        <w:rPr>
          <w:del w:id="860" w:author="Kayleigh" w:date="2016-10-19T14:39:00Z"/>
          <w:rFonts w:ascii="Times New Roman" w:hAnsi="Times New Roman"/>
          <w:sz w:val="24"/>
          <w:szCs w:val="24"/>
        </w:rPr>
        <w:pPrChange w:id="861" w:author="Kayleigh" w:date="2016-10-19T14:46:00Z">
          <w:pPr>
            <w:pStyle w:val="NormalWeb"/>
            <w:spacing w:line="480" w:lineRule="auto"/>
            <w:ind w:left="480" w:hanging="480"/>
            <w:contextualSpacing/>
          </w:pPr>
        </w:pPrChange>
      </w:pPr>
      <w:del w:id="862" w:author="Kayleigh" w:date="2016-10-19T14:39:00Z">
        <w:r w:rsidRPr="003D018C" w:rsidDel="00692713">
          <w:rPr>
            <w:rFonts w:ascii="Times New Roman" w:hAnsi="Times New Roman"/>
            <w:sz w:val="24"/>
            <w:szCs w:val="24"/>
          </w:rPr>
          <w:delText xml:space="preserve">Nation, K., Cocksey, J., Taylor, J. S. H., &amp; Bishop, D. V. M. (2010). A longitudinal investigation of early reading and language skills in children with poor reading comprehension. </w:delText>
        </w:r>
        <w:r w:rsidRPr="003D018C" w:rsidDel="00692713">
          <w:rPr>
            <w:rFonts w:ascii="Times New Roman" w:hAnsi="Times New Roman"/>
            <w:i/>
            <w:iCs/>
            <w:sz w:val="24"/>
            <w:szCs w:val="24"/>
          </w:rPr>
          <w:delText>Journal of Child Psychology and Psychiatry</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51</w:delText>
        </w:r>
        <w:r w:rsidRPr="003D018C" w:rsidDel="00692713">
          <w:rPr>
            <w:rFonts w:ascii="Times New Roman" w:hAnsi="Times New Roman"/>
            <w:sz w:val="24"/>
            <w:szCs w:val="24"/>
          </w:rPr>
          <w:delText>(9), 1031–1039. doi:10.1111/j.1469-7610.2010.02254.x</w:delText>
        </w:r>
      </w:del>
    </w:p>
    <w:p w14:paraId="2585A1AA" w14:textId="26C907FC" w:rsidR="001C627F" w:rsidRPr="003D018C" w:rsidDel="00692713" w:rsidRDefault="001C627F" w:rsidP="00797E6C">
      <w:pPr>
        <w:pStyle w:val="NormalWeb"/>
        <w:spacing w:line="480" w:lineRule="auto"/>
        <w:ind w:left="480" w:hanging="480"/>
        <w:contextualSpacing/>
        <w:rPr>
          <w:del w:id="863" w:author="Kayleigh" w:date="2016-10-19T14:39:00Z"/>
          <w:rFonts w:ascii="Times New Roman" w:hAnsi="Times New Roman"/>
          <w:sz w:val="24"/>
          <w:szCs w:val="24"/>
        </w:rPr>
        <w:pPrChange w:id="864" w:author="Kayleigh" w:date="2016-10-19T14:46:00Z">
          <w:pPr>
            <w:pStyle w:val="NormalWeb"/>
            <w:spacing w:line="480" w:lineRule="auto"/>
            <w:ind w:left="480" w:hanging="480"/>
            <w:contextualSpacing/>
          </w:pPr>
        </w:pPrChange>
      </w:pPr>
      <w:del w:id="865" w:author="Kayleigh" w:date="2016-10-19T14:39:00Z">
        <w:r w:rsidRPr="003D018C" w:rsidDel="00692713">
          <w:rPr>
            <w:rFonts w:ascii="Times New Roman" w:hAnsi="Times New Roman"/>
            <w:sz w:val="24"/>
            <w:szCs w:val="24"/>
          </w:rPr>
          <w:delText xml:space="preserve">Nation, K., &amp; Snowling, M. J. (1998). Semantic Processing and the Development of Word-Recognition Skills: Evidence from Children with Reading ComprehNation, K., &amp; Snowling, M. J. (1998). Semantic Processing and the Development of Word-Recognition Skills: Evidence from Children with Reading Co. </w:delText>
        </w:r>
        <w:r w:rsidRPr="003D018C" w:rsidDel="00692713">
          <w:rPr>
            <w:rFonts w:ascii="Times New Roman" w:hAnsi="Times New Roman"/>
            <w:i/>
            <w:iCs/>
            <w:sz w:val="24"/>
            <w:szCs w:val="24"/>
          </w:rPr>
          <w:delText>Journal of Memory and Language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39</w:delText>
        </w:r>
        <w:r w:rsidRPr="003D018C" w:rsidDel="00692713">
          <w:rPr>
            <w:rFonts w:ascii="Times New Roman" w:hAnsi="Times New Roman"/>
            <w:sz w:val="24"/>
            <w:szCs w:val="24"/>
          </w:rPr>
          <w:delText>(1), 85–101. doi:10.1006/jmla.1998.2564</w:delText>
        </w:r>
      </w:del>
    </w:p>
    <w:p w14:paraId="1297B04E" w14:textId="3B79615A" w:rsidR="001C627F" w:rsidRPr="003D018C" w:rsidDel="00692713" w:rsidRDefault="001C627F" w:rsidP="00797E6C">
      <w:pPr>
        <w:pStyle w:val="NormalWeb"/>
        <w:spacing w:line="480" w:lineRule="auto"/>
        <w:ind w:left="480" w:hanging="480"/>
        <w:contextualSpacing/>
        <w:rPr>
          <w:del w:id="866" w:author="Kayleigh" w:date="2016-10-19T14:39:00Z"/>
          <w:rFonts w:ascii="Times New Roman" w:hAnsi="Times New Roman"/>
          <w:sz w:val="24"/>
          <w:szCs w:val="24"/>
        </w:rPr>
        <w:pPrChange w:id="867" w:author="Kayleigh" w:date="2016-10-19T14:46:00Z">
          <w:pPr>
            <w:pStyle w:val="NormalWeb"/>
            <w:spacing w:line="480" w:lineRule="auto"/>
            <w:ind w:left="480" w:hanging="480"/>
            <w:contextualSpacing/>
          </w:pPr>
        </w:pPrChange>
      </w:pPr>
      <w:del w:id="868" w:author="Kayleigh" w:date="2016-10-19T14:39:00Z">
        <w:r w:rsidRPr="003D018C" w:rsidDel="00692713">
          <w:rPr>
            <w:rFonts w:ascii="Times New Roman" w:hAnsi="Times New Roman"/>
            <w:sz w:val="24"/>
            <w:szCs w:val="24"/>
          </w:rPr>
          <w:delText xml:space="preserve">Nation, K., &amp; Snowling, M. J. (1999). Developmental differences in sensitivity to semantic relations among good and poor comprehenders: Evidence from semantic priming. </w:delText>
        </w:r>
        <w:r w:rsidRPr="003D018C" w:rsidDel="00692713">
          <w:rPr>
            <w:rFonts w:ascii="Times New Roman" w:hAnsi="Times New Roman"/>
            <w:i/>
            <w:iCs/>
            <w:sz w:val="24"/>
            <w:szCs w:val="24"/>
          </w:rPr>
          <w:delText>Cognition</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70</w:delText>
        </w:r>
        <w:r w:rsidRPr="003D018C" w:rsidDel="00692713">
          <w:rPr>
            <w:rFonts w:ascii="Times New Roman" w:hAnsi="Times New Roman"/>
            <w:sz w:val="24"/>
            <w:szCs w:val="24"/>
          </w:rPr>
          <w:delText>(1), 4–9. doi:10.1016/S0010-0277(99)00004-9</w:delText>
        </w:r>
      </w:del>
    </w:p>
    <w:p w14:paraId="605366FE" w14:textId="5173DE00" w:rsidR="001C627F" w:rsidRPr="003D018C" w:rsidDel="00692713" w:rsidRDefault="001C627F" w:rsidP="00797E6C">
      <w:pPr>
        <w:pStyle w:val="NormalWeb"/>
        <w:spacing w:line="480" w:lineRule="auto"/>
        <w:ind w:left="480" w:hanging="480"/>
        <w:contextualSpacing/>
        <w:rPr>
          <w:del w:id="869" w:author="Kayleigh" w:date="2016-10-19T14:39:00Z"/>
          <w:rFonts w:ascii="Times New Roman" w:hAnsi="Times New Roman"/>
          <w:sz w:val="24"/>
          <w:szCs w:val="24"/>
        </w:rPr>
        <w:pPrChange w:id="870" w:author="Kayleigh" w:date="2016-10-19T14:46:00Z">
          <w:pPr>
            <w:pStyle w:val="NormalWeb"/>
            <w:spacing w:line="480" w:lineRule="auto"/>
            <w:ind w:left="480" w:hanging="480"/>
            <w:contextualSpacing/>
          </w:pPr>
        </w:pPrChange>
      </w:pPr>
      <w:del w:id="871" w:author="Kayleigh" w:date="2016-10-19T14:39:00Z">
        <w:r w:rsidRPr="003D018C" w:rsidDel="00692713">
          <w:rPr>
            <w:rFonts w:ascii="Times New Roman" w:hAnsi="Times New Roman"/>
            <w:sz w:val="24"/>
            <w:szCs w:val="24"/>
          </w:rPr>
          <w:delText xml:space="preserve"> Newman, S. D., Ikuta, T., &amp; Burns Jr., T. (2010). The effect of semantic relatedness on syntactic analysis: An fMRI study. </w:delText>
        </w:r>
        <w:r w:rsidRPr="003D018C" w:rsidDel="00692713">
          <w:rPr>
            <w:rFonts w:ascii="Times New Roman" w:hAnsi="Times New Roman"/>
            <w:i/>
            <w:iCs/>
            <w:sz w:val="24"/>
            <w:szCs w:val="24"/>
          </w:rPr>
          <w:delText>Brain and Language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113</w:delText>
        </w:r>
        <w:r w:rsidRPr="003D018C" w:rsidDel="00692713">
          <w:rPr>
            <w:rFonts w:ascii="Times New Roman" w:hAnsi="Times New Roman"/>
            <w:sz w:val="24"/>
            <w:szCs w:val="24"/>
          </w:rPr>
          <w:delText>(2), 51–58. doi:10.1016/j.bandl.2010.02.001</w:delText>
        </w:r>
      </w:del>
    </w:p>
    <w:p w14:paraId="7AA30320" w14:textId="0F77D186" w:rsidR="001C627F" w:rsidRPr="003D018C" w:rsidDel="00692713" w:rsidRDefault="001C627F" w:rsidP="00797E6C">
      <w:pPr>
        <w:pStyle w:val="NormalWeb"/>
        <w:spacing w:line="480" w:lineRule="auto"/>
        <w:ind w:left="480" w:hanging="480"/>
        <w:contextualSpacing/>
        <w:rPr>
          <w:del w:id="872" w:author="Kayleigh" w:date="2016-10-19T14:39:00Z"/>
          <w:rFonts w:ascii="Times New Roman" w:hAnsi="Times New Roman"/>
          <w:sz w:val="24"/>
          <w:szCs w:val="24"/>
        </w:rPr>
        <w:pPrChange w:id="873" w:author="Kayleigh" w:date="2016-10-19T14:46:00Z">
          <w:pPr>
            <w:pStyle w:val="NormalWeb"/>
            <w:spacing w:line="480" w:lineRule="auto"/>
            <w:ind w:left="480" w:hanging="480"/>
            <w:contextualSpacing/>
          </w:pPr>
        </w:pPrChange>
      </w:pPr>
      <w:del w:id="874" w:author="Kayleigh" w:date="2016-10-19T14:39:00Z">
        <w:r w:rsidRPr="003D018C" w:rsidDel="00692713">
          <w:rPr>
            <w:rFonts w:ascii="Times New Roman" w:hAnsi="Times New Roman"/>
            <w:sz w:val="24"/>
            <w:szCs w:val="24"/>
          </w:rPr>
          <w:delText xml:space="preserve">Oakhill, J. V, &amp; Cain, K. E. (2012). The Precursors of Reading Ability in Young Readers: Evidence From a Four-Year Longitudinal Study. </w:delText>
        </w:r>
        <w:r w:rsidRPr="003D018C" w:rsidDel="00692713">
          <w:rPr>
            <w:rFonts w:ascii="Times New Roman" w:hAnsi="Times New Roman"/>
            <w:i/>
            <w:iCs/>
            <w:sz w:val="24"/>
            <w:szCs w:val="24"/>
          </w:rPr>
          <w:delText>Scientific Studies of Reading</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16</w:delText>
        </w:r>
        <w:r w:rsidRPr="003D018C" w:rsidDel="00692713">
          <w:rPr>
            <w:rFonts w:ascii="Times New Roman" w:hAnsi="Times New Roman"/>
            <w:sz w:val="24"/>
            <w:szCs w:val="24"/>
          </w:rPr>
          <w:delText>(2), 91–121. doi:10.1080/10888438.2010.529219</w:delText>
        </w:r>
      </w:del>
    </w:p>
    <w:p w14:paraId="5ABBCF32" w14:textId="6A72D8F7" w:rsidR="001C627F" w:rsidRPr="003D018C" w:rsidDel="00692713" w:rsidRDefault="001C627F" w:rsidP="00797E6C">
      <w:pPr>
        <w:pStyle w:val="NormalWeb"/>
        <w:spacing w:line="480" w:lineRule="auto"/>
        <w:ind w:left="480" w:hanging="480"/>
        <w:contextualSpacing/>
        <w:rPr>
          <w:del w:id="875" w:author="Kayleigh" w:date="2016-10-19T14:39:00Z"/>
          <w:rFonts w:ascii="Times New Roman" w:hAnsi="Times New Roman"/>
          <w:sz w:val="24"/>
          <w:szCs w:val="24"/>
        </w:rPr>
        <w:pPrChange w:id="876" w:author="Kayleigh" w:date="2016-10-19T14:46:00Z">
          <w:pPr>
            <w:pStyle w:val="NormalWeb"/>
            <w:spacing w:line="480" w:lineRule="auto"/>
            <w:ind w:left="480" w:hanging="480"/>
            <w:contextualSpacing/>
          </w:pPr>
        </w:pPrChange>
      </w:pPr>
      <w:del w:id="877" w:author="Kayleigh" w:date="2016-10-19T14:39:00Z">
        <w:r w:rsidRPr="003D018C" w:rsidDel="00692713">
          <w:rPr>
            <w:rFonts w:ascii="Times New Roman" w:hAnsi="Times New Roman"/>
            <w:sz w:val="24"/>
            <w:szCs w:val="24"/>
          </w:rPr>
          <w:delText xml:space="preserve">Oakhill, J. V, Hartt, J., &amp; Samols, D. (2005). Levels of comprehension monitoring and working memory in good and poor comprehenders. </w:delText>
        </w:r>
        <w:r w:rsidRPr="003D018C" w:rsidDel="00692713">
          <w:rPr>
            <w:rFonts w:ascii="Times New Roman" w:hAnsi="Times New Roman"/>
            <w:i/>
            <w:iCs/>
            <w:sz w:val="24"/>
            <w:szCs w:val="24"/>
          </w:rPr>
          <w:delText>Reading and Writing</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18</w:delText>
        </w:r>
        <w:r w:rsidRPr="003D018C" w:rsidDel="00692713">
          <w:rPr>
            <w:rFonts w:ascii="Times New Roman" w:hAnsi="Times New Roman"/>
            <w:sz w:val="24"/>
            <w:szCs w:val="24"/>
          </w:rPr>
          <w:delText>(7-9), 657–686. doi:10.1007/s11145-005-3355-z</w:delText>
        </w:r>
      </w:del>
    </w:p>
    <w:p w14:paraId="720892A5" w14:textId="17A0CCC6" w:rsidR="001C627F" w:rsidRPr="003D018C" w:rsidDel="00692713" w:rsidRDefault="001C627F" w:rsidP="00797E6C">
      <w:pPr>
        <w:pStyle w:val="NormalWeb"/>
        <w:spacing w:line="480" w:lineRule="auto"/>
        <w:ind w:left="480" w:hanging="480"/>
        <w:contextualSpacing/>
        <w:rPr>
          <w:del w:id="878" w:author="Kayleigh" w:date="2016-10-19T14:39:00Z"/>
          <w:rFonts w:ascii="Times New Roman" w:hAnsi="Times New Roman"/>
          <w:sz w:val="24"/>
          <w:szCs w:val="24"/>
        </w:rPr>
        <w:pPrChange w:id="879" w:author="Kayleigh" w:date="2016-10-19T14:46:00Z">
          <w:pPr>
            <w:pStyle w:val="NormalWeb"/>
            <w:spacing w:line="480" w:lineRule="auto"/>
            <w:ind w:left="480" w:hanging="480"/>
            <w:contextualSpacing/>
          </w:pPr>
        </w:pPrChange>
      </w:pPr>
      <w:del w:id="880" w:author="Kayleigh" w:date="2016-10-19T14:39:00Z">
        <w:r w:rsidRPr="003D018C" w:rsidDel="00692713">
          <w:rPr>
            <w:rFonts w:ascii="Times New Roman" w:hAnsi="Times New Roman"/>
            <w:sz w:val="24"/>
            <w:szCs w:val="24"/>
          </w:rPr>
          <w:delText xml:space="preserve">Oakhill, J. V, Yuill, N., &amp; Parkin, A. J. (1986). On the nature of the difference between skilled and less-skilled comprehenders. </w:delText>
        </w:r>
        <w:r w:rsidRPr="003D018C" w:rsidDel="00692713">
          <w:rPr>
            <w:rFonts w:ascii="Times New Roman" w:hAnsi="Times New Roman"/>
            <w:i/>
            <w:iCs/>
            <w:sz w:val="24"/>
            <w:szCs w:val="24"/>
          </w:rPr>
          <w:delText>Journal of Research in Reading</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9</w:delText>
        </w:r>
        <w:r w:rsidRPr="003D018C" w:rsidDel="00692713">
          <w:rPr>
            <w:rFonts w:ascii="Times New Roman" w:hAnsi="Times New Roman"/>
            <w:sz w:val="24"/>
            <w:szCs w:val="24"/>
          </w:rPr>
          <w:delText>(2), 80–91. doi:10.1111/j.1467-9817.1986.tb00115.x</w:delText>
        </w:r>
      </w:del>
    </w:p>
    <w:p w14:paraId="4DEEA9D8" w14:textId="26551117" w:rsidR="001C627F" w:rsidRPr="003D018C" w:rsidDel="00692713" w:rsidRDefault="001C627F" w:rsidP="00797E6C">
      <w:pPr>
        <w:pStyle w:val="NormalWeb"/>
        <w:spacing w:line="480" w:lineRule="auto"/>
        <w:ind w:left="480" w:hanging="480"/>
        <w:contextualSpacing/>
        <w:rPr>
          <w:del w:id="881" w:author="Kayleigh" w:date="2016-10-19T14:39:00Z"/>
          <w:rFonts w:ascii="Times New Roman" w:hAnsi="Times New Roman"/>
          <w:sz w:val="24"/>
          <w:szCs w:val="24"/>
        </w:rPr>
        <w:pPrChange w:id="882" w:author="Kayleigh" w:date="2016-10-19T14:46:00Z">
          <w:pPr>
            <w:pStyle w:val="NormalWeb"/>
            <w:spacing w:line="480" w:lineRule="auto"/>
            <w:ind w:left="480" w:hanging="480"/>
            <w:contextualSpacing/>
          </w:pPr>
        </w:pPrChange>
      </w:pPr>
      <w:del w:id="883" w:author="Kayleigh" w:date="2016-10-19T14:39:00Z">
        <w:r w:rsidRPr="003D018C" w:rsidDel="00692713">
          <w:rPr>
            <w:rFonts w:ascii="Times New Roman" w:hAnsi="Times New Roman"/>
            <w:sz w:val="24"/>
            <w:szCs w:val="24"/>
          </w:rPr>
          <w:delText xml:space="preserve">Paulesu, E., Goldacre, B., Scifo, P., Cappa, S. F., Gilardi, M. C., Castiglioni, I., … Fazio, F. (1997). Functional heterogeneity of left inferior frontal cortex as revealed by fMRI. </w:delText>
        </w:r>
        <w:r w:rsidRPr="003D018C" w:rsidDel="00692713">
          <w:rPr>
            <w:rFonts w:ascii="Times New Roman" w:hAnsi="Times New Roman"/>
            <w:i/>
            <w:iCs/>
            <w:sz w:val="24"/>
            <w:szCs w:val="24"/>
          </w:rPr>
          <w:delText>Neuroreport</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8</w:delText>
        </w:r>
        <w:r w:rsidRPr="003D018C" w:rsidDel="00692713">
          <w:rPr>
            <w:rFonts w:ascii="Times New Roman" w:hAnsi="Times New Roman"/>
            <w:sz w:val="24"/>
            <w:szCs w:val="24"/>
          </w:rPr>
          <w:delText>(8), 2011–2017. doi:10.1097/00001756-199705260-00042</w:delText>
        </w:r>
      </w:del>
    </w:p>
    <w:p w14:paraId="57F69E81" w14:textId="211A6647" w:rsidR="001C627F" w:rsidRPr="003D018C" w:rsidDel="00692713" w:rsidRDefault="001C627F" w:rsidP="00797E6C">
      <w:pPr>
        <w:pStyle w:val="NormalWeb"/>
        <w:spacing w:line="480" w:lineRule="auto"/>
        <w:ind w:left="480" w:hanging="480"/>
        <w:contextualSpacing/>
        <w:rPr>
          <w:del w:id="884" w:author="Kayleigh" w:date="2016-10-19T14:39:00Z"/>
          <w:rFonts w:ascii="Times New Roman" w:hAnsi="Times New Roman"/>
          <w:sz w:val="24"/>
          <w:szCs w:val="24"/>
        </w:rPr>
        <w:pPrChange w:id="885" w:author="Kayleigh" w:date="2016-10-19T14:46:00Z">
          <w:pPr>
            <w:pStyle w:val="NormalWeb"/>
            <w:spacing w:line="480" w:lineRule="auto"/>
            <w:ind w:left="480" w:hanging="480"/>
            <w:contextualSpacing/>
          </w:pPr>
        </w:pPrChange>
      </w:pPr>
      <w:del w:id="886" w:author="Kayleigh" w:date="2016-10-19T14:39:00Z">
        <w:r w:rsidRPr="003D018C" w:rsidDel="00692713">
          <w:rPr>
            <w:rFonts w:ascii="Times New Roman" w:hAnsi="Times New Roman"/>
            <w:sz w:val="24"/>
            <w:szCs w:val="24"/>
          </w:rPr>
          <w:delText xml:space="preserve">Pérez, A. I., Paolieri, D., Macizo, P., &amp; Bajo, T. (2014). The role of working memory in inferential sentence comprehension. </w:delText>
        </w:r>
        <w:r w:rsidRPr="003D018C" w:rsidDel="00692713">
          <w:rPr>
            <w:rFonts w:ascii="Times New Roman" w:hAnsi="Times New Roman"/>
            <w:i/>
            <w:iCs/>
            <w:sz w:val="24"/>
            <w:szCs w:val="24"/>
          </w:rPr>
          <w:delText>Cognitive Processing</w:delText>
        </w:r>
        <w:r w:rsidRPr="003D018C" w:rsidDel="00692713">
          <w:rPr>
            <w:rFonts w:ascii="Times New Roman" w:hAnsi="Times New Roman"/>
            <w:sz w:val="24"/>
            <w:szCs w:val="24"/>
          </w:rPr>
          <w:delText>, 405–413. doi:10.1007/s10339-014-0611-7</w:delText>
        </w:r>
      </w:del>
    </w:p>
    <w:p w14:paraId="2B2BAF4E" w14:textId="5FC91204" w:rsidR="001C627F" w:rsidRPr="003D018C" w:rsidDel="00692713" w:rsidRDefault="001C627F" w:rsidP="00797E6C">
      <w:pPr>
        <w:pStyle w:val="NormalWeb"/>
        <w:spacing w:line="480" w:lineRule="auto"/>
        <w:ind w:left="480" w:hanging="480"/>
        <w:contextualSpacing/>
        <w:rPr>
          <w:del w:id="887" w:author="Kayleigh" w:date="2016-10-19T14:39:00Z"/>
          <w:rFonts w:ascii="Times New Roman" w:hAnsi="Times New Roman"/>
          <w:sz w:val="24"/>
          <w:szCs w:val="24"/>
        </w:rPr>
        <w:pPrChange w:id="888" w:author="Kayleigh" w:date="2016-10-19T14:46:00Z">
          <w:pPr>
            <w:pStyle w:val="NormalWeb"/>
            <w:spacing w:line="480" w:lineRule="auto"/>
            <w:ind w:left="480" w:hanging="480"/>
            <w:contextualSpacing/>
          </w:pPr>
        </w:pPrChange>
      </w:pPr>
      <w:del w:id="889" w:author="Kayleigh" w:date="2016-10-19T14:39:00Z">
        <w:r w:rsidRPr="003D018C" w:rsidDel="00692713">
          <w:rPr>
            <w:rFonts w:ascii="Times New Roman" w:hAnsi="Times New Roman"/>
            <w:sz w:val="24"/>
            <w:szCs w:val="24"/>
          </w:rPr>
          <w:delText xml:space="preserve">Perfetti, C. A., &amp; Hogaboam, T. (1975). Relationship between single word decoding and reading comprehension skill. </w:delText>
        </w:r>
        <w:r w:rsidRPr="003D018C" w:rsidDel="00692713">
          <w:rPr>
            <w:rFonts w:ascii="Times New Roman" w:hAnsi="Times New Roman"/>
            <w:i/>
            <w:iCs/>
            <w:sz w:val="24"/>
            <w:szCs w:val="24"/>
          </w:rPr>
          <w:delText>Journal of Educational Psychology</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67</w:delText>
        </w:r>
        <w:r w:rsidRPr="003D018C" w:rsidDel="00692713">
          <w:rPr>
            <w:rFonts w:ascii="Times New Roman" w:hAnsi="Times New Roman"/>
            <w:sz w:val="24"/>
            <w:szCs w:val="24"/>
          </w:rPr>
          <w:delText>(4), 461–469. doi:10.1037/h0077013</w:delText>
        </w:r>
      </w:del>
    </w:p>
    <w:p w14:paraId="45F10127" w14:textId="059D6414" w:rsidR="001C627F" w:rsidRPr="003D018C" w:rsidDel="00692713" w:rsidRDefault="001C627F" w:rsidP="00797E6C">
      <w:pPr>
        <w:pStyle w:val="NormalWeb"/>
        <w:spacing w:line="480" w:lineRule="auto"/>
        <w:ind w:left="480" w:hanging="480"/>
        <w:contextualSpacing/>
        <w:rPr>
          <w:del w:id="890" w:author="Kayleigh" w:date="2016-10-19T14:39:00Z"/>
          <w:rFonts w:ascii="Times New Roman" w:hAnsi="Times New Roman"/>
          <w:sz w:val="24"/>
          <w:szCs w:val="24"/>
        </w:rPr>
        <w:pPrChange w:id="891" w:author="Kayleigh" w:date="2016-10-19T14:46:00Z">
          <w:pPr>
            <w:pStyle w:val="NormalWeb"/>
            <w:spacing w:line="480" w:lineRule="auto"/>
            <w:ind w:left="480" w:hanging="480"/>
            <w:contextualSpacing/>
          </w:pPr>
        </w:pPrChange>
      </w:pPr>
      <w:del w:id="892" w:author="Kayleigh" w:date="2016-10-19T14:39:00Z">
        <w:r w:rsidRPr="003D018C" w:rsidDel="00692713">
          <w:rPr>
            <w:rFonts w:ascii="Times New Roman" w:hAnsi="Times New Roman"/>
            <w:sz w:val="24"/>
            <w:szCs w:val="24"/>
          </w:rPr>
          <w:delText xml:space="preserve">Perfetti, C. A., Stafura, J., &amp; Adlof, S. M. (2013). Reading comprehension and reading comprehension problems: a word-to-text perspective. In B. L. Miller, L. E. Cutting, &amp; P. McCardle (Eds.), </w:delText>
        </w:r>
        <w:r w:rsidRPr="003D018C" w:rsidDel="00692713">
          <w:rPr>
            <w:rFonts w:ascii="Times New Roman" w:hAnsi="Times New Roman"/>
            <w:i/>
            <w:iCs/>
            <w:sz w:val="24"/>
            <w:szCs w:val="24"/>
          </w:rPr>
          <w:delText>Unraveling the behavioral, neurobiological, and genetic components of reading comprehension</w:delText>
        </w:r>
        <w:r w:rsidRPr="003D018C" w:rsidDel="00692713">
          <w:rPr>
            <w:rFonts w:ascii="Times New Roman" w:hAnsi="Times New Roman"/>
            <w:sz w:val="24"/>
            <w:szCs w:val="24"/>
          </w:rPr>
          <w:delText xml:space="preserve"> (pp. 22–32). Baltimore: Paul Brookes Publishing.</w:delText>
        </w:r>
      </w:del>
    </w:p>
    <w:p w14:paraId="49C60963" w14:textId="2429AA97" w:rsidR="001C627F" w:rsidRPr="003D018C" w:rsidDel="00692713" w:rsidRDefault="001C627F" w:rsidP="00797E6C">
      <w:pPr>
        <w:pStyle w:val="NormalWeb"/>
        <w:spacing w:line="480" w:lineRule="auto"/>
        <w:ind w:left="480" w:hanging="480"/>
        <w:contextualSpacing/>
        <w:rPr>
          <w:del w:id="893" w:author="Kayleigh" w:date="2016-10-19T14:39:00Z"/>
          <w:rFonts w:ascii="Times New Roman" w:hAnsi="Times New Roman"/>
          <w:sz w:val="24"/>
          <w:szCs w:val="24"/>
        </w:rPr>
        <w:pPrChange w:id="894" w:author="Kayleigh" w:date="2016-10-19T14:46:00Z">
          <w:pPr>
            <w:pStyle w:val="NormalWeb"/>
            <w:spacing w:line="480" w:lineRule="auto"/>
            <w:ind w:left="480" w:hanging="480"/>
            <w:contextualSpacing/>
          </w:pPr>
        </w:pPrChange>
      </w:pPr>
      <w:del w:id="895" w:author="Kayleigh" w:date="2016-10-19T14:39:00Z">
        <w:r w:rsidRPr="003D018C" w:rsidDel="00692713">
          <w:rPr>
            <w:rFonts w:ascii="Times New Roman" w:hAnsi="Times New Roman"/>
            <w:sz w:val="24"/>
            <w:szCs w:val="24"/>
          </w:rPr>
          <w:delText xml:space="preserve">Plante, E., Ramage, A. E., &amp; Magloire, J. (2006). Processing Narratives for Verbatim and Gist Information by Adults with Language Learning Disabilities: A Functional Neuroimaging Study. </w:delText>
        </w:r>
        <w:r w:rsidRPr="003D018C" w:rsidDel="00692713">
          <w:rPr>
            <w:rFonts w:ascii="Times New Roman" w:hAnsi="Times New Roman"/>
            <w:i/>
            <w:iCs/>
            <w:sz w:val="24"/>
            <w:szCs w:val="24"/>
          </w:rPr>
          <w:delText>Learning Disabilities Research and Practice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21</w:delText>
        </w:r>
        <w:r w:rsidRPr="003D018C" w:rsidDel="00692713">
          <w:rPr>
            <w:rFonts w:ascii="Times New Roman" w:hAnsi="Times New Roman"/>
            <w:sz w:val="24"/>
            <w:szCs w:val="24"/>
          </w:rPr>
          <w:delText>(1), 61–76. doi:10.1111/j.1540-5826.2006.00207.x</w:delText>
        </w:r>
      </w:del>
    </w:p>
    <w:p w14:paraId="4D62FB19" w14:textId="23ABC682" w:rsidR="001C627F" w:rsidRPr="003D018C" w:rsidDel="00692713" w:rsidRDefault="001C627F" w:rsidP="00797E6C">
      <w:pPr>
        <w:pStyle w:val="NormalWeb"/>
        <w:spacing w:line="480" w:lineRule="auto"/>
        <w:ind w:left="480" w:hanging="480"/>
        <w:contextualSpacing/>
        <w:rPr>
          <w:del w:id="896" w:author="Kayleigh" w:date="2016-10-19T14:39:00Z"/>
          <w:rFonts w:ascii="Times New Roman" w:hAnsi="Times New Roman"/>
          <w:sz w:val="24"/>
          <w:szCs w:val="24"/>
        </w:rPr>
        <w:pPrChange w:id="897" w:author="Kayleigh" w:date="2016-10-19T14:46:00Z">
          <w:pPr>
            <w:pStyle w:val="NormalWeb"/>
            <w:spacing w:line="480" w:lineRule="auto"/>
            <w:ind w:left="480" w:hanging="480"/>
            <w:contextualSpacing/>
          </w:pPr>
        </w:pPrChange>
      </w:pPr>
      <w:del w:id="898" w:author="Kayleigh" w:date="2016-10-19T14:39:00Z">
        <w:r w:rsidRPr="003D018C" w:rsidDel="00692713">
          <w:rPr>
            <w:rFonts w:ascii="Times New Roman" w:hAnsi="Times New Roman"/>
            <w:sz w:val="24"/>
            <w:szCs w:val="24"/>
          </w:rPr>
          <w:delText xml:space="preserve">Poldrack, R. A. (2006). Can cognitive processes be inferred from neuroimaging data? </w:delText>
        </w:r>
        <w:r w:rsidRPr="003D018C" w:rsidDel="00692713">
          <w:rPr>
            <w:rFonts w:ascii="Times New Roman" w:hAnsi="Times New Roman"/>
            <w:i/>
            <w:iCs/>
            <w:sz w:val="24"/>
            <w:szCs w:val="24"/>
          </w:rPr>
          <w:delText>Trends in Cognitive Sciences</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10</w:delText>
        </w:r>
        <w:r w:rsidRPr="003D018C" w:rsidDel="00692713">
          <w:rPr>
            <w:rFonts w:ascii="Times New Roman" w:hAnsi="Times New Roman"/>
            <w:sz w:val="24"/>
            <w:szCs w:val="24"/>
          </w:rPr>
          <w:delText>(2), 59–63. doi:10.1016/j.tics.2005.12.004</w:delText>
        </w:r>
      </w:del>
    </w:p>
    <w:p w14:paraId="6947C9A4" w14:textId="0AFA200C" w:rsidR="001C627F" w:rsidRPr="003D018C" w:rsidDel="00692713" w:rsidRDefault="001C627F" w:rsidP="00797E6C">
      <w:pPr>
        <w:pStyle w:val="NormalWeb"/>
        <w:spacing w:line="480" w:lineRule="auto"/>
        <w:ind w:left="480" w:hanging="480"/>
        <w:contextualSpacing/>
        <w:rPr>
          <w:del w:id="899" w:author="Kayleigh" w:date="2016-10-19T14:39:00Z"/>
          <w:rFonts w:ascii="Times New Roman" w:hAnsi="Times New Roman"/>
          <w:sz w:val="24"/>
          <w:szCs w:val="24"/>
        </w:rPr>
        <w:pPrChange w:id="900" w:author="Kayleigh" w:date="2016-10-19T14:46:00Z">
          <w:pPr>
            <w:pStyle w:val="NormalWeb"/>
            <w:spacing w:line="480" w:lineRule="auto"/>
            <w:ind w:left="480" w:hanging="480"/>
            <w:contextualSpacing/>
          </w:pPr>
        </w:pPrChange>
      </w:pPr>
      <w:del w:id="901" w:author="Kayleigh" w:date="2016-10-19T14:39:00Z">
        <w:r w:rsidRPr="003D018C" w:rsidDel="00692713">
          <w:rPr>
            <w:rFonts w:ascii="Times New Roman" w:hAnsi="Times New Roman"/>
            <w:sz w:val="24"/>
            <w:szCs w:val="24"/>
          </w:rPr>
          <w:delText xml:space="preserve">Price, C. J. (2012). A review and synthesis of the first 20 years of PET and fMRI studies of heard speech, spoken language and reading. </w:delText>
        </w:r>
        <w:r w:rsidRPr="003D018C" w:rsidDel="00692713">
          <w:rPr>
            <w:rFonts w:ascii="Times New Roman" w:hAnsi="Times New Roman"/>
            <w:i/>
            <w:iCs/>
            <w:sz w:val="24"/>
            <w:szCs w:val="24"/>
          </w:rPr>
          <w:delText>NeuroImage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62</w:delText>
        </w:r>
        <w:r w:rsidRPr="003D018C" w:rsidDel="00692713">
          <w:rPr>
            <w:rFonts w:ascii="Times New Roman" w:hAnsi="Times New Roman"/>
            <w:sz w:val="24"/>
            <w:szCs w:val="24"/>
          </w:rPr>
          <w:delText>(2), 816–847. doi:10.1016/j.neuroimage.2012.04.062</w:delText>
        </w:r>
      </w:del>
    </w:p>
    <w:p w14:paraId="020F9770" w14:textId="364678B5" w:rsidR="001C627F" w:rsidRPr="003D018C" w:rsidDel="00692713" w:rsidRDefault="001C627F" w:rsidP="00797E6C">
      <w:pPr>
        <w:pStyle w:val="NormalWeb"/>
        <w:spacing w:line="480" w:lineRule="auto"/>
        <w:ind w:left="480" w:hanging="480"/>
        <w:contextualSpacing/>
        <w:rPr>
          <w:del w:id="902" w:author="Kayleigh" w:date="2016-10-19T14:39:00Z"/>
          <w:rFonts w:ascii="Times New Roman" w:hAnsi="Times New Roman"/>
          <w:sz w:val="24"/>
          <w:szCs w:val="24"/>
        </w:rPr>
        <w:pPrChange w:id="903" w:author="Kayleigh" w:date="2016-10-19T14:46:00Z">
          <w:pPr>
            <w:pStyle w:val="NormalWeb"/>
            <w:spacing w:line="480" w:lineRule="auto"/>
            <w:ind w:left="480" w:hanging="480"/>
            <w:contextualSpacing/>
          </w:pPr>
        </w:pPrChange>
      </w:pPr>
      <w:del w:id="904" w:author="Kayleigh" w:date="2016-10-19T14:39:00Z">
        <w:r w:rsidRPr="003D018C" w:rsidDel="00692713">
          <w:rPr>
            <w:rFonts w:ascii="Times New Roman" w:hAnsi="Times New Roman"/>
            <w:sz w:val="24"/>
            <w:szCs w:val="24"/>
          </w:rPr>
          <w:delText xml:space="preserve">Pugh, K. R., Mencl, W. E., Jenner, A. R., Katz, L., Frost, S. J., Lee, J. R., … Shaywitz, B. A. (2001). Neurobiological studies of reaing and reading disability. </w:delText>
        </w:r>
        <w:r w:rsidRPr="003D018C" w:rsidDel="00692713">
          <w:rPr>
            <w:rFonts w:ascii="Times New Roman" w:hAnsi="Times New Roman"/>
            <w:i/>
            <w:iCs/>
            <w:sz w:val="24"/>
            <w:szCs w:val="24"/>
          </w:rPr>
          <w:delText>Journal of Communicative Disorders</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34</w:delText>
        </w:r>
        <w:r w:rsidRPr="003D018C" w:rsidDel="00692713">
          <w:rPr>
            <w:rFonts w:ascii="Times New Roman" w:hAnsi="Times New Roman"/>
            <w:sz w:val="24"/>
            <w:szCs w:val="24"/>
          </w:rPr>
          <w:delText>, 479–492.</w:delText>
        </w:r>
      </w:del>
    </w:p>
    <w:p w14:paraId="2B3144A8" w14:textId="5D1E2FFC" w:rsidR="001C627F" w:rsidRPr="003D018C" w:rsidDel="00692713" w:rsidRDefault="001C627F" w:rsidP="00797E6C">
      <w:pPr>
        <w:pStyle w:val="NormalWeb"/>
        <w:spacing w:line="480" w:lineRule="auto"/>
        <w:ind w:left="480" w:hanging="480"/>
        <w:contextualSpacing/>
        <w:rPr>
          <w:del w:id="905" w:author="Kayleigh" w:date="2016-10-19T14:39:00Z"/>
          <w:rFonts w:ascii="Times New Roman" w:hAnsi="Times New Roman"/>
          <w:sz w:val="24"/>
          <w:szCs w:val="24"/>
        </w:rPr>
        <w:pPrChange w:id="906" w:author="Kayleigh" w:date="2016-10-19T14:46:00Z">
          <w:pPr>
            <w:pStyle w:val="NormalWeb"/>
            <w:spacing w:line="480" w:lineRule="auto"/>
            <w:ind w:left="480" w:hanging="480"/>
            <w:contextualSpacing/>
          </w:pPr>
        </w:pPrChange>
      </w:pPr>
      <w:del w:id="907" w:author="Kayleigh" w:date="2016-10-19T14:39:00Z">
        <w:r w:rsidRPr="003D018C" w:rsidDel="00692713">
          <w:rPr>
            <w:rFonts w:ascii="Times New Roman" w:hAnsi="Times New Roman"/>
            <w:sz w:val="24"/>
            <w:szCs w:val="24"/>
          </w:rPr>
          <w:delText xml:space="preserve">Raichle, M. E., MacLeod, A. M., Snyder, A. Z., Powers, W. J., Gusnard, D. A., &amp; Shulman, G. L. (2001). A default mode of brain function. </w:delText>
        </w:r>
        <w:r w:rsidRPr="003D018C" w:rsidDel="00692713">
          <w:rPr>
            <w:rFonts w:ascii="Times New Roman" w:hAnsi="Times New Roman"/>
            <w:i/>
            <w:iCs/>
            <w:sz w:val="24"/>
            <w:szCs w:val="24"/>
          </w:rPr>
          <w:delText>Proceedings of the National Academy of Sciences</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98</w:delText>
        </w:r>
        <w:r w:rsidRPr="003D018C" w:rsidDel="00692713">
          <w:rPr>
            <w:rFonts w:ascii="Times New Roman" w:hAnsi="Times New Roman"/>
            <w:sz w:val="24"/>
            <w:szCs w:val="24"/>
          </w:rPr>
          <w:delText>(2), 676–682. doi:10.1073/pnas.98.2.676</w:delText>
        </w:r>
      </w:del>
    </w:p>
    <w:p w14:paraId="1C23B7E1" w14:textId="0980EF35" w:rsidR="001C627F" w:rsidRPr="003D018C" w:rsidDel="00692713" w:rsidRDefault="001C627F" w:rsidP="00797E6C">
      <w:pPr>
        <w:pStyle w:val="NormalWeb"/>
        <w:spacing w:line="480" w:lineRule="auto"/>
        <w:ind w:left="480" w:hanging="480"/>
        <w:contextualSpacing/>
        <w:rPr>
          <w:del w:id="908" w:author="Kayleigh" w:date="2016-10-19T14:39:00Z"/>
          <w:rFonts w:ascii="Times New Roman" w:hAnsi="Times New Roman"/>
          <w:sz w:val="24"/>
          <w:szCs w:val="24"/>
        </w:rPr>
        <w:pPrChange w:id="909" w:author="Kayleigh" w:date="2016-10-19T14:46:00Z">
          <w:pPr>
            <w:pStyle w:val="NormalWeb"/>
            <w:spacing w:line="480" w:lineRule="auto"/>
            <w:ind w:left="480" w:hanging="480"/>
            <w:contextualSpacing/>
          </w:pPr>
        </w:pPrChange>
      </w:pPr>
      <w:del w:id="910" w:author="Kayleigh" w:date="2016-10-19T14:39:00Z">
        <w:r w:rsidRPr="003D018C" w:rsidDel="00692713">
          <w:rPr>
            <w:rFonts w:ascii="Times New Roman" w:hAnsi="Times New Roman"/>
            <w:sz w:val="24"/>
            <w:szCs w:val="24"/>
          </w:rPr>
          <w:delText xml:space="preserve">Regev, M., Honey, C. J., Simony, E., &amp; Hasson, U. (2013). Selective and invariant neural responses to spoken and written narratives. </w:delText>
        </w:r>
        <w:r w:rsidRPr="003D018C" w:rsidDel="00692713">
          <w:rPr>
            <w:rFonts w:ascii="Times New Roman" w:hAnsi="Times New Roman"/>
            <w:i/>
            <w:iCs/>
            <w:sz w:val="24"/>
            <w:szCs w:val="24"/>
          </w:rPr>
          <w:delText>The Journal of Neuroscience : The Official Journal of the Society for Neuroscience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33</w:delText>
        </w:r>
        <w:r w:rsidRPr="003D018C" w:rsidDel="00692713">
          <w:rPr>
            <w:rFonts w:ascii="Times New Roman" w:hAnsi="Times New Roman"/>
            <w:sz w:val="24"/>
            <w:szCs w:val="24"/>
          </w:rPr>
          <w:delText>(40), 15978–88. doi:10.1523/JNEUROSCI.1580-13.2013</w:delText>
        </w:r>
      </w:del>
    </w:p>
    <w:p w14:paraId="2151EADD" w14:textId="7B96C524" w:rsidR="001C627F" w:rsidRPr="003D018C" w:rsidDel="00692713" w:rsidRDefault="001C627F" w:rsidP="00797E6C">
      <w:pPr>
        <w:pStyle w:val="NormalWeb"/>
        <w:spacing w:line="480" w:lineRule="auto"/>
        <w:ind w:left="480" w:hanging="480"/>
        <w:contextualSpacing/>
        <w:rPr>
          <w:del w:id="911" w:author="Kayleigh" w:date="2016-10-19T14:39:00Z"/>
          <w:rFonts w:ascii="Times New Roman" w:hAnsi="Times New Roman"/>
          <w:sz w:val="24"/>
          <w:szCs w:val="24"/>
        </w:rPr>
        <w:pPrChange w:id="912" w:author="Kayleigh" w:date="2016-10-19T14:46:00Z">
          <w:pPr>
            <w:pStyle w:val="NormalWeb"/>
            <w:spacing w:line="480" w:lineRule="auto"/>
            <w:ind w:left="480" w:hanging="480"/>
            <w:contextualSpacing/>
          </w:pPr>
        </w:pPrChange>
      </w:pPr>
      <w:del w:id="913" w:author="Kayleigh" w:date="2016-10-19T14:39:00Z">
        <w:r w:rsidRPr="003D018C" w:rsidDel="00692713">
          <w:rPr>
            <w:rFonts w:ascii="Times New Roman" w:hAnsi="Times New Roman"/>
            <w:sz w:val="24"/>
            <w:szCs w:val="24"/>
          </w:rPr>
          <w:delText xml:space="preserve">Robertson, D. A., Gernsbacher, M. A, Guidotti, S. J., Robertson, R. R. W., Irwin, W., Mock, B. J., &amp; Campana, M. E. (2000). Functional Neuroanatomy of the Cognitive Process of Mapping During Discourse Comprehension. </w:delText>
        </w:r>
        <w:r w:rsidRPr="003D018C" w:rsidDel="00692713">
          <w:rPr>
            <w:rFonts w:ascii="Times New Roman" w:hAnsi="Times New Roman"/>
            <w:i/>
            <w:iCs/>
            <w:sz w:val="24"/>
            <w:szCs w:val="24"/>
          </w:rPr>
          <w:delText>Psychological Science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11</w:delText>
        </w:r>
        <w:r w:rsidRPr="003D018C" w:rsidDel="00692713">
          <w:rPr>
            <w:rFonts w:ascii="Times New Roman" w:hAnsi="Times New Roman"/>
            <w:sz w:val="24"/>
            <w:szCs w:val="24"/>
          </w:rPr>
          <w:delText>(3), 255–260. doi:10.1111/1467-9280.00251</w:delText>
        </w:r>
      </w:del>
    </w:p>
    <w:p w14:paraId="5EABD5A2" w14:textId="64FEE8E8" w:rsidR="001C627F" w:rsidRPr="003D018C" w:rsidDel="00692713" w:rsidRDefault="001C627F" w:rsidP="00797E6C">
      <w:pPr>
        <w:pStyle w:val="NormalWeb"/>
        <w:spacing w:line="480" w:lineRule="auto"/>
        <w:ind w:left="480" w:hanging="480"/>
        <w:contextualSpacing/>
        <w:rPr>
          <w:del w:id="914" w:author="Kayleigh" w:date="2016-10-19T14:39:00Z"/>
          <w:rFonts w:ascii="Times New Roman" w:hAnsi="Times New Roman"/>
          <w:sz w:val="24"/>
          <w:szCs w:val="24"/>
        </w:rPr>
        <w:pPrChange w:id="915" w:author="Kayleigh" w:date="2016-10-19T14:46:00Z">
          <w:pPr>
            <w:pStyle w:val="NormalWeb"/>
            <w:spacing w:line="480" w:lineRule="auto"/>
            <w:ind w:left="480" w:hanging="480"/>
            <w:contextualSpacing/>
          </w:pPr>
        </w:pPrChange>
      </w:pPr>
      <w:del w:id="916" w:author="Kayleigh" w:date="2016-10-19T14:39:00Z">
        <w:r w:rsidRPr="003D018C" w:rsidDel="00692713">
          <w:rPr>
            <w:rFonts w:ascii="Times New Roman" w:hAnsi="Times New Roman"/>
            <w:sz w:val="24"/>
            <w:szCs w:val="24"/>
          </w:rPr>
          <w:delText xml:space="preserve">Rogers, T. T., Hocking, J., Noppeney, U., Mechelli, A., Gorno-Tempini, M. L., Patterson, K., &amp; Price, C. J. (2006). Anterior temporal cortex and semantic memory: reconciling findings from neuropsychology and functional imaging. </w:delText>
        </w:r>
        <w:r w:rsidRPr="003D018C" w:rsidDel="00692713">
          <w:rPr>
            <w:rFonts w:ascii="Times New Roman" w:hAnsi="Times New Roman"/>
            <w:i/>
            <w:iCs/>
            <w:sz w:val="24"/>
            <w:szCs w:val="24"/>
          </w:rPr>
          <w:delText>Cognitive, Affective, &amp; Behavioral Neuroscience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6</w:delText>
        </w:r>
        <w:r w:rsidRPr="003D018C" w:rsidDel="00692713">
          <w:rPr>
            <w:rFonts w:ascii="Times New Roman" w:hAnsi="Times New Roman"/>
            <w:sz w:val="24"/>
            <w:szCs w:val="24"/>
          </w:rPr>
          <w:delText>(3), 201–213. doi:10.3758/CABN.6.3.201</w:delText>
        </w:r>
      </w:del>
    </w:p>
    <w:p w14:paraId="012F8E48" w14:textId="6735A695" w:rsidR="001C627F" w:rsidRPr="003D018C" w:rsidDel="00692713" w:rsidRDefault="001C627F" w:rsidP="00797E6C">
      <w:pPr>
        <w:pStyle w:val="NormalWeb"/>
        <w:spacing w:line="480" w:lineRule="auto"/>
        <w:ind w:left="480" w:hanging="480"/>
        <w:contextualSpacing/>
        <w:rPr>
          <w:del w:id="917" w:author="Kayleigh" w:date="2016-10-19T14:39:00Z"/>
          <w:rFonts w:ascii="Times New Roman" w:hAnsi="Times New Roman"/>
          <w:sz w:val="24"/>
          <w:szCs w:val="24"/>
        </w:rPr>
        <w:pPrChange w:id="918" w:author="Kayleigh" w:date="2016-10-19T14:46:00Z">
          <w:pPr>
            <w:pStyle w:val="NormalWeb"/>
            <w:spacing w:line="480" w:lineRule="auto"/>
            <w:ind w:left="480" w:hanging="480"/>
            <w:contextualSpacing/>
          </w:pPr>
        </w:pPrChange>
      </w:pPr>
      <w:del w:id="919" w:author="Kayleigh" w:date="2016-10-19T14:39:00Z">
        <w:r w:rsidRPr="003D018C" w:rsidDel="00692713">
          <w:rPr>
            <w:rFonts w:ascii="Times New Roman" w:hAnsi="Times New Roman"/>
            <w:sz w:val="24"/>
            <w:szCs w:val="24"/>
          </w:rPr>
          <w:delText xml:space="preserve">Rueckl, J. G., Paz-Alonso, P. M., Molfese, P. J., Kuo, W.-J., Bick, A., Frost, S. J., … Frost, R. (2015). Universal brain signature of proficient reading: Evidence from four contrasting languages. </w:delText>
        </w:r>
        <w:r w:rsidRPr="003D018C" w:rsidDel="00692713">
          <w:rPr>
            <w:rFonts w:ascii="Times New Roman" w:hAnsi="Times New Roman"/>
            <w:i/>
            <w:iCs/>
            <w:sz w:val="24"/>
            <w:szCs w:val="24"/>
          </w:rPr>
          <w:delText>Proceedings of the National Academy of Sciences</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112</w:delText>
        </w:r>
        <w:r w:rsidRPr="003D018C" w:rsidDel="00692713">
          <w:rPr>
            <w:rFonts w:ascii="Times New Roman" w:hAnsi="Times New Roman"/>
            <w:sz w:val="24"/>
            <w:szCs w:val="24"/>
          </w:rPr>
          <w:delText>(50), 15510–15515. doi:10.1073/pnas.1509321112</w:delText>
        </w:r>
      </w:del>
    </w:p>
    <w:p w14:paraId="18721F40" w14:textId="3BC6C16A" w:rsidR="001C627F" w:rsidRPr="003D018C" w:rsidDel="00692713" w:rsidRDefault="001C627F" w:rsidP="00797E6C">
      <w:pPr>
        <w:pStyle w:val="NormalWeb"/>
        <w:spacing w:line="480" w:lineRule="auto"/>
        <w:ind w:left="480" w:hanging="480"/>
        <w:contextualSpacing/>
        <w:rPr>
          <w:del w:id="920" w:author="Kayleigh" w:date="2016-10-19T14:39:00Z"/>
          <w:rFonts w:ascii="Times New Roman" w:hAnsi="Times New Roman"/>
          <w:sz w:val="24"/>
          <w:szCs w:val="24"/>
        </w:rPr>
        <w:pPrChange w:id="921" w:author="Kayleigh" w:date="2016-10-19T14:46:00Z">
          <w:pPr>
            <w:pStyle w:val="NormalWeb"/>
            <w:spacing w:line="480" w:lineRule="auto"/>
            <w:ind w:left="480" w:hanging="480"/>
            <w:contextualSpacing/>
          </w:pPr>
        </w:pPrChange>
      </w:pPr>
      <w:del w:id="922" w:author="Kayleigh" w:date="2016-10-19T14:39:00Z">
        <w:r w:rsidRPr="003D018C" w:rsidDel="00692713">
          <w:rPr>
            <w:rFonts w:ascii="Times New Roman" w:hAnsi="Times New Roman"/>
            <w:sz w:val="24"/>
            <w:szCs w:val="24"/>
          </w:rPr>
          <w:delText xml:space="preserve">Sandak, R., Mencl, W. E., Frost, S. J., &amp; Pugh, K. R. (2004). The Neurobiological Basis of Skilled and Impaired Reading: Recent Findings and New Directions. </w:delText>
        </w:r>
        <w:r w:rsidRPr="003D018C" w:rsidDel="00692713">
          <w:rPr>
            <w:rFonts w:ascii="Times New Roman" w:hAnsi="Times New Roman"/>
            <w:i/>
            <w:iCs/>
            <w:sz w:val="24"/>
            <w:szCs w:val="24"/>
          </w:rPr>
          <w:delText>Scientific Studies of Reading</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8</w:delText>
        </w:r>
        <w:r w:rsidRPr="003D018C" w:rsidDel="00692713">
          <w:rPr>
            <w:rFonts w:ascii="Times New Roman" w:hAnsi="Times New Roman"/>
            <w:sz w:val="24"/>
            <w:szCs w:val="24"/>
          </w:rPr>
          <w:delText>(3), 273–292. doi:10.1207/s1532799xssr0803_6</w:delText>
        </w:r>
      </w:del>
    </w:p>
    <w:p w14:paraId="6D258B7A" w14:textId="72FFEB68" w:rsidR="001C627F" w:rsidRPr="003D018C" w:rsidDel="00692713" w:rsidRDefault="001C627F" w:rsidP="00797E6C">
      <w:pPr>
        <w:pStyle w:val="NormalWeb"/>
        <w:spacing w:line="480" w:lineRule="auto"/>
        <w:ind w:left="480" w:hanging="480"/>
        <w:contextualSpacing/>
        <w:rPr>
          <w:del w:id="923" w:author="Kayleigh" w:date="2016-10-19T14:39:00Z"/>
          <w:rFonts w:ascii="Times New Roman" w:hAnsi="Times New Roman"/>
          <w:sz w:val="24"/>
          <w:szCs w:val="24"/>
        </w:rPr>
        <w:pPrChange w:id="924" w:author="Kayleigh" w:date="2016-10-19T14:46:00Z">
          <w:pPr>
            <w:pStyle w:val="NormalWeb"/>
            <w:spacing w:line="480" w:lineRule="auto"/>
            <w:ind w:left="480" w:hanging="480"/>
            <w:contextualSpacing/>
          </w:pPr>
        </w:pPrChange>
      </w:pPr>
      <w:del w:id="925" w:author="Kayleigh" w:date="2016-10-19T14:39:00Z">
        <w:r w:rsidRPr="003D018C" w:rsidDel="00692713">
          <w:rPr>
            <w:rFonts w:ascii="Times New Roman" w:hAnsi="Times New Roman"/>
            <w:sz w:val="24"/>
            <w:szCs w:val="24"/>
          </w:rPr>
          <w:delText xml:space="preserve">Shaywitz, B. A., Shaywitz, S. E., Pugh, K. R., Mencl, W. E., Fulbright, R. K., Skudlarski, P., … Gore, J. C. (2002). Disruption of posterior brain systems for reading in children with developmental dyslexia. </w:delText>
        </w:r>
        <w:r w:rsidRPr="003D018C" w:rsidDel="00692713">
          <w:rPr>
            <w:rFonts w:ascii="Times New Roman" w:hAnsi="Times New Roman"/>
            <w:i/>
            <w:iCs/>
            <w:sz w:val="24"/>
            <w:szCs w:val="24"/>
          </w:rPr>
          <w:delText>Biological Psychiatry</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52</w:delText>
        </w:r>
        <w:r w:rsidRPr="003D018C" w:rsidDel="00692713">
          <w:rPr>
            <w:rFonts w:ascii="Times New Roman" w:hAnsi="Times New Roman"/>
            <w:sz w:val="24"/>
            <w:szCs w:val="24"/>
          </w:rPr>
          <w:delText>(2), 101–110. doi:10.1016/S0006-3223(02)01365-3</w:delText>
        </w:r>
      </w:del>
    </w:p>
    <w:p w14:paraId="5464B99F" w14:textId="206EB430" w:rsidR="001C627F" w:rsidRPr="003D018C" w:rsidDel="00692713" w:rsidRDefault="001C627F" w:rsidP="00797E6C">
      <w:pPr>
        <w:pStyle w:val="NormalWeb"/>
        <w:spacing w:line="480" w:lineRule="auto"/>
        <w:ind w:left="480" w:hanging="480"/>
        <w:contextualSpacing/>
        <w:rPr>
          <w:del w:id="926" w:author="Kayleigh" w:date="2016-10-19T14:39:00Z"/>
          <w:rFonts w:ascii="Times New Roman" w:hAnsi="Times New Roman"/>
          <w:sz w:val="24"/>
          <w:szCs w:val="24"/>
        </w:rPr>
        <w:pPrChange w:id="927" w:author="Kayleigh" w:date="2016-10-19T14:46:00Z">
          <w:pPr>
            <w:pStyle w:val="NormalWeb"/>
            <w:spacing w:line="480" w:lineRule="auto"/>
            <w:ind w:left="480" w:hanging="480"/>
            <w:contextualSpacing/>
          </w:pPr>
        </w:pPrChange>
      </w:pPr>
      <w:del w:id="928" w:author="Kayleigh" w:date="2016-10-19T14:39:00Z">
        <w:r w:rsidRPr="003D018C" w:rsidDel="00692713">
          <w:rPr>
            <w:rFonts w:ascii="Times New Roman" w:hAnsi="Times New Roman"/>
            <w:sz w:val="24"/>
            <w:szCs w:val="24"/>
          </w:rPr>
          <w:delText xml:space="preserve">Silva, M., &amp; Cain, K. E. (2015). The relations between lower and higher level comprehension skills and their role in prediction of early reading comprehension. </w:delText>
        </w:r>
        <w:r w:rsidRPr="003D018C" w:rsidDel="00692713">
          <w:rPr>
            <w:rFonts w:ascii="Times New Roman" w:hAnsi="Times New Roman"/>
            <w:i/>
            <w:iCs/>
            <w:sz w:val="24"/>
            <w:szCs w:val="24"/>
          </w:rPr>
          <w:delText>Journal of Educational Psychology</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107</w:delText>
        </w:r>
        <w:r w:rsidRPr="003D018C" w:rsidDel="00692713">
          <w:rPr>
            <w:rFonts w:ascii="Times New Roman" w:hAnsi="Times New Roman"/>
            <w:sz w:val="24"/>
            <w:szCs w:val="24"/>
          </w:rPr>
          <w:delText>(2), 321–331. doi:10.1037/a0037769</w:delText>
        </w:r>
      </w:del>
    </w:p>
    <w:p w14:paraId="3731F961" w14:textId="02BC6CCA" w:rsidR="001C627F" w:rsidRPr="003D018C" w:rsidDel="00692713" w:rsidRDefault="001C627F" w:rsidP="00797E6C">
      <w:pPr>
        <w:pStyle w:val="NormalWeb"/>
        <w:spacing w:line="480" w:lineRule="auto"/>
        <w:ind w:left="480" w:hanging="480"/>
        <w:contextualSpacing/>
        <w:rPr>
          <w:del w:id="929" w:author="Kayleigh" w:date="2016-10-19T14:39:00Z"/>
          <w:rFonts w:ascii="Times New Roman" w:hAnsi="Times New Roman"/>
          <w:sz w:val="24"/>
          <w:szCs w:val="24"/>
        </w:rPr>
        <w:pPrChange w:id="930" w:author="Kayleigh" w:date="2016-10-19T14:46:00Z">
          <w:pPr>
            <w:pStyle w:val="NormalWeb"/>
            <w:spacing w:line="480" w:lineRule="auto"/>
            <w:ind w:left="480" w:hanging="480"/>
            <w:contextualSpacing/>
          </w:pPr>
        </w:pPrChange>
      </w:pPr>
      <w:del w:id="931" w:author="Kayleigh" w:date="2016-10-19T14:39:00Z">
        <w:r w:rsidRPr="003D018C" w:rsidDel="00692713">
          <w:rPr>
            <w:rFonts w:ascii="Times New Roman" w:hAnsi="Times New Roman"/>
            <w:sz w:val="24"/>
            <w:szCs w:val="24"/>
          </w:rPr>
          <w:delText xml:space="preserve"> Smallwood, J., Gorgolewski, K. J., Golchert, J., Ruby, F. J. M., Engen, H., Baird, B., … Margulies, D. S. (2013). The default modes of reading: modulation of posterior cingulate and medial prefrontal cortex connectivity associated with comprehension and task focus while reading. </w:delText>
        </w:r>
        <w:r w:rsidRPr="003D018C" w:rsidDel="00692713">
          <w:rPr>
            <w:rFonts w:ascii="Times New Roman" w:hAnsi="Times New Roman"/>
            <w:i/>
            <w:iCs/>
            <w:sz w:val="24"/>
            <w:szCs w:val="24"/>
          </w:rPr>
          <w:delText>Frontiers in Human Neuroscience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7</w:delText>
        </w:r>
        <w:r w:rsidRPr="003D018C" w:rsidDel="00692713">
          <w:rPr>
            <w:rFonts w:ascii="Times New Roman" w:hAnsi="Times New Roman"/>
            <w:sz w:val="24"/>
            <w:szCs w:val="24"/>
          </w:rPr>
          <w:delText>(November), 734. doi:10.3389/fnhum.2013.00734</w:delText>
        </w:r>
      </w:del>
    </w:p>
    <w:p w14:paraId="1338D84E" w14:textId="0E552033" w:rsidR="001C627F" w:rsidRPr="003D018C" w:rsidDel="00692713" w:rsidRDefault="001C627F" w:rsidP="00797E6C">
      <w:pPr>
        <w:pStyle w:val="NormalWeb"/>
        <w:spacing w:line="480" w:lineRule="auto"/>
        <w:ind w:left="480" w:hanging="480"/>
        <w:contextualSpacing/>
        <w:rPr>
          <w:del w:id="932" w:author="Kayleigh" w:date="2016-10-19T14:39:00Z"/>
          <w:rFonts w:ascii="Times New Roman" w:hAnsi="Times New Roman"/>
          <w:sz w:val="24"/>
          <w:szCs w:val="24"/>
        </w:rPr>
        <w:pPrChange w:id="933" w:author="Kayleigh" w:date="2016-10-19T14:46:00Z">
          <w:pPr>
            <w:pStyle w:val="NormalWeb"/>
            <w:spacing w:line="480" w:lineRule="auto"/>
            <w:ind w:left="480" w:hanging="480"/>
            <w:contextualSpacing/>
          </w:pPr>
        </w:pPrChange>
      </w:pPr>
      <w:del w:id="934" w:author="Kayleigh" w:date="2016-10-19T14:39:00Z">
        <w:r w:rsidRPr="003D018C" w:rsidDel="00692713">
          <w:rPr>
            <w:rFonts w:ascii="Times New Roman" w:hAnsi="Times New Roman"/>
            <w:sz w:val="24"/>
            <w:szCs w:val="24"/>
          </w:rPr>
          <w:delText xml:space="preserve">Spitsyna, G., Warren, J. E., Scott, S. K., Turkheimer, F. E., &amp; Wise, R. J. S. (2006). Converging Language Streams in the Human Temporal Lobe. </w:delText>
        </w:r>
        <w:r w:rsidRPr="003D018C" w:rsidDel="00692713">
          <w:rPr>
            <w:rFonts w:ascii="Times New Roman" w:hAnsi="Times New Roman"/>
            <w:i/>
            <w:iCs/>
            <w:sz w:val="24"/>
            <w:szCs w:val="24"/>
          </w:rPr>
          <w:delText>Journal of Neuroscience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26</w:delText>
        </w:r>
        <w:r w:rsidRPr="003D018C" w:rsidDel="00692713">
          <w:rPr>
            <w:rFonts w:ascii="Times New Roman" w:hAnsi="Times New Roman"/>
            <w:sz w:val="24"/>
            <w:szCs w:val="24"/>
          </w:rPr>
          <w:delText>(28), 7328–7336. doi:10.1523/JNEUROSCI.0559-06.2006</w:delText>
        </w:r>
      </w:del>
    </w:p>
    <w:p w14:paraId="06CEE88E" w14:textId="03629FB8" w:rsidR="001C627F" w:rsidRPr="003D018C" w:rsidDel="00692713" w:rsidRDefault="001C627F" w:rsidP="00797E6C">
      <w:pPr>
        <w:pStyle w:val="NormalWeb"/>
        <w:spacing w:line="480" w:lineRule="auto"/>
        <w:ind w:left="480" w:hanging="480"/>
        <w:contextualSpacing/>
        <w:rPr>
          <w:del w:id="935" w:author="Kayleigh" w:date="2016-10-19T14:39:00Z"/>
          <w:rFonts w:ascii="Times New Roman" w:hAnsi="Times New Roman"/>
          <w:sz w:val="24"/>
          <w:szCs w:val="24"/>
        </w:rPr>
        <w:pPrChange w:id="936" w:author="Kayleigh" w:date="2016-10-19T14:46:00Z">
          <w:pPr>
            <w:pStyle w:val="NormalWeb"/>
            <w:spacing w:line="480" w:lineRule="auto"/>
            <w:ind w:left="480" w:hanging="480"/>
            <w:contextualSpacing/>
          </w:pPr>
        </w:pPrChange>
      </w:pPr>
      <w:del w:id="937" w:author="Kayleigh" w:date="2016-10-19T14:39:00Z">
        <w:r w:rsidRPr="003D018C" w:rsidDel="00692713">
          <w:rPr>
            <w:rFonts w:ascii="Times New Roman" w:eastAsia="Times New Roman" w:hAnsi="Times New Roman"/>
            <w:sz w:val="24"/>
            <w:szCs w:val="24"/>
          </w:rPr>
          <w:delText xml:space="preserve">Stothard, S. E., &amp; Hulme, C. (1996). A comparison of reading comprehension and decoding difficulties in children. </w:delText>
        </w:r>
        <w:r w:rsidRPr="003D018C" w:rsidDel="00692713">
          <w:rPr>
            <w:rFonts w:ascii="Times New Roman" w:eastAsia="Times New Roman" w:hAnsi="Times New Roman"/>
            <w:i/>
            <w:iCs/>
            <w:sz w:val="24"/>
            <w:szCs w:val="24"/>
          </w:rPr>
          <w:delText>Reading comprehension difficulties: Processes and intervention</w:delText>
        </w:r>
        <w:r w:rsidRPr="003D018C" w:rsidDel="00692713">
          <w:rPr>
            <w:rFonts w:ascii="Times New Roman" w:eastAsia="Times New Roman" w:hAnsi="Times New Roman"/>
            <w:sz w:val="24"/>
            <w:szCs w:val="24"/>
          </w:rPr>
          <w:delText>, 93-112.</w:delText>
        </w:r>
      </w:del>
    </w:p>
    <w:p w14:paraId="4ABC3640" w14:textId="7965B966" w:rsidR="001C627F" w:rsidRPr="003D018C" w:rsidDel="00692713" w:rsidRDefault="001C627F" w:rsidP="00797E6C">
      <w:pPr>
        <w:pStyle w:val="NormalWeb"/>
        <w:spacing w:line="480" w:lineRule="auto"/>
        <w:ind w:left="480" w:hanging="480"/>
        <w:contextualSpacing/>
        <w:rPr>
          <w:del w:id="938" w:author="Kayleigh" w:date="2016-10-19T14:39:00Z"/>
          <w:rFonts w:ascii="Times New Roman" w:hAnsi="Times New Roman"/>
          <w:sz w:val="24"/>
          <w:szCs w:val="24"/>
        </w:rPr>
        <w:pPrChange w:id="939" w:author="Kayleigh" w:date="2016-10-19T14:46:00Z">
          <w:pPr>
            <w:pStyle w:val="NormalWeb"/>
            <w:spacing w:line="480" w:lineRule="auto"/>
            <w:ind w:left="480" w:hanging="480"/>
            <w:contextualSpacing/>
          </w:pPr>
        </w:pPrChange>
      </w:pPr>
      <w:del w:id="940" w:author="Kayleigh" w:date="2016-10-19T14:39:00Z">
        <w:r w:rsidRPr="003D018C" w:rsidDel="00692713">
          <w:rPr>
            <w:rFonts w:ascii="Times New Roman" w:hAnsi="Times New Roman"/>
            <w:sz w:val="24"/>
            <w:szCs w:val="24"/>
          </w:rPr>
          <w:delText xml:space="preserve">Strasser, K., &amp; del Río, F. (2013). The Role of Comprehension Monitoring, Theory of Mind, and Vocabulary Depth in Predicting Story Comprehension and Recall of Kindergarten Children. </w:delText>
        </w:r>
        <w:r w:rsidRPr="003D018C" w:rsidDel="00692713">
          <w:rPr>
            <w:rFonts w:ascii="Times New Roman" w:hAnsi="Times New Roman"/>
            <w:i/>
            <w:iCs/>
            <w:sz w:val="24"/>
            <w:szCs w:val="24"/>
          </w:rPr>
          <w:delText>Reading Research Quarterly</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49</w:delText>
        </w:r>
        <w:r w:rsidRPr="003D018C" w:rsidDel="00692713">
          <w:rPr>
            <w:rFonts w:ascii="Times New Roman" w:hAnsi="Times New Roman"/>
            <w:sz w:val="24"/>
            <w:szCs w:val="24"/>
          </w:rPr>
          <w:delText>(2), 169–187. doi:10.1002/rrq.68</w:delText>
        </w:r>
      </w:del>
    </w:p>
    <w:p w14:paraId="317A049A" w14:textId="180B42B6" w:rsidR="001C627F" w:rsidRPr="003D018C" w:rsidDel="00692713" w:rsidRDefault="001C627F" w:rsidP="00797E6C">
      <w:pPr>
        <w:pStyle w:val="NormalWeb"/>
        <w:spacing w:line="480" w:lineRule="auto"/>
        <w:ind w:left="480" w:hanging="480"/>
        <w:contextualSpacing/>
        <w:rPr>
          <w:del w:id="941" w:author="Kayleigh" w:date="2016-10-19T14:39:00Z"/>
          <w:rFonts w:ascii="Times New Roman" w:hAnsi="Times New Roman"/>
          <w:sz w:val="24"/>
          <w:szCs w:val="24"/>
        </w:rPr>
        <w:pPrChange w:id="942" w:author="Kayleigh" w:date="2016-10-19T14:46:00Z">
          <w:pPr>
            <w:pStyle w:val="NormalWeb"/>
            <w:spacing w:line="480" w:lineRule="auto"/>
            <w:ind w:left="480" w:hanging="480"/>
            <w:contextualSpacing/>
          </w:pPr>
        </w:pPrChange>
      </w:pPr>
      <w:del w:id="943" w:author="Kayleigh" w:date="2016-10-19T14:39:00Z">
        <w:r w:rsidRPr="003D018C" w:rsidDel="00692713">
          <w:rPr>
            <w:rFonts w:ascii="Times New Roman" w:hAnsi="Times New Roman"/>
            <w:sz w:val="24"/>
            <w:szCs w:val="24"/>
          </w:rPr>
          <w:delText>Talairach, J. &amp; Tournoux, P. (1988) Co-Planar Stereotaxic Atlas of the Human Brain (Thieme Medical Publishers, New York).</w:delText>
        </w:r>
      </w:del>
    </w:p>
    <w:p w14:paraId="310F4922" w14:textId="6326298F" w:rsidR="001C627F" w:rsidRPr="003D018C" w:rsidDel="00692713" w:rsidRDefault="001C627F" w:rsidP="00797E6C">
      <w:pPr>
        <w:pStyle w:val="NormalWeb"/>
        <w:spacing w:line="480" w:lineRule="auto"/>
        <w:ind w:left="480" w:hanging="480"/>
        <w:contextualSpacing/>
        <w:rPr>
          <w:del w:id="944" w:author="Kayleigh" w:date="2016-10-19T14:39:00Z"/>
          <w:rFonts w:ascii="Times New Roman" w:hAnsi="Times New Roman"/>
          <w:sz w:val="24"/>
          <w:szCs w:val="24"/>
        </w:rPr>
        <w:pPrChange w:id="945" w:author="Kayleigh" w:date="2016-10-19T14:46:00Z">
          <w:pPr>
            <w:pStyle w:val="NormalWeb"/>
            <w:spacing w:line="480" w:lineRule="auto"/>
            <w:ind w:left="480" w:hanging="480"/>
            <w:contextualSpacing/>
          </w:pPr>
        </w:pPrChange>
      </w:pPr>
      <w:del w:id="946" w:author="Kayleigh" w:date="2016-10-19T14:39:00Z">
        <w:r w:rsidRPr="003D018C" w:rsidDel="00692713">
          <w:rPr>
            <w:rFonts w:ascii="Times New Roman" w:hAnsi="Times New Roman"/>
            <w:sz w:val="24"/>
            <w:szCs w:val="24"/>
          </w:rPr>
          <w:delText xml:space="preserve">Tong, X., Deacon, S. H., &amp; Cain, K. E. (2013). Morphological and syntactic awareness in poor comprehenders: another piece of the puzzle. </w:delText>
        </w:r>
        <w:r w:rsidRPr="003D018C" w:rsidDel="00692713">
          <w:rPr>
            <w:rFonts w:ascii="Times New Roman" w:hAnsi="Times New Roman"/>
            <w:i/>
            <w:iCs/>
            <w:sz w:val="24"/>
            <w:szCs w:val="24"/>
          </w:rPr>
          <w:delText>Journal of Learning Disabilities</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47</w:delText>
        </w:r>
        <w:r w:rsidRPr="003D018C" w:rsidDel="00692713">
          <w:rPr>
            <w:rFonts w:ascii="Times New Roman" w:hAnsi="Times New Roman"/>
            <w:sz w:val="24"/>
            <w:szCs w:val="24"/>
          </w:rPr>
          <w:delText>(1), 22–33. doi:10.1177/0022219413509971</w:delText>
        </w:r>
      </w:del>
    </w:p>
    <w:p w14:paraId="3275783E" w14:textId="4706E07E" w:rsidR="001C627F" w:rsidRPr="003D018C" w:rsidDel="00692713" w:rsidRDefault="001C627F" w:rsidP="00797E6C">
      <w:pPr>
        <w:pStyle w:val="NormalWeb"/>
        <w:spacing w:line="480" w:lineRule="auto"/>
        <w:ind w:left="480" w:hanging="480"/>
        <w:contextualSpacing/>
        <w:rPr>
          <w:del w:id="947" w:author="Kayleigh" w:date="2016-10-19T14:39:00Z"/>
          <w:rFonts w:ascii="Times New Roman" w:hAnsi="Times New Roman"/>
          <w:sz w:val="24"/>
          <w:szCs w:val="24"/>
        </w:rPr>
        <w:pPrChange w:id="948" w:author="Kayleigh" w:date="2016-10-19T14:46:00Z">
          <w:pPr>
            <w:pStyle w:val="NormalWeb"/>
            <w:spacing w:line="480" w:lineRule="auto"/>
            <w:ind w:left="480" w:hanging="480"/>
            <w:contextualSpacing/>
          </w:pPr>
        </w:pPrChange>
      </w:pPr>
      <w:del w:id="949" w:author="Kayleigh" w:date="2016-10-19T14:39:00Z">
        <w:r w:rsidRPr="003D018C" w:rsidDel="00692713">
          <w:rPr>
            <w:rFonts w:ascii="Times New Roman" w:hAnsi="Times New Roman"/>
            <w:sz w:val="24"/>
            <w:szCs w:val="24"/>
          </w:rPr>
          <w:delText xml:space="preserve">van der Schoot, M., Vasbinder, A. L., Horsley, T. M., Reijntjes, A., &amp; van Lieshout, E. C. D. M. (2009). Lexical ambiguity resolution in good and poor comprehenders: An eye fixation and self-paced reading study in primary school children. </w:delText>
        </w:r>
        <w:r w:rsidRPr="003D018C" w:rsidDel="00692713">
          <w:rPr>
            <w:rFonts w:ascii="Times New Roman" w:hAnsi="Times New Roman"/>
            <w:i/>
            <w:iCs/>
            <w:sz w:val="24"/>
            <w:szCs w:val="24"/>
          </w:rPr>
          <w:delText>Journal of Educational Psychology</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101</w:delText>
        </w:r>
        <w:r w:rsidRPr="003D018C" w:rsidDel="00692713">
          <w:rPr>
            <w:rFonts w:ascii="Times New Roman" w:hAnsi="Times New Roman"/>
            <w:sz w:val="24"/>
            <w:szCs w:val="24"/>
          </w:rPr>
          <w:delText>(1), 21–36. doi:10.1037/a0013382</w:delText>
        </w:r>
      </w:del>
    </w:p>
    <w:p w14:paraId="42B2E4EC" w14:textId="6B7532E1" w:rsidR="005D5A55" w:rsidRPr="005D5A55" w:rsidDel="00692713" w:rsidRDefault="005D5A55" w:rsidP="00797E6C">
      <w:pPr>
        <w:pStyle w:val="NormalWeb"/>
        <w:spacing w:line="480" w:lineRule="auto"/>
        <w:ind w:left="480" w:hanging="480"/>
        <w:contextualSpacing/>
        <w:rPr>
          <w:del w:id="950" w:author="Kayleigh" w:date="2016-10-19T14:39:00Z"/>
          <w:rFonts w:ascii="Times New Roman" w:eastAsia="Times New Roman" w:hAnsi="Times New Roman"/>
          <w:sz w:val="24"/>
          <w:szCs w:val="24"/>
        </w:rPr>
        <w:pPrChange w:id="951" w:author="Kayleigh" w:date="2016-10-19T14:46:00Z">
          <w:pPr>
            <w:pStyle w:val="NormalWeb"/>
            <w:spacing w:line="480" w:lineRule="auto"/>
            <w:ind w:left="480" w:hanging="480"/>
            <w:contextualSpacing/>
          </w:pPr>
        </w:pPrChange>
      </w:pPr>
      <w:del w:id="952" w:author="Kayleigh" w:date="2016-10-19T14:39:00Z">
        <w:r w:rsidRPr="005D5A55" w:rsidDel="00692713">
          <w:rPr>
            <w:rStyle w:val="il"/>
            <w:rFonts w:ascii="Times New Roman" w:eastAsia="Times New Roman" w:hAnsi="Times New Roman"/>
            <w:sz w:val="24"/>
            <w:szCs w:val="24"/>
          </w:rPr>
          <w:delText>Van</w:delText>
        </w:r>
        <w:r w:rsidRPr="005D5A55" w:rsidDel="00692713">
          <w:rPr>
            <w:rFonts w:ascii="Times New Roman" w:eastAsia="Times New Roman" w:hAnsi="Times New Roman"/>
            <w:sz w:val="24"/>
            <w:szCs w:val="24"/>
          </w:rPr>
          <w:delText xml:space="preserve"> </w:delText>
        </w:r>
        <w:r w:rsidRPr="005D5A55" w:rsidDel="00692713">
          <w:rPr>
            <w:rStyle w:val="il"/>
            <w:rFonts w:ascii="Times New Roman" w:eastAsia="Times New Roman" w:hAnsi="Times New Roman"/>
            <w:sz w:val="24"/>
            <w:szCs w:val="24"/>
          </w:rPr>
          <w:delText>Dyke</w:delText>
        </w:r>
        <w:r w:rsidRPr="005D5A55" w:rsidDel="00692713">
          <w:rPr>
            <w:rFonts w:ascii="Times New Roman" w:eastAsia="Times New Roman" w:hAnsi="Times New Roman"/>
            <w:sz w:val="24"/>
            <w:szCs w:val="24"/>
          </w:rPr>
          <w:delText>, J.A., Matsuki, K., &amp; Landi, N. (under revision) Poor comprehenders' sensitivity to syntactic and semantic distractors during dependency formation: Evidence from Eye-Tracking.</w:delText>
        </w:r>
      </w:del>
    </w:p>
    <w:p w14:paraId="5F92A2A9" w14:textId="7BD32620" w:rsidR="001C627F" w:rsidRPr="003D018C" w:rsidDel="00692713" w:rsidRDefault="001C627F" w:rsidP="00797E6C">
      <w:pPr>
        <w:pStyle w:val="NormalWeb"/>
        <w:spacing w:line="480" w:lineRule="auto"/>
        <w:ind w:left="480" w:hanging="480"/>
        <w:contextualSpacing/>
        <w:rPr>
          <w:del w:id="953" w:author="Kayleigh" w:date="2016-10-19T14:39:00Z"/>
          <w:rFonts w:ascii="Times New Roman" w:hAnsi="Times New Roman"/>
          <w:sz w:val="24"/>
          <w:szCs w:val="24"/>
        </w:rPr>
        <w:pPrChange w:id="954" w:author="Kayleigh" w:date="2016-10-19T14:46:00Z">
          <w:pPr>
            <w:pStyle w:val="NormalWeb"/>
            <w:spacing w:line="480" w:lineRule="auto"/>
            <w:ind w:left="480" w:hanging="480"/>
            <w:contextualSpacing/>
          </w:pPr>
        </w:pPrChange>
      </w:pPr>
      <w:del w:id="955" w:author="Kayleigh" w:date="2016-10-19T14:39:00Z">
        <w:r w:rsidRPr="003D018C" w:rsidDel="00692713">
          <w:rPr>
            <w:rFonts w:ascii="Times New Roman" w:hAnsi="Times New Roman"/>
            <w:sz w:val="24"/>
            <w:szCs w:val="24"/>
          </w:rPr>
          <w:delText xml:space="preserve">Van Ettinger-Veenstra, H., McAllister, A., Lundberg, P., Karlsson, T., &amp; Engström, M. (2016). Higher Language Ability is Related to Angular Gyrus Activation Increase During Semantic Processing, Independent of Sentence Incongruency. </w:delText>
        </w:r>
        <w:r w:rsidRPr="003D018C" w:rsidDel="00692713">
          <w:rPr>
            <w:rFonts w:ascii="Times New Roman" w:hAnsi="Times New Roman"/>
            <w:i/>
            <w:iCs/>
            <w:sz w:val="24"/>
            <w:szCs w:val="24"/>
          </w:rPr>
          <w:delText>Frontiers in Human Neuroscience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10</w:delText>
        </w:r>
        <w:r w:rsidRPr="003D018C" w:rsidDel="00692713">
          <w:rPr>
            <w:rFonts w:ascii="Times New Roman" w:hAnsi="Times New Roman"/>
            <w:sz w:val="24"/>
            <w:szCs w:val="24"/>
          </w:rPr>
          <w:delText>(March), 110. doi:10.3389/fnhum.2016.00110</w:delText>
        </w:r>
      </w:del>
    </w:p>
    <w:p w14:paraId="177719D2" w14:textId="230BFBB7" w:rsidR="001C627F" w:rsidRPr="003D018C" w:rsidDel="00692713" w:rsidRDefault="001C627F" w:rsidP="00797E6C">
      <w:pPr>
        <w:pStyle w:val="NormalWeb"/>
        <w:spacing w:line="480" w:lineRule="auto"/>
        <w:ind w:left="480" w:hanging="480"/>
        <w:contextualSpacing/>
        <w:rPr>
          <w:del w:id="956" w:author="Kayleigh" w:date="2016-10-19T14:39:00Z"/>
          <w:rFonts w:ascii="Times New Roman" w:hAnsi="Times New Roman"/>
          <w:sz w:val="24"/>
          <w:szCs w:val="24"/>
        </w:rPr>
        <w:pPrChange w:id="957" w:author="Kayleigh" w:date="2016-10-19T14:46:00Z">
          <w:pPr>
            <w:pStyle w:val="NormalWeb"/>
            <w:spacing w:line="480" w:lineRule="auto"/>
            <w:ind w:left="480" w:hanging="480"/>
            <w:contextualSpacing/>
          </w:pPr>
        </w:pPrChange>
      </w:pPr>
      <w:del w:id="958" w:author="Kayleigh" w:date="2016-10-19T14:39:00Z">
        <w:r w:rsidRPr="003D018C" w:rsidDel="00692713">
          <w:rPr>
            <w:rFonts w:ascii="Times New Roman" w:hAnsi="Times New Roman"/>
            <w:sz w:val="24"/>
            <w:szCs w:val="24"/>
          </w:rPr>
          <w:delText xml:space="preserve">Visser, M., Jefferies, E., &amp; Lambon Ralph, M. A. (2010). Semantic processing in the anterior temporal lobes: a meta-analysis of the functional neuroimaging literature. </w:delText>
        </w:r>
        <w:r w:rsidRPr="003D018C" w:rsidDel="00692713">
          <w:rPr>
            <w:rFonts w:ascii="Times New Roman" w:hAnsi="Times New Roman"/>
            <w:i/>
            <w:iCs/>
            <w:sz w:val="24"/>
            <w:szCs w:val="24"/>
          </w:rPr>
          <w:delText>Journal of Cognitive Neuroscience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22</w:delText>
        </w:r>
        <w:r w:rsidRPr="003D018C" w:rsidDel="00692713">
          <w:rPr>
            <w:rFonts w:ascii="Times New Roman" w:hAnsi="Times New Roman"/>
            <w:sz w:val="24"/>
            <w:szCs w:val="24"/>
          </w:rPr>
          <w:delText>(6), 1083–94. doi:10.1162/jocn.2009.21309</w:delText>
        </w:r>
      </w:del>
    </w:p>
    <w:p w14:paraId="4F263A65" w14:textId="2BD85621" w:rsidR="001C627F" w:rsidRPr="003D018C" w:rsidDel="00692713" w:rsidRDefault="001C627F" w:rsidP="00797E6C">
      <w:pPr>
        <w:pStyle w:val="NormalWeb"/>
        <w:spacing w:line="480" w:lineRule="auto"/>
        <w:ind w:left="480" w:hanging="480"/>
        <w:contextualSpacing/>
        <w:rPr>
          <w:del w:id="959" w:author="Kayleigh" w:date="2016-10-19T14:39:00Z"/>
          <w:rFonts w:ascii="Times New Roman" w:hAnsi="Times New Roman"/>
          <w:sz w:val="24"/>
          <w:szCs w:val="24"/>
        </w:rPr>
        <w:pPrChange w:id="960" w:author="Kayleigh" w:date="2016-10-19T14:46:00Z">
          <w:pPr>
            <w:pStyle w:val="NormalWeb"/>
            <w:spacing w:line="480" w:lineRule="auto"/>
            <w:ind w:left="480" w:hanging="480"/>
            <w:contextualSpacing/>
          </w:pPr>
        </w:pPrChange>
      </w:pPr>
      <w:del w:id="961" w:author="Kayleigh" w:date="2016-10-19T14:39:00Z">
        <w:r w:rsidRPr="003D018C" w:rsidDel="00692713">
          <w:rPr>
            <w:rFonts w:ascii="Times New Roman" w:hAnsi="Times New Roman"/>
            <w:sz w:val="24"/>
            <w:szCs w:val="24"/>
          </w:rPr>
          <w:delText xml:space="preserve">Wang, X., Yang, J., Yang, J., Mencl, W. E., Shu, H., &amp; Zevin, J. D. (2015). Language differences in the brain network for reading in naturalistic story reading and lexical decision. </w:delText>
        </w:r>
        <w:r w:rsidRPr="003D018C" w:rsidDel="00692713">
          <w:rPr>
            <w:rFonts w:ascii="Times New Roman" w:hAnsi="Times New Roman"/>
            <w:i/>
            <w:iCs/>
            <w:sz w:val="24"/>
            <w:szCs w:val="24"/>
          </w:rPr>
          <w:delText>PloS One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10</w:delText>
        </w:r>
        <w:r w:rsidRPr="003D018C" w:rsidDel="00692713">
          <w:rPr>
            <w:rFonts w:ascii="Times New Roman" w:hAnsi="Times New Roman"/>
            <w:sz w:val="24"/>
            <w:szCs w:val="24"/>
          </w:rPr>
          <w:delText>(5), e0124388. doi:10.1371/journal.pone.0124388</w:delText>
        </w:r>
      </w:del>
    </w:p>
    <w:p w14:paraId="089B1BDF" w14:textId="0985A139" w:rsidR="003D018C" w:rsidRPr="002F4154" w:rsidDel="00692713" w:rsidRDefault="001C627F" w:rsidP="00797E6C">
      <w:pPr>
        <w:pStyle w:val="NormalWeb"/>
        <w:spacing w:line="480" w:lineRule="auto"/>
        <w:ind w:left="480" w:hanging="480"/>
        <w:contextualSpacing/>
        <w:rPr>
          <w:del w:id="962" w:author="Kayleigh" w:date="2016-10-19T14:39:00Z"/>
          <w:rFonts w:ascii="Times New Roman" w:eastAsia="Times New Roman" w:hAnsi="Times New Roman"/>
          <w:sz w:val="24"/>
          <w:szCs w:val="24"/>
        </w:rPr>
        <w:pPrChange w:id="963" w:author="Kayleigh" w:date="2016-10-19T14:46:00Z">
          <w:pPr>
            <w:pStyle w:val="NormalWeb"/>
            <w:spacing w:line="480" w:lineRule="auto"/>
            <w:ind w:left="480" w:hanging="480"/>
            <w:contextualSpacing/>
          </w:pPr>
        </w:pPrChange>
      </w:pPr>
      <w:del w:id="964" w:author="Kayleigh" w:date="2016-10-19T14:39:00Z">
        <w:r w:rsidRPr="003D018C" w:rsidDel="00692713">
          <w:rPr>
            <w:rFonts w:ascii="Times New Roman" w:hAnsi="Times New Roman"/>
            <w:sz w:val="24"/>
            <w:szCs w:val="24"/>
          </w:rPr>
          <w:delText xml:space="preserve">Wehbe, L., Murphy, B., Talukdar, P., Fyshe, A., Ramdas, A., &amp; Mitchell, T. (2014). Simultaneously Uncovering the Patterns of Brain Regions Involved in Different Story Reading Subprocesses. </w:delText>
        </w:r>
        <w:r w:rsidRPr="003D018C" w:rsidDel="00692713">
          <w:rPr>
            <w:rFonts w:ascii="Times New Roman" w:hAnsi="Times New Roman"/>
            <w:i/>
            <w:iCs/>
            <w:sz w:val="24"/>
            <w:szCs w:val="24"/>
          </w:rPr>
          <w:delText>PLoS ONE</w:delText>
        </w:r>
        <w:r w:rsidRPr="003D018C" w:rsidDel="00692713">
          <w:rPr>
            <w:rFonts w:ascii="Times New Roman" w:hAnsi="Times New Roman"/>
            <w:sz w:val="24"/>
            <w:szCs w:val="24"/>
          </w:rPr>
          <w:delText xml:space="preserve">, </w:delText>
        </w:r>
        <w:r w:rsidRPr="003D018C" w:rsidDel="00692713">
          <w:rPr>
            <w:rFonts w:ascii="Times New Roman" w:hAnsi="Times New Roman"/>
            <w:i/>
            <w:iCs/>
            <w:sz w:val="24"/>
            <w:szCs w:val="24"/>
          </w:rPr>
          <w:delText>9</w:delText>
        </w:r>
        <w:r w:rsidRPr="003D018C" w:rsidDel="00692713">
          <w:rPr>
            <w:rFonts w:ascii="Times New Roman" w:hAnsi="Times New Roman"/>
            <w:sz w:val="24"/>
            <w:szCs w:val="24"/>
          </w:rPr>
          <w:delText>(11), e112575. doi:10.1371/journal.pone.0112575</w:delText>
        </w:r>
        <w:r w:rsidR="003D018C" w:rsidRPr="002F4154" w:rsidDel="00692713">
          <w:rPr>
            <w:rFonts w:ascii="Times New Roman" w:eastAsia="Times New Roman" w:hAnsi="Times New Roman"/>
            <w:sz w:val="24"/>
            <w:szCs w:val="24"/>
          </w:rPr>
          <w:delText xml:space="preserve"> </w:delText>
        </w:r>
      </w:del>
    </w:p>
    <w:p w14:paraId="4188F20F" w14:textId="11E1DAA9" w:rsidR="003D018C" w:rsidRPr="002F4154" w:rsidDel="00692713" w:rsidRDefault="003D018C" w:rsidP="00797E6C">
      <w:pPr>
        <w:pStyle w:val="NormalWeb"/>
        <w:spacing w:line="480" w:lineRule="auto"/>
        <w:ind w:left="480" w:hanging="480"/>
        <w:contextualSpacing/>
        <w:rPr>
          <w:del w:id="965" w:author="Kayleigh" w:date="2016-10-19T14:39:00Z"/>
          <w:rFonts w:ascii="Times New Roman" w:eastAsia="Times New Roman" w:hAnsi="Times New Roman"/>
          <w:sz w:val="24"/>
          <w:szCs w:val="24"/>
        </w:rPr>
        <w:pPrChange w:id="966" w:author="Kayleigh" w:date="2016-10-19T14:46:00Z">
          <w:pPr>
            <w:pStyle w:val="NormalWeb"/>
            <w:spacing w:line="480" w:lineRule="auto"/>
            <w:ind w:left="480" w:hanging="480"/>
            <w:contextualSpacing/>
          </w:pPr>
        </w:pPrChange>
      </w:pPr>
      <w:del w:id="967" w:author="Kayleigh" w:date="2016-10-19T14:39:00Z">
        <w:r w:rsidRPr="002F4154" w:rsidDel="00692713">
          <w:rPr>
            <w:rFonts w:ascii="Times New Roman" w:eastAsia="Times New Roman" w:hAnsi="Times New Roman"/>
            <w:sz w:val="24"/>
            <w:szCs w:val="24"/>
          </w:rPr>
          <w:delText xml:space="preserve">Wechsler, D. (1999). </w:delText>
        </w:r>
        <w:r w:rsidRPr="002F4154" w:rsidDel="00692713">
          <w:rPr>
            <w:rFonts w:ascii="Times New Roman" w:eastAsia="Times New Roman" w:hAnsi="Times New Roman"/>
            <w:i/>
            <w:iCs/>
            <w:sz w:val="24"/>
            <w:szCs w:val="24"/>
          </w:rPr>
          <w:delText>Wechsler abbreviated scale of intelligence</w:delText>
        </w:r>
        <w:r w:rsidRPr="002F4154" w:rsidDel="00692713">
          <w:rPr>
            <w:rFonts w:ascii="Times New Roman" w:eastAsia="Times New Roman" w:hAnsi="Times New Roman"/>
            <w:sz w:val="24"/>
            <w:szCs w:val="24"/>
          </w:rPr>
          <w:delText>. Psychological Corporation.</w:delText>
        </w:r>
      </w:del>
    </w:p>
    <w:p w14:paraId="3DBAFE32" w14:textId="0C369260" w:rsidR="003D018C" w:rsidRPr="002F4154" w:rsidDel="00692713" w:rsidRDefault="003D018C" w:rsidP="00797E6C">
      <w:pPr>
        <w:pStyle w:val="NormalWeb"/>
        <w:spacing w:line="480" w:lineRule="auto"/>
        <w:ind w:left="480" w:hanging="480"/>
        <w:contextualSpacing/>
        <w:rPr>
          <w:del w:id="968" w:author="Kayleigh" w:date="2016-10-19T14:39:00Z"/>
          <w:rFonts w:ascii="Times New Roman" w:eastAsia="Times New Roman" w:hAnsi="Times New Roman"/>
          <w:sz w:val="24"/>
          <w:szCs w:val="24"/>
        </w:rPr>
        <w:pPrChange w:id="969" w:author="Kayleigh" w:date="2016-10-19T14:46:00Z">
          <w:pPr>
            <w:pStyle w:val="NormalWeb"/>
            <w:spacing w:line="480" w:lineRule="auto"/>
            <w:ind w:left="480" w:hanging="480"/>
            <w:contextualSpacing/>
          </w:pPr>
        </w:pPrChange>
      </w:pPr>
      <w:del w:id="970" w:author="Kayleigh" w:date="2016-10-19T14:39:00Z">
        <w:r w:rsidRPr="002F4154" w:rsidDel="00692713">
          <w:rPr>
            <w:rFonts w:ascii="Times New Roman" w:eastAsia="Times New Roman" w:hAnsi="Times New Roman"/>
            <w:sz w:val="24"/>
            <w:szCs w:val="24"/>
          </w:rPr>
          <w:delText xml:space="preserve">Woodcock, R. W., McGrew, K. S., Mather, N., &amp; Schrank, F. (2001). Woodcock-Johnson III NU tests of achievement. </w:delText>
        </w:r>
        <w:r w:rsidRPr="002F4154" w:rsidDel="00692713">
          <w:rPr>
            <w:rFonts w:ascii="Times New Roman" w:eastAsia="Times New Roman" w:hAnsi="Times New Roman"/>
            <w:i/>
            <w:iCs/>
            <w:sz w:val="24"/>
            <w:szCs w:val="24"/>
          </w:rPr>
          <w:delText>Rolling Meadows, IL: Riverside Publishing</w:delText>
        </w:r>
        <w:r w:rsidRPr="002F4154" w:rsidDel="00692713">
          <w:rPr>
            <w:rFonts w:ascii="Times New Roman" w:eastAsia="Times New Roman" w:hAnsi="Times New Roman"/>
            <w:sz w:val="24"/>
            <w:szCs w:val="24"/>
          </w:rPr>
          <w:delText>.</w:delText>
        </w:r>
      </w:del>
    </w:p>
    <w:p w14:paraId="49B68859" w14:textId="62A5DD94" w:rsidR="003D018C" w:rsidRPr="002F4154" w:rsidDel="00692713" w:rsidRDefault="003D018C" w:rsidP="00797E6C">
      <w:pPr>
        <w:pStyle w:val="NormalWeb"/>
        <w:spacing w:line="480" w:lineRule="auto"/>
        <w:ind w:left="480" w:hanging="480"/>
        <w:contextualSpacing/>
        <w:rPr>
          <w:del w:id="971" w:author="Kayleigh" w:date="2016-10-19T14:39:00Z"/>
          <w:rFonts w:ascii="Times New Roman" w:hAnsi="Times New Roman"/>
          <w:sz w:val="24"/>
          <w:szCs w:val="24"/>
        </w:rPr>
        <w:pPrChange w:id="972" w:author="Kayleigh" w:date="2016-10-19T14:46:00Z">
          <w:pPr>
            <w:pStyle w:val="NormalWeb"/>
            <w:spacing w:line="480" w:lineRule="auto"/>
            <w:ind w:left="480" w:hanging="480"/>
            <w:contextualSpacing/>
          </w:pPr>
        </w:pPrChange>
      </w:pPr>
      <w:del w:id="973" w:author="Kayleigh" w:date="2016-10-19T14:39:00Z">
        <w:r w:rsidRPr="002F4154" w:rsidDel="00692713">
          <w:rPr>
            <w:rFonts w:ascii="Times New Roman" w:hAnsi="Times New Roman"/>
            <w:sz w:val="24"/>
            <w:szCs w:val="24"/>
          </w:rPr>
          <w:delText xml:space="preserve">Xu, J., Kemeny, S., Park, G., Frattali, C., &amp; Braun, A. (2005). Language in context: Emergent features of word, sentence, and narrative comprehension. </w:delText>
        </w:r>
        <w:r w:rsidRPr="002F4154" w:rsidDel="00692713">
          <w:rPr>
            <w:rFonts w:ascii="Times New Roman" w:hAnsi="Times New Roman"/>
            <w:i/>
            <w:iCs/>
            <w:sz w:val="24"/>
            <w:szCs w:val="24"/>
          </w:rPr>
          <w:delText>NeuroImage</w:delText>
        </w:r>
        <w:r w:rsidRPr="002F4154" w:rsidDel="00692713">
          <w:rPr>
            <w:rFonts w:ascii="Times New Roman" w:hAnsi="Times New Roman"/>
            <w:sz w:val="24"/>
            <w:szCs w:val="24"/>
          </w:rPr>
          <w:delText xml:space="preserve">, </w:delText>
        </w:r>
        <w:r w:rsidRPr="002F4154" w:rsidDel="00692713">
          <w:rPr>
            <w:rFonts w:ascii="Times New Roman" w:hAnsi="Times New Roman"/>
            <w:i/>
            <w:iCs/>
            <w:sz w:val="24"/>
            <w:szCs w:val="24"/>
          </w:rPr>
          <w:delText>25</w:delText>
        </w:r>
        <w:r w:rsidRPr="002F4154" w:rsidDel="00692713">
          <w:rPr>
            <w:rFonts w:ascii="Times New Roman" w:hAnsi="Times New Roman"/>
            <w:sz w:val="24"/>
            <w:szCs w:val="24"/>
          </w:rPr>
          <w:delText>(3), 1002–1015. doi:10.1016/j.neuroimage.2004.12.013</w:delText>
        </w:r>
      </w:del>
    </w:p>
    <w:p w14:paraId="7A99A368" w14:textId="33D40618" w:rsidR="003D018C" w:rsidRPr="002F4154" w:rsidDel="00692713" w:rsidRDefault="003D018C" w:rsidP="00797E6C">
      <w:pPr>
        <w:pStyle w:val="NormalWeb"/>
        <w:spacing w:line="480" w:lineRule="auto"/>
        <w:ind w:left="480" w:hanging="480"/>
        <w:contextualSpacing/>
        <w:rPr>
          <w:del w:id="974" w:author="Kayleigh" w:date="2016-10-19T14:39:00Z"/>
          <w:rFonts w:ascii="Times New Roman" w:hAnsi="Times New Roman"/>
          <w:sz w:val="24"/>
          <w:szCs w:val="24"/>
        </w:rPr>
        <w:pPrChange w:id="975" w:author="Kayleigh" w:date="2016-10-19T14:46:00Z">
          <w:pPr>
            <w:pStyle w:val="NormalWeb"/>
            <w:spacing w:line="480" w:lineRule="auto"/>
            <w:ind w:left="480" w:hanging="480"/>
            <w:contextualSpacing/>
          </w:pPr>
        </w:pPrChange>
      </w:pPr>
      <w:del w:id="976" w:author="Kayleigh" w:date="2016-10-19T14:39:00Z">
        <w:r w:rsidRPr="002F4154" w:rsidDel="00692713">
          <w:rPr>
            <w:rFonts w:ascii="Times New Roman" w:hAnsi="Times New Roman"/>
            <w:sz w:val="24"/>
            <w:szCs w:val="24"/>
          </w:rPr>
          <w:delText xml:space="preserve">Yarkoni, T., Speer, N. K., &amp; Zacks, J. M. (2008). Neural substrates of narrative comprehension and memory. </w:delText>
        </w:r>
        <w:r w:rsidRPr="002F4154" w:rsidDel="00692713">
          <w:rPr>
            <w:rFonts w:ascii="Times New Roman" w:hAnsi="Times New Roman"/>
            <w:i/>
            <w:iCs/>
            <w:sz w:val="24"/>
            <w:szCs w:val="24"/>
          </w:rPr>
          <w:delText>NeuroImage</w:delText>
        </w:r>
        <w:r w:rsidRPr="002F4154" w:rsidDel="00692713">
          <w:rPr>
            <w:rFonts w:ascii="Times New Roman" w:hAnsi="Times New Roman"/>
            <w:sz w:val="24"/>
            <w:szCs w:val="24"/>
          </w:rPr>
          <w:delText xml:space="preserve">, </w:delText>
        </w:r>
        <w:r w:rsidRPr="002F4154" w:rsidDel="00692713">
          <w:rPr>
            <w:rFonts w:ascii="Times New Roman" w:hAnsi="Times New Roman"/>
            <w:i/>
            <w:iCs/>
            <w:sz w:val="24"/>
            <w:szCs w:val="24"/>
          </w:rPr>
          <w:delText>41</w:delText>
        </w:r>
        <w:r w:rsidRPr="002F4154" w:rsidDel="00692713">
          <w:rPr>
            <w:rFonts w:ascii="Times New Roman" w:hAnsi="Times New Roman"/>
            <w:sz w:val="24"/>
            <w:szCs w:val="24"/>
          </w:rPr>
          <w:delText>(4), 1408–1425. doi:10.1016/j.neuroimage.2008.03.062</w:delText>
        </w:r>
      </w:del>
    </w:p>
    <w:p w14:paraId="731ECE41" w14:textId="36A3EB4E" w:rsidR="003D018C" w:rsidRPr="003D018C" w:rsidDel="00692713" w:rsidRDefault="003D018C" w:rsidP="00797E6C">
      <w:pPr>
        <w:pStyle w:val="NormalWeb"/>
        <w:spacing w:line="480" w:lineRule="auto"/>
        <w:ind w:left="480" w:hanging="480"/>
        <w:contextualSpacing/>
        <w:rPr>
          <w:del w:id="977" w:author="Kayleigh" w:date="2016-10-19T14:39:00Z"/>
          <w:rFonts w:ascii="Times New Roman" w:hAnsi="Times New Roman"/>
          <w:sz w:val="24"/>
          <w:szCs w:val="24"/>
        </w:rPr>
        <w:pPrChange w:id="978" w:author="Kayleigh" w:date="2016-10-19T14:46:00Z">
          <w:pPr>
            <w:pStyle w:val="NormalWeb"/>
            <w:spacing w:line="480" w:lineRule="auto"/>
            <w:ind w:left="480" w:hanging="480"/>
            <w:contextualSpacing/>
          </w:pPr>
        </w:pPrChange>
      </w:pPr>
      <w:del w:id="979" w:author="Kayleigh" w:date="2016-10-19T14:39:00Z">
        <w:r w:rsidRPr="002F4154" w:rsidDel="00692713">
          <w:rPr>
            <w:rFonts w:ascii="Times New Roman" w:hAnsi="Times New Roman"/>
            <w:sz w:val="24"/>
            <w:szCs w:val="24"/>
          </w:rPr>
          <w:delText xml:space="preserve">Yuill, N., &amp; Joscelyne, T. (1988). Effect of organizational cues and strategies on good and poor comprehenders’ story understanding. </w:delText>
        </w:r>
        <w:r w:rsidRPr="002F4154" w:rsidDel="00692713">
          <w:rPr>
            <w:rFonts w:ascii="Times New Roman" w:hAnsi="Times New Roman"/>
            <w:i/>
            <w:iCs/>
            <w:sz w:val="24"/>
            <w:szCs w:val="24"/>
          </w:rPr>
          <w:delText>Journal of Educational Psychology</w:delText>
        </w:r>
        <w:r w:rsidRPr="002F4154" w:rsidDel="00692713">
          <w:rPr>
            <w:rFonts w:ascii="Times New Roman" w:hAnsi="Times New Roman"/>
            <w:sz w:val="24"/>
            <w:szCs w:val="24"/>
          </w:rPr>
          <w:delText xml:space="preserve">, </w:delText>
        </w:r>
        <w:r w:rsidRPr="002F4154" w:rsidDel="00692713">
          <w:rPr>
            <w:rFonts w:ascii="Times New Roman" w:hAnsi="Times New Roman"/>
            <w:i/>
            <w:iCs/>
            <w:sz w:val="24"/>
            <w:szCs w:val="24"/>
          </w:rPr>
          <w:delText>80</w:delText>
        </w:r>
        <w:r w:rsidRPr="002F4154" w:rsidDel="00692713">
          <w:rPr>
            <w:rFonts w:ascii="Times New Roman" w:hAnsi="Times New Roman"/>
            <w:sz w:val="24"/>
            <w:szCs w:val="24"/>
          </w:rPr>
          <w:delText>(2), 152–158. doi:10.1037/0022-0663.80.2.152</w:delText>
        </w:r>
      </w:del>
    </w:p>
    <w:p w14:paraId="7861CDED" w14:textId="77777777" w:rsidR="00157166" w:rsidRPr="003D018C" w:rsidRDefault="00157166" w:rsidP="00797E6C">
      <w:pPr>
        <w:pStyle w:val="NormalWeb"/>
        <w:spacing w:line="480" w:lineRule="auto"/>
        <w:ind w:left="480" w:hanging="480"/>
        <w:contextualSpacing/>
        <w:rPr>
          <w:rFonts w:ascii="Times New Roman" w:hAnsi="Times New Roman"/>
        </w:rPr>
      </w:pPr>
      <w:r w:rsidRPr="003D018C">
        <w:rPr>
          <w:rFonts w:ascii="Times New Roman" w:hAnsi="Times New Roman"/>
        </w:rPr>
        <w:br w:type="page"/>
      </w:r>
    </w:p>
    <w:p w14:paraId="5B25F8F4" w14:textId="77777777" w:rsidR="007D1DF5" w:rsidRPr="00521F52" w:rsidRDefault="007D1DF5">
      <w:pPr>
        <w:rPr>
          <w:rFonts w:ascii="Times New Roman" w:hAnsi="Times New Roman" w:cs="Times New Roman"/>
        </w:rPr>
      </w:pPr>
    </w:p>
    <w:p w14:paraId="5ACC8C38" w14:textId="77777777" w:rsidR="007D1DF5" w:rsidRPr="00265462" w:rsidRDefault="007D1DF5" w:rsidP="007D1DF5">
      <w:pPr>
        <w:ind w:hanging="180"/>
        <w:rPr>
          <w:rFonts w:ascii="Times New Roman" w:hAnsi="Times New Roman" w:cs="Times New Roman"/>
          <w:b/>
        </w:rPr>
      </w:pPr>
      <w:r w:rsidRPr="00265462">
        <w:rPr>
          <w:rFonts w:ascii="Times New Roman" w:hAnsi="Times New Roman" w:cs="Times New Roman"/>
          <w:b/>
        </w:rPr>
        <w:t>Tables</w:t>
      </w:r>
    </w:p>
    <w:p w14:paraId="742C298A" w14:textId="77777777" w:rsidR="007D1DF5" w:rsidRPr="00C9316F" w:rsidRDefault="007D1DF5">
      <w:pPr>
        <w:rPr>
          <w:rFonts w:ascii="Times New Roman" w:hAnsi="Times New Roman" w:cs="Times New Roman"/>
        </w:rPr>
      </w:pPr>
    </w:p>
    <w:tbl>
      <w:tblPr>
        <w:tblStyle w:val="TableGrid"/>
        <w:tblW w:w="5058" w:type="dxa"/>
        <w:tblLayout w:type="fixed"/>
        <w:tblCellMar>
          <w:left w:w="115" w:type="dxa"/>
          <w:right w:w="115" w:type="dxa"/>
        </w:tblCellMar>
        <w:tblLook w:val="04A0" w:firstRow="1" w:lastRow="0" w:firstColumn="1" w:lastColumn="0" w:noHBand="0" w:noVBand="1"/>
      </w:tblPr>
      <w:tblGrid>
        <w:gridCol w:w="1008"/>
        <w:gridCol w:w="1080"/>
        <w:gridCol w:w="1080"/>
        <w:gridCol w:w="1890"/>
      </w:tblGrid>
      <w:tr w:rsidR="007F1DDC" w:rsidRPr="003D018C" w14:paraId="058C9A9E" w14:textId="77777777" w:rsidTr="00707DD2">
        <w:tc>
          <w:tcPr>
            <w:tcW w:w="1008" w:type="dxa"/>
            <w:vAlign w:val="bottom"/>
          </w:tcPr>
          <w:p w14:paraId="5D42943C" w14:textId="77777777" w:rsidR="007F1DDC" w:rsidRPr="003D018C" w:rsidRDefault="007F1DDC" w:rsidP="00E41BC9">
            <w:pPr>
              <w:rPr>
                <w:rFonts w:ascii="Times New Roman" w:hAnsi="Times New Roman" w:cs="Times New Roman"/>
              </w:rPr>
            </w:pPr>
          </w:p>
        </w:tc>
        <w:tc>
          <w:tcPr>
            <w:tcW w:w="1080" w:type="dxa"/>
            <w:vAlign w:val="bottom"/>
          </w:tcPr>
          <w:p w14:paraId="5E3D9A6F" w14:textId="77777777" w:rsidR="007F1DDC" w:rsidRPr="003D018C" w:rsidRDefault="007F1DDC" w:rsidP="00E41BC9">
            <w:pPr>
              <w:keepNext/>
              <w:keepLines/>
              <w:spacing w:before="200"/>
              <w:outlineLvl w:val="6"/>
              <w:rPr>
                <w:rFonts w:ascii="Times New Roman" w:hAnsi="Times New Roman" w:cs="Times New Roman"/>
              </w:rPr>
            </w:pPr>
            <w:r w:rsidRPr="003D018C">
              <w:rPr>
                <w:rFonts w:ascii="Times New Roman" w:hAnsi="Times New Roman" w:cs="Times New Roman"/>
              </w:rPr>
              <w:t>KTEA</w:t>
            </w:r>
          </w:p>
        </w:tc>
        <w:tc>
          <w:tcPr>
            <w:tcW w:w="1080" w:type="dxa"/>
            <w:vAlign w:val="bottom"/>
          </w:tcPr>
          <w:p w14:paraId="7C5A8FF4" w14:textId="77777777" w:rsidR="007F1DDC" w:rsidRPr="003D018C" w:rsidRDefault="007F1DDC">
            <w:pPr>
              <w:keepNext/>
              <w:keepLines/>
              <w:spacing w:before="200"/>
              <w:outlineLvl w:val="6"/>
              <w:rPr>
                <w:rFonts w:ascii="Times New Roman" w:hAnsi="Times New Roman" w:cs="Times New Roman"/>
                <w:sz w:val="18"/>
                <w:szCs w:val="18"/>
              </w:rPr>
            </w:pPr>
            <w:r w:rsidRPr="003D018C">
              <w:rPr>
                <w:rFonts w:ascii="Times New Roman" w:hAnsi="Times New Roman" w:cs="Times New Roman"/>
              </w:rPr>
              <w:t>WA SS</w:t>
            </w:r>
          </w:p>
        </w:tc>
        <w:tc>
          <w:tcPr>
            <w:tcW w:w="1890" w:type="dxa"/>
            <w:vAlign w:val="bottom"/>
          </w:tcPr>
          <w:p w14:paraId="3951789B" w14:textId="77777777" w:rsidR="007F1DDC" w:rsidRPr="003D018C" w:rsidRDefault="007F1DDC">
            <w:pPr>
              <w:ind w:left="684" w:hanging="684"/>
              <w:rPr>
                <w:rFonts w:ascii="Times New Roman" w:hAnsi="Times New Roman" w:cs="Times New Roman"/>
                <w:sz w:val="18"/>
                <w:szCs w:val="18"/>
              </w:rPr>
            </w:pPr>
            <w:r w:rsidRPr="003D018C">
              <w:rPr>
                <w:rFonts w:ascii="Times New Roman" w:hAnsi="Times New Roman" w:cs="Times New Roman"/>
              </w:rPr>
              <w:t>Performance IQ</w:t>
            </w:r>
          </w:p>
        </w:tc>
      </w:tr>
      <w:tr w:rsidR="007F1DDC" w:rsidRPr="003D018C" w14:paraId="37A75DEA" w14:textId="77777777" w:rsidTr="00707DD2">
        <w:trPr>
          <w:trHeight w:val="593"/>
        </w:trPr>
        <w:tc>
          <w:tcPr>
            <w:tcW w:w="1008" w:type="dxa"/>
            <w:vAlign w:val="bottom"/>
          </w:tcPr>
          <w:p w14:paraId="7E145DBC" w14:textId="77777777" w:rsidR="007F1DDC" w:rsidRPr="003D018C" w:rsidRDefault="007F1DDC" w:rsidP="00E41BC9">
            <w:pPr>
              <w:keepNext/>
              <w:keepLines/>
              <w:spacing w:before="200"/>
              <w:outlineLvl w:val="6"/>
              <w:rPr>
                <w:rFonts w:ascii="Times New Roman" w:hAnsi="Times New Roman" w:cs="Times New Roman"/>
              </w:rPr>
            </w:pPr>
            <w:r w:rsidRPr="003D018C">
              <w:rPr>
                <w:rFonts w:ascii="Times New Roman" w:hAnsi="Times New Roman" w:cs="Times New Roman"/>
              </w:rPr>
              <w:t>Mean</w:t>
            </w:r>
          </w:p>
        </w:tc>
        <w:tc>
          <w:tcPr>
            <w:tcW w:w="1080" w:type="dxa"/>
            <w:vAlign w:val="bottom"/>
          </w:tcPr>
          <w:p w14:paraId="6E5CFA4B" w14:textId="77777777" w:rsidR="007F1DDC" w:rsidRPr="00521F52" w:rsidRDefault="007F1DDC" w:rsidP="00E41BC9">
            <w:pPr>
              <w:keepNext/>
              <w:keepLines/>
              <w:spacing w:before="200"/>
              <w:outlineLvl w:val="6"/>
              <w:rPr>
                <w:rFonts w:ascii="Times New Roman" w:hAnsi="Times New Roman" w:cs="Times New Roman"/>
              </w:rPr>
            </w:pPr>
            <w:r w:rsidRPr="00521F52">
              <w:rPr>
                <w:rFonts w:ascii="Times New Roman" w:hAnsi="Times New Roman" w:cs="Times New Roman"/>
              </w:rPr>
              <w:t>105.3</w:t>
            </w:r>
          </w:p>
        </w:tc>
        <w:tc>
          <w:tcPr>
            <w:tcW w:w="1080" w:type="dxa"/>
            <w:vAlign w:val="bottom"/>
          </w:tcPr>
          <w:p w14:paraId="7FFAF8F7" w14:textId="77777777" w:rsidR="007F1DDC" w:rsidRPr="00265462" w:rsidRDefault="007F1DDC">
            <w:pPr>
              <w:keepNext/>
              <w:keepLines/>
              <w:spacing w:before="200"/>
              <w:outlineLvl w:val="6"/>
              <w:rPr>
                <w:rFonts w:ascii="Times New Roman" w:hAnsi="Times New Roman" w:cs="Times New Roman"/>
              </w:rPr>
            </w:pPr>
            <w:r w:rsidRPr="00265462">
              <w:rPr>
                <w:rFonts w:ascii="Times New Roman" w:hAnsi="Times New Roman" w:cs="Times New Roman"/>
              </w:rPr>
              <w:t>108.3</w:t>
            </w:r>
          </w:p>
        </w:tc>
        <w:tc>
          <w:tcPr>
            <w:tcW w:w="1890" w:type="dxa"/>
            <w:vAlign w:val="bottom"/>
          </w:tcPr>
          <w:p w14:paraId="5A2E2752" w14:textId="77777777" w:rsidR="007F1DDC" w:rsidRPr="00C9316F" w:rsidRDefault="007F1DDC">
            <w:pPr>
              <w:rPr>
                <w:rFonts w:ascii="Times New Roman" w:hAnsi="Times New Roman" w:cs="Times New Roman"/>
              </w:rPr>
            </w:pPr>
            <w:r w:rsidRPr="00C9316F">
              <w:rPr>
                <w:rFonts w:ascii="Times New Roman" w:hAnsi="Times New Roman" w:cs="Times New Roman"/>
              </w:rPr>
              <w:t>107.9</w:t>
            </w:r>
          </w:p>
        </w:tc>
      </w:tr>
      <w:tr w:rsidR="007F1DDC" w:rsidRPr="003D018C" w14:paraId="44E94CF8" w14:textId="77777777" w:rsidTr="00707DD2">
        <w:tc>
          <w:tcPr>
            <w:tcW w:w="1008" w:type="dxa"/>
            <w:vAlign w:val="bottom"/>
          </w:tcPr>
          <w:p w14:paraId="2ACAADC7" w14:textId="77777777" w:rsidR="007F1DDC" w:rsidRPr="003D018C" w:rsidRDefault="007F1DDC" w:rsidP="00E41BC9">
            <w:pPr>
              <w:keepNext/>
              <w:keepLines/>
              <w:spacing w:before="200"/>
              <w:outlineLvl w:val="6"/>
              <w:rPr>
                <w:rFonts w:ascii="Times New Roman" w:hAnsi="Times New Roman" w:cs="Times New Roman"/>
              </w:rPr>
            </w:pPr>
            <w:r w:rsidRPr="003D018C">
              <w:rPr>
                <w:rFonts w:ascii="Times New Roman" w:hAnsi="Times New Roman" w:cs="Times New Roman"/>
              </w:rPr>
              <w:t>SD</w:t>
            </w:r>
          </w:p>
        </w:tc>
        <w:tc>
          <w:tcPr>
            <w:tcW w:w="1080" w:type="dxa"/>
            <w:vAlign w:val="bottom"/>
          </w:tcPr>
          <w:p w14:paraId="3C7987FB" w14:textId="77777777" w:rsidR="007F1DDC" w:rsidRPr="00521F52" w:rsidRDefault="007F1DDC" w:rsidP="00E41BC9">
            <w:pPr>
              <w:keepNext/>
              <w:keepLines/>
              <w:spacing w:before="200"/>
              <w:outlineLvl w:val="6"/>
              <w:rPr>
                <w:rFonts w:ascii="Times New Roman" w:hAnsi="Times New Roman" w:cs="Times New Roman"/>
              </w:rPr>
            </w:pPr>
            <w:r w:rsidRPr="00521F52">
              <w:rPr>
                <w:rFonts w:ascii="Times New Roman" w:hAnsi="Times New Roman" w:cs="Times New Roman"/>
              </w:rPr>
              <w:t>18.91</w:t>
            </w:r>
          </w:p>
        </w:tc>
        <w:tc>
          <w:tcPr>
            <w:tcW w:w="1080" w:type="dxa"/>
            <w:vAlign w:val="bottom"/>
          </w:tcPr>
          <w:p w14:paraId="1D62761D" w14:textId="77777777" w:rsidR="007F1DDC" w:rsidRPr="00265462" w:rsidRDefault="007F1DDC">
            <w:pPr>
              <w:keepNext/>
              <w:keepLines/>
              <w:spacing w:before="200"/>
              <w:outlineLvl w:val="6"/>
              <w:rPr>
                <w:rFonts w:ascii="Times New Roman" w:hAnsi="Times New Roman" w:cs="Times New Roman"/>
              </w:rPr>
            </w:pPr>
            <w:r w:rsidRPr="00265462">
              <w:rPr>
                <w:rFonts w:ascii="Times New Roman" w:hAnsi="Times New Roman" w:cs="Times New Roman"/>
              </w:rPr>
              <w:t>9.02</w:t>
            </w:r>
          </w:p>
        </w:tc>
        <w:tc>
          <w:tcPr>
            <w:tcW w:w="1890" w:type="dxa"/>
            <w:vAlign w:val="bottom"/>
          </w:tcPr>
          <w:p w14:paraId="6559E66A" w14:textId="77777777" w:rsidR="007F1DDC" w:rsidRPr="00C9316F" w:rsidRDefault="007F1DDC">
            <w:pPr>
              <w:rPr>
                <w:rFonts w:ascii="Times New Roman" w:hAnsi="Times New Roman" w:cs="Times New Roman"/>
              </w:rPr>
            </w:pPr>
            <w:r w:rsidRPr="00C9316F">
              <w:rPr>
                <w:rFonts w:ascii="Times New Roman" w:hAnsi="Times New Roman" w:cs="Times New Roman"/>
              </w:rPr>
              <w:t>17.84</w:t>
            </w:r>
          </w:p>
        </w:tc>
      </w:tr>
      <w:tr w:rsidR="007F1DDC" w:rsidRPr="003D018C" w14:paraId="036B2B00" w14:textId="77777777" w:rsidTr="00707DD2">
        <w:tc>
          <w:tcPr>
            <w:tcW w:w="1008" w:type="dxa"/>
            <w:vAlign w:val="bottom"/>
          </w:tcPr>
          <w:p w14:paraId="453AA57A" w14:textId="77777777" w:rsidR="007F1DDC" w:rsidRPr="003D018C" w:rsidRDefault="007F1DDC" w:rsidP="00E41BC9">
            <w:pPr>
              <w:keepNext/>
              <w:keepLines/>
              <w:spacing w:before="200"/>
              <w:outlineLvl w:val="6"/>
              <w:rPr>
                <w:rFonts w:ascii="Times New Roman" w:hAnsi="Times New Roman" w:cs="Times New Roman"/>
              </w:rPr>
            </w:pPr>
            <w:r w:rsidRPr="003D018C">
              <w:rPr>
                <w:rFonts w:ascii="Times New Roman" w:hAnsi="Times New Roman" w:cs="Times New Roman"/>
              </w:rPr>
              <w:t>Range</w:t>
            </w:r>
          </w:p>
        </w:tc>
        <w:tc>
          <w:tcPr>
            <w:tcW w:w="1080" w:type="dxa"/>
            <w:vAlign w:val="bottom"/>
          </w:tcPr>
          <w:p w14:paraId="75EB1BEC" w14:textId="77777777" w:rsidR="007F1DDC" w:rsidRPr="00521F52" w:rsidRDefault="007F1DDC" w:rsidP="00E41BC9">
            <w:pPr>
              <w:keepNext/>
              <w:keepLines/>
              <w:spacing w:before="200"/>
              <w:outlineLvl w:val="6"/>
              <w:rPr>
                <w:rFonts w:ascii="Times New Roman" w:hAnsi="Times New Roman" w:cs="Times New Roman"/>
              </w:rPr>
            </w:pPr>
            <w:r w:rsidRPr="00521F52">
              <w:rPr>
                <w:rFonts w:ascii="Times New Roman" w:hAnsi="Times New Roman" w:cs="Times New Roman"/>
              </w:rPr>
              <w:t>76-146</w:t>
            </w:r>
          </w:p>
        </w:tc>
        <w:tc>
          <w:tcPr>
            <w:tcW w:w="1080" w:type="dxa"/>
            <w:vAlign w:val="bottom"/>
          </w:tcPr>
          <w:p w14:paraId="579B2E6F" w14:textId="77777777" w:rsidR="007F1DDC" w:rsidRPr="00265462" w:rsidRDefault="007F1DDC">
            <w:pPr>
              <w:keepNext/>
              <w:keepLines/>
              <w:spacing w:before="200"/>
              <w:outlineLvl w:val="6"/>
              <w:rPr>
                <w:rFonts w:ascii="Times New Roman" w:hAnsi="Times New Roman" w:cs="Times New Roman"/>
              </w:rPr>
            </w:pPr>
            <w:r w:rsidRPr="00265462">
              <w:rPr>
                <w:rFonts w:ascii="Times New Roman" w:hAnsi="Times New Roman" w:cs="Times New Roman"/>
              </w:rPr>
              <w:t>96-124</w:t>
            </w:r>
          </w:p>
        </w:tc>
        <w:tc>
          <w:tcPr>
            <w:tcW w:w="1890" w:type="dxa"/>
            <w:vAlign w:val="bottom"/>
          </w:tcPr>
          <w:p w14:paraId="77514258" w14:textId="77777777" w:rsidR="007F1DDC" w:rsidRPr="00C9316F" w:rsidRDefault="007F1DDC">
            <w:pPr>
              <w:rPr>
                <w:rFonts w:ascii="Times New Roman" w:hAnsi="Times New Roman" w:cs="Times New Roman"/>
              </w:rPr>
            </w:pPr>
            <w:r w:rsidRPr="00C9316F">
              <w:rPr>
                <w:rFonts w:ascii="Times New Roman" w:hAnsi="Times New Roman" w:cs="Times New Roman"/>
              </w:rPr>
              <w:t>81-142</w:t>
            </w:r>
          </w:p>
        </w:tc>
      </w:tr>
    </w:tbl>
    <w:p w14:paraId="415D4A62" w14:textId="77777777" w:rsidR="00132FEE" w:rsidRPr="00265462" w:rsidRDefault="00157166">
      <w:pPr>
        <w:tabs>
          <w:tab w:val="left" w:pos="720"/>
        </w:tabs>
        <w:jc w:val="both"/>
        <w:rPr>
          <w:rFonts w:ascii="Times New Roman" w:hAnsi="Times New Roman" w:cs="Times New Roman"/>
        </w:rPr>
      </w:pPr>
      <w:r w:rsidRPr="003D018C">
        <w:rPr>
          <w:rFonts w:ascii="Times New Roman" w:hAnsi="Times New Roman" w:cs="Times New Roman"/>
        </w:rPr>
        <w:t xml:space="preserve">Table 1. </w:t>
      </w:r>
      <w:r w:rsidR="006C4BA9" w:rsidRPr="00521F52">
        <w:rPr>
          <w:rFonts w:ascii="Times New Roman" w:hAnsi="Times New Roman" w:cs="Times New Roman"/>
        </w:rPr>
        <w:t>Behavioral profile of the sample.</w:t>
      </w:r>
    </w:p>
    <w:p w14:paraId="32FB71F6" w14:textId="77777777" w:rsidR="006C4BA9" w:rsidRPr="00C9316F" w:rsidRDefault="006C4BA9">
      <w:pPr>
        <w:tabs>
          <w:tab w:val="left" w:pos="720"/>
        </w:tabs>
        <w:jc w:val="both"/>
        <w:rPr>
          <w:rFonts w:ascii="Times New Roman" w:hAnsi="Times New Roman" w:cs="Times New Roman"/>
        </w:rPr>
      </w:pPr>
      <w:r w:rsidRPr="00C9316F">
        <w:rPr>
          <w:rFonts w:ascii="Times New Roman" w:hAnsi="Times New Roman" w:cs="Times New Roman"/>
        </w:rPr>
        <w:t>KTEA: Kaufman Test of Educational Achievement, reading comprehension; WA SS: Word Attack standardized score (from Woodcock-Johnson-III), decoding; Verbal IQ, Performance IQ, IQ-2, IQ-4 from Wechsler Abbreviated Scale of Intelligence II.</w:t>
      </w:r>
    </w:p>
    <w:p w14:paraId="734FB478" w14:textId="77777777" w:rsidR="00DE1F1D" w:rsidRPr="003D018C" w:rsidRDefault="00DE1F1D" w:rsidP="00E469D4">
      <w:pPr>
        <w:jc w:val="both"/>
        <w:rPr>
          <w:rFonts w:ascii="Times New Roman" w:hAnsi="Times New Roman" w:cs="Times New Roman"/>
        </w:rPr>
      </w:pPr>
      <w:r w:rsidRPr="003D018C">
        <w:rPr>
          <w:rFonts w:ascii="Times New Roman" w:hAnsi="Times New Roman" w:cs="Times New Roman"/>
        </w:rPr>
        <w:br w:type="page"/>
      </w:r>
    </w:p>
    <w:p w14:paraId="53CB5215" w14:textId="77777777" w:rsidR="0087040A" w:rsidRPr="003D018C" w:rsidRDefault="0087040A" w:rsidP="00132FEE">
      <w:pPr>
        <w:tabs>
          <w:tab w:val="center" w:pos="4320"/>
        </w:tabs>
        <w:rPr>
          <w:rFonts w:ascii="Times New Roman" w:hAnsi="Times New Roman" w:cs="Times New Roman"/>
        </w:rPr>
      </w:pPr>
    </w:p>
    <w:tbl>
      <w:tblPr>
        <w:tblW w:w="1081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5"/>
        <w:gridCol w:w="900"/>
        <w:gridCol w:w="810"/>
        <w:gridCol w:w="1170"/>
        <w:gridCol w:w="990"/>
        <w:gridCol w:w="990"/>
        <w:gridCol w:w="4125"/>
        <w:gridCol w:w="15"/>
        <w:gridCol w:w="900"/>
      </w:tblGrid>
      <w:tr w:rsidR="008F69F5" w:rsidRPr="003D018C" w14:paraId="7681C3EF" w14:textId="77777777" w:rsidTr="00C9076A">
        <w:trPr>
          <w:trHeight w:val="300"/>
        </w:trPr>
        <w:tc>
          <w:tcPr>
            <w:tcW w:w="915" w:type="dxa"/>
            <w:shd w:val="clear" w:color="auto" w:fill="auto"/>
            <w:noWrap/>
            <w:vAlign w:val="bottom"/>
            <w:hideMark/>
          </w:tcPr>
          <w:p w14:paraId="3A18DE73" w14:textId="77777777" w:rsidR="00412339" w:rsidRPr="003D018C" w:rsidRDefault="00412339" w:rsidP="00412339">
            <w:pPr>
              <w:jc w:val="cente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 xml:space="preserve">X </w:t>
            </w:r>
            <w:proofErr w:type="spellStart"/>
            <w:r w:rsidRPr="003D018C">
              <w:rPr>
                <w:rFonts w:ascii="Times New Roman" w:eastAsia="Times New Roman" w:hAnsi="Times New Roman" w:cs="Times New Roman"/>
                <w:b/>
                <w:bCs/>
                <w:color w:val="000000"/>
              </w:rPr>
              <w:t>coord</w:t>
            </w:r>
            <w:proofErr w:type="spellEnd"/>
          </w:p>
        </w:tc>
        <w:tc>
          <w:tcPr>
            <w:tcW w:w="900" w:type="dxa"/>
            <w:shd w:val="clear" w:color="auto" w:fill="auto"/>
            <w:noWrap/>
            <w:vAlign w:val="bottom"/>
            <w:hideMark/>
          </w:tcPr>
          <w:p w14:paraId="671AAE0D" w14:textId="77777777" w:rsidR="00412339" w:rsidRPr="003D018C" w:rsidRDefault="00412339" w:rsidP="00412339">
            <w:pPr>
              <w:jc w:val="cente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 xml:space="preserve">Y </w:t>
            </w:r>
            <w:proofErr w:type="spellStart"/>
            <w:r w:rsidRPr="003D018C">
              <w:rPr>
                <w:rFonts w:ascii="Times New Roman" w:eastAsia="Times New Roman" w:hAnsi="Times New Roman" w:cs="Times New Roman"/>
                <w:b/>
                <w:bCs/>
                <w:color w:val="000000"/>
              </w:rPr>
              <w:t>coord</w:t>
            </w:r>
            <w:proofErr w:type="spellEnd"/>
          </w:p>
        </w:tc>
        <w:tc>
          <w:tcPr>
            <w:tcW w:w="810" w:type="dxa"/>
            <w:shd w:val="clear" w:color="auto" w:fill="auto"/>
            <w:noWrap/>
            <w:vAlign w:val="bottom"/>
            <w:hideMark/>
          </w:tcPr>
          <w:p w14:paraId="0594257B" w14:textId="77777777" w:rsidR="00412339" w:rsidRPr="003D018C" w:rsidRDefault="00412339" w:rsidP="00412339">
            <w:pPr>
              <w:jc w:val="cente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 xml:space="preserve">Z </w:t>
            </w:r>
            <w:proofErr w:type="spellStart"/>
            <w:r w:rsidRPr="003D018C">
              <w:rPr>
                <w:rFonts w:ascii="Times New Roman" w:eastAsia="Times New Roman" w:hAnsi="Times New Roman" w:cs="Times New Roman"/>
                <w:b/>
                <w:bCs/>
                <w:color w:val="000000"/>
              </w:rPr>
              <w:t>coord</w:t>
            </w:r>
            <w:proofErr w:type="spellEnd"/>
          </w:p>
        </w:tc>
        <w:tc>
          <w:tcPr>
            <w:tcW w:w="1170" w:type="dxa"/>
            <w:shd w:val="clear" w:color="auto" w:fill="auto"/>
            <w:noWrap/>
            <w:vAlign w:val="bottom"/>
            <w:hideMark/>
          </w:tcPr>
          <w:p w14:paraId="1F6EA3B9" w14:textId="77777777" w:rsidR="00412339" w:rsidRPr="003D018C" w:rsidRDefault="00412339" w:rsidP="00412339">
            <w:pPr>
              <w:jc w:val="cente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Peak T-stat</w:t>
            </w:r>
          </w:p>
        </w:tc>
        <w:tc>
          <w:tcPr>
            <w:tcW w:w="990" w:type="dxa"/>
            <w:shd w:val="clear" w:color="auto" w:fill="auto"/>
            <w:noWrap/>
            <w:vAlign w:val="bottom"/>
            <w:hideMark/>
          </w:tcPr>
          <w:p w14:paraId="728BA0FC" w14:textId="77777777" w:rsidR="00412339" w:rsidRPr="003D018C" w:rsidRDefault="00412339" w:rsidP="00412339">
            <w:pPr>
              <w:jc w:val="cente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Cluster Size</w:t>
            </w:r>
          </w:p>
        </w:tc>
        <w:tc>
          <w:tcPr>
            <w:tcW w:w="990" w:type="dxa"/>
            <w:shd w:val="clear" w:color="auto" w:fill="auto"/>
            <w:noWrap/>
            <w:vAlign w:val="bottom"/>
            <w:hideMark/>
          </w:tcPr>
          <w:p w14:paraId="71ABC6E6" w14:textId="77777777" w:rsidR="00412339" w:rsidRPr="003D018C" w:rsidRDefault="00F52B4D" w:rsidP="00412339">
            <w:pPr>
              <w:jc w:val="cente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Hemi-sphere</w:t>
            </w:r>
          </w:p>
        </w:tc>
        <w:tc>
          <w:tcPr>
            <w:tcW w:w="4125" w:type="dxa"/>
            <w:shd w:val="clear" w:color="auto" w:fill="auto"/>
            <w:noWrap/>
            <w:vAlign w:val="bottom"/>
            <w:hideMark/>
          </w:tcPr>
          <w:p w14:paraId="65FA605C" w14:textId="77777777" w:rsidR="00412339" w:rsidRPr="003D018C" w:rsidRDefault="00412339" w:rsidP="00412339">
            <w:pPr>
              <w:jc w:val="cente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Areas in this cluster</w:t>
            </w:r>
          </w:p>
        </w:tc>
        <w:tc>
          <w:tcPr>
            <w:tcW w:w="915" w:type="dxa"/>
            <w:gridSpan w:val="2"/>
            <w:shd w:val="clear" w:color="auto" w:fill="auto"/>
            <w:noWrap/>
            <w:vAlign w:val="bottom"/>
            <w:hideMark/>
          </w:tcPr>
          <w:p w14:paraId="514F9E89" w14:textId="77777777" w:rsidR="00412339" w:rsidRPr="003D018C" w:rsidRDefault="00412339" w:rsidP="00412339">
            <w:pPr>
              <w:jc w:val="cente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BA</w:t>
            </w:r>
          </w:p>
        </w:tc>
      </w:tr>
      <w:tr w:rsidR="00412339" w:rsidRPr="003D018C" w14:paraId="10022DCB" w14:textId="77777777" w:rsidTr="00CB41A4">
        <w:trPr>
          <w:trHeight w:val="300"/>
        </w:trPr>
        <w:tc>
          <w:tcPr>
            <w:tcW w:w="10815" w:type="dxa"/>
            <w:gridSpan w:val="9"/>
            <w:shd w:val="clear" w:color="auto" w:fill="auto"/>
            <w:noWrap/>
            <w:vAlign w:val="bottom"/>
            <w:hideMark/>
          </w:tcPr>
          <w:p w14:paraId="6B46A3AE" w14:textId="77777777" w:rsidR="00412339" w:rsidRPr="00C9316F" w:rsidRDefault="00412339" w:rsidP="00412339">
            <w:pPr>
              <w:jc w:val="center"/>
              <w:rPr>
                <w:rFonts w:ascii="Times New Roman" w:eastAsia="Times New Roman" w:hAnsi="Times New Roman" w:cs="Times New Roman"/>
                <w:color w:val="000000"/>
              </w:rPr>
            </w:pPr>
            <w:r w:rsidRPr="003D018C">
              <w:rPr>
                <w:rFonts w:ascii="Times New Roman" w:eastAsia="Times New Roman" w:hAnsi="Times New Roman" w:cs="Times New Roman"/>
                <w:color w:val="000000"/>
              </w:rPr>
              <w:t>Passage task</w:t>
            </w:r>
            <w:r w:rsidR="00B15B5E" w:rsidRPr="00521F52">
              <w:rPr>
                <w:rFonts w:ascii="Times New Roman" w:eastAsia="Times New Roman" w:hAnsi="Times New Roman" w:cs="Times New Roman"/>
                <w:color w:val="000000"/>
              </w:rPr>
              <w:t>:</w:t>
            </w:r>
            <w:r w:rsidRPr="00265462">
              <w:rPr>
                <w:rFonts w:ascii="Times New Roman" w:eastAsia="Times New Roman" w:hAnsi="Times New Roman" w:cs="Times New Roman"/>
                <w:color w:val="000000"/>
              </w:rPr>
              <w:t xml:space="preserve"> </w:t>
            </w:r>
            <w:r w:rsidR="000F596C" w:rsidRPr="00265462">
              <w:rPr>
                <w:rFonts w:ascii="Times New Roman" w:eastAsia="Times New Roman" w:hAnsi="Times New Roman" w:cs="Times New Roman"/>
                <w:color w:val="000000"/>
              </w:rPr>
              <w:t>S</w:t>
            </w:r>
            <w:r w:rsidR="0070159E" w:rsidRPr="00C9316F">
              <w:rPr>
                <w:rFonts w:ascii="Times New Roman" w:eastAsia="Times New Roman" w:hAnsi="Times New Roman" w:cs="Times New Roman"/>
                <w:color w:val="000000"/>
              </w:rPr>
              <w:t>poken</w:t>
            </w:r>
            <w:r w:rsidRPr="00C9316F">
              <w:rPr>
                <w:rFonts w:ascii="Times New Roman" w:eastAsia="Times New Roman" w:hAnsi="Times New Roman" w:cs="Times New Roman"/>
                <w:color w:val="000000"/>
              </w:rPr>
              <w:t xml:space="preserve"> condition</w:t>
            </w:r>
          </w:p>
        </w:tc>
      </w:tr>
      <w:tr w:rsidR="000F596C" w:rsidRPr="003D018C" w14:paraId="229819BD" w14:textId="77777777" w:rsidTr="000F596C">
        <w:trPr>
          <w:trHeight w:val="300"/>
        </w:trPr>
        <w:tc>
          <w:tcPr>
            <w:tcW w:w="10815" w:type="dxa"/>
            <w:gridSpan w:val="9"/>
            <w:shd w:val="clear" w:color="auto" w:fill="auto"/>
            <w:noWrap/>
            <w:vAlign w:val="bottom"/>
          </w:tcPr>
          <w:p w14:paraId="3EA387A8" w14:textId="77777777" w:rsidR="000F596C" w:rsidRPr="00521F52" w:rsidRDefault="000F596C" w:rsidP="00CB41A4">
            <w:pPr>
              <w:rPr>
                <w:rFonts w:ascii="Times New Roman" w:eastAsia="Times New Roman" w:hAnsi="Times New Roman" w:cs="Times New Roman"/>
                <w:color w:val="000000"/>
                <w:highlight w:val="yellow"/>
              </w:rPr>
            </w:pPr>
            <w:r w:rsidRPr="003D018C">
              <w:rPr>
                <w:rFonts w:ascii="Times New Roman" w:eastAsia="Times New Roman" w:hAnsi="Times New Roman" w:cs="Times New Roman"/>
                <w:color w:val="000000"/>
              </w:rPr>
              <w:t>Speech &gt; Rest</w:t>
            </w:r>
          </w:p>
        </w:tc>
      </w:tr>
      <w:tr w:rsidR="00C9076A" w:rsidRPr="003D018C" w14:paraId="64F7547B" w14:textId="77777777" w:rsidTr="00C9076A">
        <w:trPr>
          <w:trHeight w:val="900"/>
        </w:trPr>
        <w:tc>
          <w:tcPr>
            <w:tcW w:w="915" w:type="dxa"/>
            <w:shd w:val="clear" w:color="auto" w:fill="auto"/>
            <w:noWrap/>
            <w:vAlign w:val="bottom"/>
            <w:hideMark/>
          </w:tcPr>
          <w:p w14:paraId="40203C1B"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58.5</w:t>
            </w:r>
          </w:p>
        </w:tc>
        <w:tc>
          <w:tcPr>
            <w:tcW w:w="900" w:type="dxa"/>
            <w:shd w:val="clear" w:color="auto" w:fill="auto"/>
            <w:noWrap/>
            <w:vAlign w:val="bottom"/>
            <w:hideMark/>
          </w:tcPr>
          <w:p w14:paraId="2FAEA67C" w14:textId="77777777" w:rsidR="00C9076A" w:rsidRPr="00521F52" w:rsidRDefault="00C9076A"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13.5</w:t>
            </w:r>
          </w:p>
        </w:tc>
        <w:tc>
          <w:tcPr>
            <w:tcW w:w="810" w:type="dxa"/>
            <w:shd w:val="clear" w:color="auto" w:fill="auto"/>
            <w:noWrap/>
            <w:vAlign w:val="bottom"/>
            <w:hideMark/>
          </w:tcPr>
          <w:p w14:paraId="5A35B23F" w14:textId="77777777" w:rsidR="00C9076A" w:rsidRPr="00265462" w:rsidRDefault="00C9076A"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8.5</w:t>
            </w:r>
          </w:p>
        </w:tc>
        <w:tc>
          <w:tcPr>
            <w:tcW w:w="1170" w:type="dxa"/>
            <w:shd w:val="clear" w:color="auto" w:fill="auto"/>
            <w:noWrap/>
            <w:vAlign w:val="bottom"/>
            <w:hideMark/>
          </w:tcPr>
          <w:p w14:paraId="5903F480" w14:textId="77777777" w:rsidR="00C9076A" w:rsidRPr="00C9316F" w:rsidRDefault="00C9076A"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9.606</w:t>
            </w:r>
          </w:p>
        </w:tc>
        <w:tc>
          <w:tcPr>
            <w:tcW w:w="990" w:type="dxa"/>
            <w:shd w:val="clear" w:color="auto" w:fill="auto"/>
            <w:noWrap/>
            <w:vAlign w:val="bottom"/>
            <w:hideMark/>
          </w:tcPr>
          <w:p w14:paraId="07C7B5A2"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1920</w:t>
            </w:r>
          </w:p>
        </w:tc>
        <w:tc>
          <w:tcPr>
            <w:tcW w:w="990" w:type="dxa"/>
            <w:shd w:val="clear" w:color="auto" w:fill="auto"/>
            <w:noWrap/>
            <w:vAlign w:val="bottom"/>
            <w:hideMark/>
          </w:tcPr>
          <w:p w14:paraId="138FC73E"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25" w:type="dxa"/>
            <w:shd w:val="clear" w:color="auto" w:fill="auto"/>
            <w:vAlign w:val="bottom"/>
            <w:hideMark/>
          </w:tcPr>
          <w:p w14:paraId="0DDB62A1"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Superior temporal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inferior frontal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middle temporal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34636A72" w14:textId="77777777" w:rsidR="00C9076A" w:rsidRPr="003D018C" w:rsidRDefault="00C9076A" w:rsidP="00412339">
            <w:pPr>
              <w:rPr>
                <w:rFonts w:ascii="Times New Roman" w:eastAsia="Times New Roman" w:hAnsi="Times New Roman" w:cs="Times New Roman"/>
                <w:color w:val="000000"/>
              </w:rPr>
            </w:pPr>
          </w:p>
        </w:tc>
      </w:tr>
      <w:tr w:rsidR="00C9076A" w:rsidRPr="003D018C" w14:paraId="5F1C4302" w14:textId="77777777" w:rsidTr="00C9076A">
        <w:trPr>
          <w:trHeight w:val="600"/>
        </w:trPr>
        <w:tc>
          <w:tcPr>
            <w:tcW w:w="915" w:type="dxa"/>
            <w:shd w:val="clear" w:color="auto" w:fill="auto"/>
            <w:noWrap/>
            <w:vAlign w:val="bottom"/>
            <w:hideMark/>
          </w:tcPr>
          <w:p w14:paraId="7F70CDF1"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-61.5</w:t>
            </w:r>
          </w:p>
        </w:tc>
        <w:tc>
          <w:tcPr>
            <w:tcW w:w="900" w:type="dxa"/>
            <w:shd w:val="clear" w:color="auto" w:fill="auto"/>
            <w:noWrap/>
            <w:vAlign w:val="bottom"/>
            <w:hideMark/>
          </w:tcPr>
          <w:p w14:paraId="25999FE5" w14:textId="77777777" w:rsidR="00C9076A" w:rsidRPr="00521F52" w:rsidRDefault="00C9076A"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13.5</w:t>
            </w:r>
          </w:p>
        </w:tc>
        <w:tc>
          <w:tcPr>
            <w:tcW w:w="810" w:type="dxa"/>
            <w:shd w:val="clear" w:color="auto" w:fill="auto"/>
            <w:noWrap/>
            <w:vAlign w:val="bottom"/>
            <w:hideMark/>
          </w:tcPr>
          <w:p w14:paraId="1197EC16" w14:textId="77777777" w:rsidR="00C9076A" w:rsidRPr="00265462" w:rsidRDefault="00C9076A"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5.5</w:t>
            </w:r>
          </w:p>
        </w:tc>
        <w:tc>
          <w:tcPr>
            <w:tcW w:w="1170" w:type="dxa"/>
            <w:shd w:val="clear" w:color="auto" w:fill="auto"/>
            <w:noWrap/>
            <w:vAlign w:val="bottom"/>
            <w:hideMark/>
          </w:tcPr>
          <w:p w14:paraId="0C48BDF2" w14:textId="77777777" w:rsidR="00C9076A" w:rsidRPr="00C9316F" w:rsidRDefault="00C9076A"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11.408</w:t>
            </w:r>
          </w:p>
        </w:tc>
        <w:tc>
          <w:tcPr>
            <w:tcW w:w="990" w:type="dxa"/>
            <w:shd w:val="clear" w:color="auto" w:fill="auto"/>
            <w:noWrap/>
            <w:vAlign w:val="bottom"/>
            <w:hideMark/>
          </w:tcPr>
          <w:p w14:paraId="5DAB97FF"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1244</w:t>
            </w:r>
          </w:p>
        </w:tc>
        <w:tc>
          <w:tcPr>
            <w:tcW w:w="990" w:type="dxa"/>
            <w:shd w:val="clear" w:color="auto" w:fill="auto"/>
            <w:noWrap/>
            <w:vAlign w:val="bottom"/>
            <w:hideMark/>
          </w:tcPr>
          <w:p w14:paraId="1AF2FC7D"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25" w:type="dxa"/>
            <w:shd w:val="clear" w:color="auto" w:fill="auto"/>
            <w:vAlign w:val="bottom"/>
            <w:hideMark/>
          </w:tcPr>
          <w:p w14:paraId="76CCFBA2"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Superior temporal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middle temporal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30DE66D8" w14:textId="77777777" w:rsidR="00C9076A" w:rsidRPr="003D018C" w:rsidRDefault="00C9076A" w:rsidP="00412339">
            <w:pPr>
              <w:rPr>
                <w:rFonts w:ascii="Times New Roman" w:eastAsia="Times New Roman" w:hAnsi="Times New Roman" w:cs="Times New Roman"/>
                <w:color w:val="000000"/>
              </w:rPr>
            </w:pPr>
          </w:p>
        </w:tc>
      </w:tr>
      <w:tr w:rsidR="00C9076A" w:rsidRPr="003D018C" w14:paraId="16896C56" w14:textId="77777777" w:rsidTr="00C9076A">
        <w:trPr>
          <w:trHeight w:val="300"/>
        </w:trPr>
        <w:tc>
          <w:tcPr>
            <w:tcW w:w="915" w:type="dxa"/>
            <w:shd w:val="clear" w:color="auto" w:fill="auto"/>
            <w:noWrap/>
            <w:vAlign w:val="bottom"/>
            <w:hideMark/>
          </w:tcPr>
          <w:p w14:paraId="5A439C0F"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-19.5</w:t>
            </w:r>
          </w:p>
        </w:tc>
        <w:tc>
          <w:tcPr>
            <w:tcW w:w="900" w:type="dxa"/>
            <w:shd w:val="clear" w:color="auto" w:fill="auto"/>
            <w:noWrap/>
            <w:vAlign w:val="bottom"/>
            <w:hideMark/>
          </w:tcPr>
          <w:p w14:paraId="6EC6E0B6" w14:textId="77777777" w:rsidR="00C9076A" w:rsidRPr="00521F52" w:rsidRDefault="00C9076A"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76.5</w:t>
            </w:r>
          </w:p>
        </w:tc>
        <w:tc>
          <w:tcPr>
            <w:tcW w:w="810" w:type="dxa"/>
            <w:shd w:val="clear" w:color="auto" w:fill="auto"/>
            <w:noWrap/>
            <w:vAlign w:val="bottom"/>
            <w:hideMark/>
          </w:tcPr>
          <w:p w14:paraId="5EA78A38" w14:textId="77777777" w:rsidR="00C9076A" w:rsidRPr="00265462" w:rsidRDefault="00C9076A"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-33.5</w:t>
            </w:r>
          </w:p>
        </w:tc>
        <w:tc>
          <w:tcPr>
            <w:tcW w:w="1170" w:type="dxa"/>
            <w:shd w:val="clear" w:color="auto" w:fill="auto"/>
            <w:noWrap/>
            <w:vAlign w:val="bottom"/>
            <w:hideMark/>
          </w:tcPr>
          <w:p w14:paraId="5C6E79F5" w14:textId="77777777" w:rsidR="00C9076A" w:rsidRPr="00C9316F" w:rsidRDefault="00C9076A"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8.138</w:t>
            </w:r>
          </w:p>
        </w:tc>
        <w:tc>
          <w:tcPr>
            <w:tcW w:w="990" w:type="dxa"/>
            <w:shd w:val="clear" w:color="auto" w:fill="auto"/>
            <w:noWrap/>
            <w:vAlign w:val="bottom"/>
            <w:hideMark/>
          </w:tcPr>
          <w:p w14:paraId="15499043"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377</w:t>
            </w:r>
          </w:p>
        </w:tc>
        <w:tc>
          <w:tcPr>
            <w:tcW w:w="990" w:type="dxa"/>
            <w:shd w:val="clear" w:color="auto" w:fill="auto"/>
            <w:noWrap/>
            <w:vAlign w:val="bottom"/>
            <w:hideMark/>
          </w:tcPr>
          <w:p w14:paraId="42300F2A"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25" w:type="dxa"/>
            <w:shd w:val="clear" w:color="auto" w:fill="auto"/>
            <w:vAlign w:val="bottom"/>
            <w:hideMark/>
          </w:tcPr>
          <w:p w14:paraId="48C29A45" w14:textId="77777777" w:rsidR="00C9076A" w:rsidRPr="003D018C" w:rsidRDefault="00C9076A" w:rsidP="00412339">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Pyramis</w:t>
            </w:r>
            <w:proofErr w:type="spellEnd"/>
          </w:p>
        </w:tc>
        <w:tc>
          <w:tcPr>
            <w:tcW w:w="915" w:type="dxa"/>
            <w:gridSpan w:val="2"/>
            <w:shd w:val="clear" w:color="auto" w:fill="auto"/>
            <w:noWrap/>
            <w:vAlign w:val="bottom"/>
            <w:hideMark/>
          </w:tcPr>
          <w:p w14:paraId="6CA52500" w14:textId="77777777" w:rsidR="00C9076A" w:rsidRPr="003D018C" w:rsidRDefault="00C9076A" w:rsidP="00412339">
            <w:pPr>
              <w:rPr>
                <w:rFonts w:ascii="Times New Roman" w:eastAsia="Times New Roman" w:hAnsi="Times New Roman" w:cs="Times New Roman"/>
                <w:color w:val="000000"/>
              </w:rPr>
            </w:pPr>
          </w:p>
        </w:tc>
      </w:tr>
      <w:tr w:rsidR="00C9076A" w:rsidRPr="003D018C" w14:paraId="079F760A" w14:textId="77777777" w:rsidTr="00C9076A">
        <w:trPr>
          <w:trHeight w:val="300"/>
        </w:trPr>
        <w:tc>
          <w:tcPr>
            <w:tcW w:w="915" w:type="dxa"/>
            <w:shd w:val="clear" w:color="auto" w:fill="auto"/>
            <w:noWrap/>
            <w:vAlign w:val="bottom"/>
            <w:hideMark/>
          </w:tcPr>
          <w:p w14:paraId="310DD21F"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25.5</w:t>
            </w:r>
          </w:p>
        </w:tc>
        <w:tc>
          <w:tcPr>
            <w:tcW w:w="900" w:type="dxa"/>
            <w:shd w:val="clear" w:color="auto" w:fill="auto"/>
            <w:noWrap/>
            <w:vAlign w:val="bottom"/>
            <w:hideMark/>
          </w:tcPr>
          <w:p w14:paraId="7A42AF8C" w14:textId="77777777" w:rsidR="00C9076A" w:rsidRPr="00521F52" w:rsidRDefault="00C9076A"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79.5</w:t>
            </w:r>
          </w:p>
        </w:tc>
        <w:tc>
          <w:tcPr>
            <w:tcW w:w="810" w:type="dxa"/>
            <w:shd w:val="clear" w:color="auto" w:fill="auto"/>
            <w:noWrap/>
            <w:vAlign w:val="bottom"/>
            <w:hideMark/>
          </w:tcPr>
          <w:p w14:paraId="6B558837" w14:textId="77777777" w:rsidR="00C9076A" w:rsidRPr="00265462" w:rsidRDefault="00C9076A"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-27.5</w:t>
            </w:r>
          </w:p>
        </w:tc>
        <w:tc>
          <w:tcPr>
            <w:tcW w:w="1170" w:type="dxa"/>
            <w:shd w:val="clear" w:color="auto" w:fill="auto"/>
            <w:noWrap/>
            <w:vAlign w:val="bottom"/>
            <w:hideMark/>
          </w:tcPr>
          <w:p w14:paraId="4B5797A5" w14:textId="77777777" w:rsidR="00C9076A" w:rsidRPr="00C9316F" w:rsidRDefault="00C9076A"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4.351</w:t>
            </w:r>
          </w:p>
        </w:tc>
        <w:tc>
          <w:tcPr>
            <w:tcW w:w="990" w:type="dxa"/>
            <w:shd w:val="clear" w:color="auto" w:fill="auto"/>
            <w:noWrap/>
            <w:vAlign w:val="bottom"/>
            <w:hideMark/>
          </w:tcPr>
          <w:p w14:paraId="7A6183E8"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164</w:t>
            </w:r>
          </w:p>
        </w:tc>
        <w:tc>
          <w:tcPr>
            <w:tcW w:w="990" w:type="dxa"/>
            <w:shd w:val="clear" w:color="auto" w:fill="auto"/>
            <w:noWrap/>
            <w:vAlign w:val="bottom"/>
            <w:hideMark/>
          </w:tcPr>
          <w:p w14:paraId="0A0E5BDD"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25" w:type="dxa"/>
            <w:shd w:val="clear" w:color="auto" w:fill="auto"/>
            <w:vAlign w:val="bottom"/>
            <w:hideMark/>
          </w:tcPr>
          <w:p w14:paraId="63E6D512"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Tuber</w:t>
            </w:r>
          </w:p>
        </w:tc>
        <w:tc>
          <w:tcPr>
            <w:tcW w:w="915" w:type="dxa"/>
            <w:gridSpan w:val="2"/>
            <w:shd w:val="clear" w:color="auto" w:fill="auto"/>
            <w:noWrap/>
            <w:vAlign w:val="bottom"/>
            <w:hideMark/>
          </w:tcPr>
          <w:p w14:paraId="2988FEB0" w14:textId="77777777" w:rsidR="00C9076A" w:rsidRPr="003D018C" w:rsidRDefault="00C9076A" w:rsidP="00412339">
            <w:pPr>
              <w:rPr>
                <w:rFonts w:ascii="Times New Roman" w:eastAsia="Times New Roman" w:hAnsi="Times New Roman" w:cs="Times New Roman"/>
                <w:color w:val="000000"/>
              </w:rPr>
            </w:pPr>
          </w:p>
        </w:tc>
      </w:tr>
      <w:tr w:rsidR="00C9076A" w:rsidRPr="003D018C" w14:paraId="0712CAC9" w14:textId="77777777" w:rsidTr="00C9076A">
        <w:trPr>
          <w:trHeight w:val="300"/>
        </w:trPr>
        <w:tc>
          <w:tcPr>
            <w:tcW w:w="915" w:type="dxa"/>
            <w:shd w:val="clear" w:color="auto" w:fill="auto"/>
            <w:noWrap/>
            <w:vAlign w:val="bottom"/>
            <w:hideMark/>
          </w:tcPr>
          <w:p w14:paraId="0B8017C8"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10.5</w:t>
            </w:r>
          </w:p>
        </w:tc>
        <w:tc>
          <w:tcPr>
            <w:tcW w:w="900" w:type="dxa"/>
            <w:shd w:val="clear" w:color="auto" w:fill="auto"/>
            <w:noWrap/>
            <w:vAlign w:val="bottom"/>
            <w:hideMark/>
          </w:tcPr>
          <w:p w14:paraId="4C1D0555" w14:textId="77777777" w:rsidR="00C9076A" w:rsidRPr="00521F52" w:rsidRDefault="00C9076A"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-40.5</w:t>
            </w:r>
          </w:p>
        </w:tc>
        <w:tc>
          <w:tcPr>
            <w:tcW w:w="810" w:type="dxa"/>
            <w:shd w:val="clear" w:color="auto" w:fill="auto"/>
            <w:noWrap/>
            <w:vAlign w:val="bottom"/>
            <w:hideMark/>
          </w:tcPr>
          <w:p w14:paraId="10627821" w14:textId="77777777" w:rsidR="00C9076A" w:rsidRPr="00265462" w:rsidRDefault="00C9076A"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50.5</w:t>
            </w:r>
          </w:p>
        </w:tc>
        <w:tc>
          <w:tcPr>
            <w:tcW w:w="1170" w:type="dxa"/>
            <w:shd w:val="clear" w:color="auto" w:fill="auto"/>
            <w:noWrap/>
            <w:vAlign w:val="bottom"/>
            <w:hideMark/>
          </w:tcPr>
          <w:p w14:paraId="2CA75332" w14:textId="77777777" w:rsidR="00C9076A" w:rsidRPr="00C9316F" w:rsidRDefault="00C9076A"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4.889</w:t>
            </w:r>
          </w:p>
        </w:tc>
        <w:tc>
          <w:tcPr>
            <w:tcW w:w="990" w:type="dxa"/>
            <w:shd w:val="clear" w:color="auto" w:fill="auto"/>
            <w:noWrap/>
            <w:vAlign w:val="bottom"/>
            <w:hideMark/>
          </w:tcPr>
          <w:p w14:paraId="2A2F6A66"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38</w:t>
            </w:r>
          </w:p>
        </w:tc>
        <w:tc>
          <w:tcPr>
            <w:tcW w:w="990" w:type="dxa"/>
            <w:shd w:val="clear" w:color="auto" w:fill="auto"/>
            <w:noWrap/>
            <w:vAlign w:val="bottom"/>
            <w:hideMark/>
          </w:tcPr>
          <w:p w14:paraId="78119E99" w14:textId="77777777" w:rsidR="00C9076A" w:rsidRPr="003D018C" w:rsidRDefault="00C9076A" w:rsidP="00412339">
            <w:pPr>
              <w:rPr>
                <w:rFonts w:ascii="Times New Roman" w:eastAsia="Times New Roman" w:hAnsi="Times New Roman" w:cs="Times New Roman"/>
                <w:color w:val="000000"/>
                <w:highlight w:val="yellow"/>
              </w:rPr>
            </w:pPr>
            <w:r w:rsidRPr="003D018C">
              <w:rPr>
                <w:rFonts w:ascii="Times New Roman" w:eastAsia="Times New Roman" w:hAnsi="Times New Roman" w:cs="Times New Roman"/>
                <w:color w:val="000000"/>
              </w:rPr>
              <w:t>L</w:t>
            </w:r>
          </w:p>
        </w:tc>
        <w:tc>
          <w:tcPr>
            <w:tcW w:w="4125" w:type="dxa"/>
            <w:shd w:val="clear" w:color="auto" w:fill="auto"/>
            <w:vAlign w:val="bottom"/>
            <w:hideMark/>
          </w:tcPr>
          <w:p w14:paraId="56FE41BA" w14:textId="77777777" w:rsidR="00C9076A" w:rsidRPr="003D018C" w:rsidRDefault="00C9076A" w:rsidP="00412339">
            <w:pPr>
              <w:rPr>
                <w:rFonts w:ascii="Times New Roman" w:eastAsia="Times New Roman" w:hAnsi="Times New Roman" w:cs="Times New Roman"/>
                <w:color w:val="000000"/>
                <w:highlight w:val="yellow"/>
              </w:rPr>
            </w:pPr>
            <w:r w:rsidRPr="003D018C">
              <w:rPr>
                <w:rFonts w:ascii="Times New Roman" w:eastAsia="Times New Roman" w:hAnsi="Times New Roman" w:cs="Times New Roman"/>
                <w:color w:val="000000"/>
              </w:rPr>
              <w:t xml:space="preserve">Superior frontal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732C5702" w14:textId="77777777" w:rsidR="00C9076A" w:rsidRPr="003D018C" w:rsidRDefault="00C9076A" w:rsidP="00412339">
            <w:pPr>
              <w:rPr>
                <w:rFonts w:ascii="Times New Roman" w:eastAsia="Times New Roman" w:hAnsi="Times New Roman" w:cs="Times New Roman"/>
                <w:color w:val="000000"/>
              </w:rPr>
            </w:pPr>
          </w:p>
        </w:tc>
      </w:tr>
      <w:tr w:rsidR="00C9076A" w:rsidRPr="003D018C" w14:paraId="3614BDC4" w14:textId="77777777" w:rsidTr="00C9076A">
        <w:trPr>
          <w:trHeight w:val="300"/>
        </w:trPr>
        <w:tc>
          <w:tcPr>
            <w:tcW w:w="915" w:type="dxa"/>
            <w:shd w:val="clear" w:color="auto" w:fill="auto"/>
            <w:noWrap/>
            <w:vAlign w:val="bottom"/>
            <w:hideMark/>
          </w:tcPr>
          <w:p w14:paraId="76FA3996"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-52.5</w:t>
            </w:r>
          </w:p>
        </w:tc>
        <w:tc>
          <w:tcPr>
            <w:tcW w:w="900" w:type="dxa"/>
            <w:shd w:val="clear" w:color="auto" w:fill="auto"/>
            <w:noWrap/>
            <w:vAlign w:val="bottom"/>
            <w:hideMark/>
          </w:tcPr>
          <w:p w14:paraId="78803503" w14:textId="77777777" w:rsidR="00C9076A" w:rsidRPr="00521F52" w:rsidRDefault="00C9076A"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61.5</w:t>
            </w:r>
          </w:p>
        </w:tc>
        <w:tc>
          <w:tcPr>
            <w:tcW w:w="810" w:type="dxa"/>
            <w:shd w:val="clear" w:color="auto" w:fill="auto"/>
            <w:noWrap/>
            <w:vAlign w:val="bottom"/>
            <w:hideMark/>
          </w:tcPr>
          <w:p w14:paraId="697EA84D" w14:textId="77777777" w:rsidR="00C9076A" w:rsidRPr="00265462" w:rsidRDefault="00C9076A"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20.5</w:t>
            </w:r>
          </w:p>
        </w:tc>
        <w:tc>
          <w:tcPr>
            <w:tcW w:w="1170" w:type="dxa"/>
            <w:shd w:val="clear" w:color="auto" w:fill="auto"/>
            <w:noWrap/>
            <w:vAlign w:val="bottom"/>
            <w:hideMark/>
          </w:tcPr>
          <w:p w14:paraId="3B0B87B0" w14:textId="77777777" w:rsidR="00C9076A" w:rsidRPr="00C9316F" w:rsidRDefault="00C9076A"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4.589</w:t>
            </w:r>
          </w:p>
        </w:tc>
        <w:tc>
          <w:tcPr>
            <w:tcW w:w="990" w:type="dxa"/>
            <w:shd w:val="clear" w:color="auto" w:fill="auto"/>
            <w:noWrap/>
            <w:vAlign w:val="bottom"/>
            <w:hideMark/>
          </w:tcPr>
          <w:p w14:paraId="44612C20"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32</w:t>
            </w:r>
          </w:p>
        </w:tc>
        <w:tc>
          <w:tcPr>
            <w:tcW w:w="990" w:type="dxa"/>
            <w:shd w:val="clear" w:color="auto" w:fill="auto"/>
            <w:noWrap/>
            <w:vAlign w:val="bottom"/>
            <w:hideMark/>
          </w:tcPr>
          <w:p w14:paraId="5EE6A283" w14:textId="77777777" w:rsidR="00C9076A" w:rsidRPr="003D018C" w:rsidRDefault="00C9076A" w:rsidP="00412339">
            <w:pPr>
              <w:rPr>
                <w:rFonts w:ascii="Times New Roman" w:eastAsia="Times New Roman" w:hAnsi="Times New Roman" w:cs="Times New Roman"/>
                <w:color w:val="000000"/>
                <w:highlight w:val="yellow"/>
              </w:rPr>
            </w:pPr>
            <w:r w:rsidRPr="003D018C">
              <w:rPr>
                <w:rFonts w:ascii="Times New Roman" w:eastAsia="Times New Roman" w:hAnsi="Times New Roman" w:cs="Times New Roman"/>
                <w:color w:val="000000"/>
              </w:rPr>
              <w:t>R</w:t>
            </w:r>
          </w:p>
        </w:tc>
        <w:tc>
          <w:tcPr>
            <w:tcW w:w="4125" w:type="dxa"/>
            <w:shd w:val="clear" w:color="auto" w:fill="auto"/>
            <w:vAlign w:val="bottom"/>
            <w:hideMark/>
          </w:tcPr>
          <w:p w14:paraId="50F56217" w14:textId="77777777" w:rsidR="00C9076A" w:rsidRPr="003D018C" w:rsidRDefault="00C9076A" w:rsidP="00412339">
            <w:pPr>
              <w:rPr>
                <w:rFonts w:ascii="Times New Roman" w:eastAsia="Times New Roman" w:hAnsi="Times New Roman" w:cs="Times New Roman"/>
                <w:color w:val="000000"/>
                <w:highlight w:val="yellow"/>
              </w:rPr>
            </w:pPr>
            <w:r w:rsidRPr="003D018C">
              <w:rPr>
                <w:rFonts w:ascii="Times New Roman" w:eastAsia="Times New Roman" w:hAnsi="Times New Roman" w:cs="Times New Roman"/>
                <w:color w:val="000000"/>
              </w:rPr>
              <w:t xml:space="preserve">Superior temporal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70C0F8C6" w14:textId="77777777" w:rsidR="00C9076A" w:rsidRPr="003D018C" w:rsidRDefault="00C9076A" w:rsidP="00412339">
            <w:pPr>
              <w:rPr>
                <w:rFonts w:ascii="Times New Roman" w:eastAsia="Times New Roman" w:hAnsi="Times New Roman" w:cs="Times New Roman"/>
                <w:color w:val="000000"/>
              </w:rPr>
            </w:pPr>
          </w:p>
        </w:tc>
      </w:tr>
      <w:tr w:rsidR="00C9076A" w:rsidRPr="003D018C" w14:paraId="3F4D76D2" w14:textId="77777777" w:rsidTr="00C9076A">
        <w:trPr>
          <w:trHeight w:val="300"/>
        </w:trPr>
        <w:tc>
          <w:tcPr>
            <w:tcW w:w="915" w:type="dxa"/>
            <w:shd w:val="clear" w:color="auto" w:fill="auto"/>
            <w:noWrap/>
            <w:vAlign w:val="bottom"/>
            <w:hideMark/>
          </w:tcPr>
          <w:p w14:paraId="54C0C92A"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-1.5</w:t>
            </w:r>
          </w:p>
        </w:tc>
        <w:tc>
          <w:tcPr>
            <w:tcW w:w="900" w:type="dxa"/>
            <w:shd w:val="clear" w:color="auto" w:fill="auto"/>
            <w:noWrap/>
            <w:vAlign w:val="bottom"/>
            <w:hideMark/>
          </w:tcPr>
          <w:p w14:paraId="02F23C9C" w14:textId="77777777" w:rsidR="00C9076A" w:rsidRPr="00521F52" w:rsidRDefault="00C9076A"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-46.5</w:t>
            </w:r>
          </w:p>
        </w:tc>
        <w:tc>
          <w:tcPr>
            <w:tcW w:w="810" w:type="dxa"/>
            <w:shd w:val="clear" w:color="auto" w:fill="auto"/>
            <w:noWrap/>
            <w:vAlign w:val="bottom"/>
            <w:hideMark/>
          </w:tcPr>
          <w:p w14:paraId="220BD2D0" w14:textId="77777777" w:rsidR="00C9076A" w:rsidRPr="00265462" w:rsidRDefault="00C9076A"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-9.5</w:t>
            </w:r>
          </w:p>
        </w:tc>
        <w:tc>
          <w:tcPr>
            <w:tcW w:w="1170" w:type="dxa"/>
            <w:shd w:val="clear" w:color="auto" w:fill="auto"/>
            <w:noWrap/>
            <w:vAlign w:val="bottom"/>
            <w:hideMark/>
          </w:tcPr>
          <w:p w14:paraId="3AA33A80" w14:textId="77777777" w:rsidR="00C9076A" w:rsidRPr="00C9316F" w:rsidRDefault="00C9076A"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4.213</w:t>
            </w:r>
          </w:p>
        </w:tc>
        <w:tc>
          <w:tcPr>
            <w:tcW w:w="990" w:type="dxa"/>
            <w:shd w:val="clear" w:color="auto" w:fill="auto"/>
            <w:noWrap/>
            <w:vAlign w:val="bottom"/>
            <w:hideMark/>
          </w:tcPr>
          <w:p w14:paraId="23080F2D"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25</w:t>
            </w:r>
          </w:p>
        </w:tc>
        <w:tc>
          <w:tcPr>
            <w:tcW w:w="990" w:type="dxa"/>
            <w:shd w:val="clear" w:color="auto" w:fill="auto"/>
            <w:noWrap/>
            <w:vAlign w:val="bottom"/>
            <w:hideMark/>
          </w:tcPr>
          <w:p w14:paraId="073B008D"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25" w:type="dxa"/>
            <w:shd w:val="clear" w:color="auto" w:fill="auto"/>
            <w:vAlign w:val="bottom"/>
            <w:hideMark/>
          </w:tcPr>
          <w:p w14:paraId="7D90D478"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Medial frontal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38340917" w14:textId="77777777" w:rsidR="00C9076A" w:rsidRPr="003D018C" w:rsidRDefault="00C9076A" w:rsidP="00412339">
            <w:pPr>
              <w:rPr>
                <w:rFonts w:ascii="Times New Roman" w:eastAsia="Times New Roman" w:hAnsi="Times New Roman" w:cs="Times New Roman"/>
                <w:color w:val="000000"/>
              </w:rPr>
            </w:pPr>
          </w:p>
        </w:tc>
      </w:tr>
      <w:tr w:rsidR="00C9076A" w:rsidRPr="003D018C" w14:paraId="1BA0C2BF" w14:textId="77777777" w:rsidTr="00C9076A">
        <w:trPr>
          <w:trHeight w:val="300"/>
        </w:trPr>
        <w:tc>
          <w:tcPr>
            <w:tcW w:w="915" w:type="dxa"/>
            <w:shd w:val="clear" w:color="auto" w:fill="auto"/>
            <w:noWrap/>
            <w:vAlign w:val="bottom"/>
            <w:hideMark/>
          </w:tcPr>
          <w:p w14:paraId="19D42A5C"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1.5</w:t>
            </w:r>
          </w:p>
        </w:tc>
        <w:tc>
          <w:tcPr>
            <w:tcW w:w="900" w:type="dxa"/>
            <w:shd w:val="clear" w:color="auto" w:fill="auto"/>
            <w:noWrap/>
            <w:vAlign w:val="bottom"/>
            <w:hideMark/>
          </w:tcPr>
          <w:p w14:paraId="7B69DD9D" w14:textId="77777777" w:rsidR="00C9076A" w:rsidRPr="00521F52" w:rsidRDefault="00C9076A"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58.5</w:t>
            </w:r>
          </w:p>
        </w:tc>
        <w:tc>
          <w:tcPr>
            <w:tcW w:w="810" w:type="dxa"/>
            <w:shd w:val="clear" w:color="auto" w:fill="auto"/>
            <w:noWrap/>
            <w:vAlign w:val="bottom"/>
            <w:hideMark/>
          </w:tcPr>
          <w:p w14:paraId="2767DA34" w14:textId="77777777" w:rsidR="00C9076A" w:rsidRPr="00265462" w:rsidRDefault="00C9076A"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29.5</w:t>
            </w:r>
          </w:p>
        </w:tc>
        <w:tc>
          <w:tcPr>
            <w:tcW w:w="1170" w:type="dxa"/>
            <w:shd w:val="clear" w:color="auto" w:fill="auto"/>
            <w:noWrap/>
            <w:vAlign w:val="bottom"/>
            <w:hideMark/>
          </w:tcPr>
          <w:p w14:paraId="562AD4A1" w14:textId="77777777" w:rsidR="00C9076A" w:rsidRPr="00C9316F" w:rsidRDefault="00C9076A"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5.329</w:t>
            </w:r>
          </w:p>
        </w:tc>
        <w:tc>
          <w:tcPr>
            <w:tcW w:w="990" w:type="dxa"/>
            <w:shd w:val="clear" w:color="auto" w:fill="auto"/>
            <w:noWrap/>
            <w:vAlign w:val="bottom"/>
            <w:hideMark/>
          </w:tcPr>
          <w:p w14:paraId="442C193A"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22</w:t>
            </w:r>
          </w:p>
        </w:tc>
        <w:tc>
          <w:tcPr>
            <w:tcW w:w="990" w:type="dxa"/>
            <w:shd w:val="clear" w:color="auto" w:fill="auto"/>
            <w:noWrap/>
            <w:vAlign w:val="bottom"/>
            <w:hideMark/>
          </w:tcPr>
          <w:p w14:paraId="6AD09FC2"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4125" w:type="dxa"/>
            <w:shd w:val="clear" w:color="auto" w:fill="auto"/>
            <w:vAlign w:val="bottom"/>
            <w:hideMark/>
          </w:tcPr>
          <w:p w14:paraId="608DBF93"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Cingulate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38FB4C09" w14:textId="77777777" w:rsidR="00C9076A" w:rsidRPr="003D018C" w:rsidRDefault="00C9076A" w:rsidP="00412339">
            <w:pPr>
              <w:rPr>
                <w:rFonts w:ascii="Times New Roman" w:eastAsia="Times New Roman" w:hAnsi="Times New Roman" w:cs="Times New Roman"/>
                <w:color w:val="000000"/>
              </w:rPr>
            </w:pPr>
          </w:p>
        </w:tc>
      </w:tr>
      <w:tr w:rsidR="00C9076A" w:rsidRPr="003D018C" w14:paraId="46434797" w14:textId="77777777" w:rsidTr="00C9076A">
        <w:trPr>
          <w:trHeight w:val="300"/>
        </w:trPr>
        <w:tc>
          <w:tcPr>
            <w:tcW w:w="915" w:type="dxa"/>
            <w:shd w:val="clear" w:color="auto" w:fill="auto"/>
            <w:noWrap/>
            <w:vAlign w:val="bottom"/>
            <w:hideMark/>
          </w:tcPr>
          <w:p w14:paraId="015BEC30"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-13.5</w:t>
            </w:r>
          </w:p>
        </w:tc>
        <w:tc>
          <w:tcPr>
            <w:tcW w:w="900" w:type="dxa"/>
            <w:shd w:val="clear" w:color="auto" w:fill="auto"/>
            <w:noWrap/>
            <w:vAlign w:val="bottom"/>
            <w:hideMark/>
          </w:tcPr>
          <w:p w14:paraId="3E8095E6" w14:textId="77777777" w:rsidR="00C9076A" w:rsidRPr="00521F52" w:rsidRDefault="00C9076A"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-37.5</w:t>
            </w:r>
          </w:p>
        </w:tc>
        <w:tc>
          <w:tcPr>
            <w:tcW w:w="810" w:type="dxa"/>
            <w:shd w:val="clear" w:color="auto" w:fill="auto"/>
            <w:noWrap/>
            <w:vAlign w:val="bottom"/>
            <w:hideMark/>
          </w:tcPr>
          <w:p w14:paraId="660375B1" w14:textId="77777777" w:rsidR="00C9076A" w:rsidRPr="00265462" w:rsidRDefault="00C9076A"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50.5</w:t>
            </w:r>
          </w:p>
        </w:tc>
        <w:tc>
          <w:tcPr>
            <w:tcW w:w="1170" w:type="dxa"/>
            <w:shd w:val="clear" w:color="auto" w:fill="auto"/>
            <w:noWrap/>
            <w:vAlign w:val="bottom"/>
            <w:hideMark/>
          </w:tcPr>
          <w:p w14:paraId="2DC6E423" w14:textId="77777777" w:rsidR="00C9076A" w:rsidRPr="00C9316F" w:rsidRDefault="00C9076A"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4.618</w:t>
            </w:r>
          </w:p>
        </w:tc>
        <w:tc>
          <w:tcPr>
            <w:tcW w:w="990" w:type="dxa"/>
            <w:shd w:val="clear" w:color="auto" w:fill="auto"/>
            <w:noWrap/>
            <w:vAlign w:val="bottom"/>
            <w:hideMark/>
          </w:tcPr>
          <w:p w14:paraId="422AEE94"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21</w:t>
            </w:r>
          </w:p>
        </w:tc>
        <w:tc>
          <w:tcPr>
            <w:tcW w:w="990" w:type="dxa"/>
            <w:shd w:val="clear" w:color="auto" w:fill="auto"/>
            <w:noWrap/>
            <w:vAlign w:val="bottom"/>
            <w:hideMark/>
          </w:tcPr>
          <w:p w14:paraId="040F71C5"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25" w:type="dxa"/>
            <w:shd w:val="clear" w:color="auto" w:fill="auto"/>
            <w:vAlign w:val="bottom"/>
            <w:hideMark/>
          </w:tcPr>
          <w:p w14:paraId="5F8C496A"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Superior frontal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23E93FDA" w14:textId="77777777" w:rsidR="00C9076A" w:rsidRPr="003D018C" w:rsidRDefault="00C9076A" w:rsidP="00412339">
            <w:pPr>
              <w:rPr>
                <w:rFonts w:ascii="Times New Roman" w:eastAsia="Times New Roman" w:hAnsi="Times New Roman" w:cs="Times New Roman"/>
                <w:color w:val="000000"/>
              </w:rPr>
            </w:pPr>
          </w:p>
        </w:tc>
      </w:tr>
      <w:tr w:rsidR="00C9076A" w:rsidRPr="003D018C" w14:paraId="45FA21BD" w14:textId="77777777" w:rsidTr="00C9076A">
        <w:trPr>
          <w:trHeight w:val="300"/>
        </w:trPr>
        <w:tc>
          <w:tcPr>
            <w:tcW w:w="915" w:type="dxa"/>
            <w:shd w:val="clear" w:color="auto" w:fill="auto"/>
            <w:noWrap/>
            <w:vAlign w:val="bottom"/>
            <w:hideMark/>
          </w:tcPr>
          <w:p w14:paraId="1E1E4AF1"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1.5</w:t>
            </w:r>
          </w:p>
        </w:tc>
        <w:tc>
          <w:tcPr>
            <w:tcW w:w="900" w:type="dxa"/>
            <w:shd w:val="clear" w:color="auto" w:fill="auto"/>
            <w:noWrap/>
            <w:vAlign w:val="bottom"/>
            <w:hideMark/>
          </w:tcPr>
          <w:p w14:paraId="0B2DC649" w14:textId="77777777" w:rsidR="00C9076A" w:rsidRPr="00521F52" w:rsidRDefault="00C9076A"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-52.5</w:t>
            </w:r>
          </w:p>
        </w:tc>
        <w:tc>
          <w:tcPr>
            <w:tcW w:w="810" w:type="dxa"/>
            <w:shd w:val="clear" w:color="auto" w:fill="auto"/>
            <w:noWrap/>
            <w:vAlign w:val="bottom"/>
            <w:hideMark/>
          </w:tcPr>
          <w:p w14:paraId="761CA3FA" w14:textId="77777777" w:rsidR="00C9076A" w:rsidRPr="00265462" w:rsidRDefault="00C9076A"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35.5</w:t>
            </w:r>
          </w:p>
        </w:tc>
        <w:tc>
          <w:tcPr>
            <w:tcW w:w="1170" w:type="dxa"/>
            <w:shd w:val="clear" w:color="auto" w:fill="auto"/>
            <w:noWrap/>
            <w:vAlign w:val="bottom"/>
            <w:hideMark/>
          </w:tcPr>
          <w:p w14:paraId="43CB9645" w14:textId="77777777" w:rsidR="00C9076A" w:rsidRPr="00C9316F" w:rsidRDefault="00C9076A"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3.978</w:t>
            </w:r>
          </w:p>
        </w:tc>
        <w:tc>
          <w:tcPr>
            <w:tcW w:w="990" w:type="dxa"/>
            <w:shd w:val="clear" w:color="auto" w:fill="auto"/>
            <w:noWrap/>
            <w:vAlign w:val="bottom"/>
            <w:hideMark/>
          </w:tcPr>
          <w:p w14:paraId="7450B6FF"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17</w:t>
            </w:r>
          </w:p>
        </w:tc>
        <w:tc>
          <w:tcPr>
            <w:tcW w:w="990" w:type="dxa"/>
            <w:shd w:val="clear" w:color="auto" w:fill="auto"/>
            <w:noWrap/>
            <w:vAlign w:val="bottom"/>
            <w:hideMark/>
          </w:tcPr>
          <w:p w14:paraId="57893DFC"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25" w:type="dxa"/>
            <w:shd w:val="clear" w:color="auto" w:fill="auto"/>
            <w:vAlign w:val="bottom"/>
            <w:hideMark/>
          </w:tcPr>
          <w:p w14:paraId="471BD55F"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Medial frontal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11D57BC6" w14:textId="77777777" w:rsidR="00C9076A" w:rsidRPr="003D018C" w:rsidRDefault="00C9076A" w:rsidP="00412339">
            <w:pPr>
              <w:rPr>
                <w:rFonts w:ascii="Times New Roman" w:eastAsia="Times New Roman" w:hAnsi="Times New Roman" w:cs="Times New Roman"/>
                <w:color w:val="000000"/>
              </w:rPr>
            </w:pPr>
          </w:p>
        </w:tc>
      </w:tr>
      <w:tr w:rsidR="000F596C" w:rsidRPr="003D018C" w14:paraId="4E5B5C52" w14:textId="77777777" w:rsidTr="000F596C">
        <w:trPr>
          <w:trHeight w:val="300"/>
        </w:trPr>
        <w:tc>
          <w:tcPr>
            <w:tcW w:w="10815" w:type="dxa"/>
            <w:gridSpan w:val="9"/>
            <w:shd w:val="clear" w:color="auto" w:fill="auto"/>
            <w:noWrap/>
            <w:vAlign w:val="bottom"/>
          </w:tcPr>
          <w:p w14:paraId="27ED1C17" w14:textId="77777777" w:rsidR="000F596C" w:rsidRPr="00C9316F" w:rsidRDefault="000F596C"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Rest</w:t>
            </w:r>
            <w:r w:rsidR="00B57E9C" w:rsidRPr="00521F52">
              <w:rPr>
                <w:rFonts w:ascii="Times New Roman" w:eastAsia="Times New Roman" w:hAnsi="Times New Roman" w:cs="Times New Roman"/>
                <w:color w:val="000000"/>
              </w:rPr>
              <w:t xml:space="preserve"> </w:t>
            </w:r>
            <w:r w:rsidRPr="00265462">
              <w:rPr>
                <w:rFonts w:ascii="Times New Roman" w:eastAsia="Times New Roman" w:hAnsi="Times New Roman" w:cs="Times New Roman"/>
                <w:color w:val="000000"/>
              </w:rPr>
              <w:t>&gt;</w:t>
            </w:r>
            <w:r w:rsidR="00B57E9C" w:rsidRPr="00265462">
              <w:rPr>
                <w:rFonts w:ascii="Times New Roman" w:eastAsia="Times New Roman" w:hAnsi="Times New Roman" w:cs="Times New Roman"/>
                <w:color w:val="000000"/>
              </w:rPr>
              <w:t xml:space="preserve"> </w:t>
            </w:r>
            <w:r w:rsidRPr="00C9316F">
              <w:rPr>
                <w:rFonts w:ascii="Times New Roman" w:eastAsia="Times New Roman" w:hAnsi="Times New Roman" w:cs="Times New Roman"/>
                <w:color w:val="000000"/>
              </w:rPr>
              <w:t>Speech</w:t>
            </w:r>
          </w:p>
        </w:tc>
      </w:tr>
      <w:tr w:rsidR="00C9076A" w:rsidRPr="003D018C" w14:paraId="1D076B9C" w14:textId="77777777" w:rsidTr="00C9076A">
        <w:trPr>
          <w:trHeight w:val="300"/>
        </w:trPr>
        <w:tc>
          <w:tcPr>
            <w:tcW w:w="915" w:type="dxa"/>
            <w:shd w:val="clear" w:color="auto" w:fill="auto"/>
            <w:noWrap/>
            <w:vAlign w:val="bottom"/>
            <w:hideMark/>
          </w:tcPr>
          <w:p w14:paraId="21F197F3"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10.5</w:t>
            </w:r>
          </w:p>
        </w:tc>
        <w:tc>
          <w:tcPr>
            <w:tcW w:w="900" w:type="dxa"/>
            <w:shd w:val="clear" w:color="auto" w:fill="auto"/>
            <w:noWrap/>
            <w:vAlign w:val="bottom"/>
            <w:hideMark/>
          </w:tcPr>
          <w:p w14:paraId="4C5EF6CE" w14:textId="77777777" w:rsidR="00C9076A" w:rsidRPr="00521F52" w:rsidRDefault="00C9076A"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76.5</w:t>
            </w:r>
          </w:p>
        </w:tc>
        <w:tc>
          <w:tcPr>
            <w:tcW w:w="810" w:type="dxa"/>
            <w:shd w:val="clear" w:color="auto" w:fill="auto"/>
            <w:noWrap/>
            <w:vAlign w:val="bottom"/>
            <w:hideMark/>
          </w:tcPr>
          <w:p w14:paraId="722F1925" w14:textId="77777777" w:rsidR="00C9076A" w:rsidRPr="00265462" w:rsidRDefault="00C9076A"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32.5</w:t>
            </w:r>
          </w:p>
        </w:tc>
        <w:tc>
          <w:tcPr>
            <w:tcW w:w="1170" w:type="dxa"/>
            <w:shd w:val="clear" w:color="auto" w:fill="auto"/>
            <w:noWrap/>
            <w:vAlign w:val="bottom"/>
            <w:hideMark/>
          </w:tcPr>
          <w:p w14:paraId="13E49841" w14:textId="77777777" w:rsidR="00C9076A" w:rsidRPr="00C9316F" w:rsidRDefault="00C9076A"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-6.534</w:t>
            </w:r>
          </w:p>
        </w:tc>
        <w:tc>
          <w:tcPr>
            <w:tcW w:w="990" w:type="dxa"/>
            <w:shd w:val="clear" w:color="auto" w:fill="auto"/>
            <w:noWrap/>
            <w:vAlign w:val="bottom"/>
            <w:hideMark/>
          </w:tcPr>
          <w:p w14:paraId="43B1BA2C"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8477</w:t>
            </w:r>
          </w:p>
        </w:tc>
        <w:tc>
          <w:tcPr>
            <w:tcW w:w="990" w:type="dxa"/>
            <w:shd w:val="clear" w:color="auto" w:fill="auto"/>
            <w:noWrap/>
            <w:vAlign w:val="bottom"/>
            <w:hideMark/>
          </w:tcPr>
          <w:p w14:paraId="14400B8B"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4125" w:type="dxa"/>
            <w:shd w:val="clear" w:color="auto" w:fill="auto"/>
            <w:vAlign w:val="bottom"/>
            <w:hideMark/>
          </w:tcPr>
          <w:p w14:paraId="78079A00" w14:textId="77777777" w:rsidR="00C9076A" w:rsidRPr="003D018C" w:rsidRDefault="00C9076A" w:rsidP="00412339">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Cuneus</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precuneus</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supramarginal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cingulate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anterior cingulate cortex, superior frontal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middle frontal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56ABEF47" w14:textId="77777777" w:rsidR="00C9076A" w:rsidRPr="003D018C" w:rsidRDefault="00C9076A" w:rsidP="00412339">
            <w:pPr>
              <w:rPr>
                <w:rFonts w:ascii="Times New Roman" w:eastAsia="Times New Roman" w:hAnsi="Times New Roman" w:cs="Times New Roman"/>
                <w:color w:val="000000"/>
              </w:rPr>
            </w:pPr>
          </w:p>
        </w:tc>
      </w:tr>
      <w:tr w:rsidR="00C9076A" w:rsidRPr="003D018C" w14:paraId="221E6EED" w14:textId="77777777" w:rsidTr="00C9076A">
        <w:trPr>
          <w:trHeight w:val="300"/>
        </w:trPr>
        <w:tc>
          <w:tcPr>
            <w:tcW w:w="915" w:type="dxa"/>
            <w:shd w:val="clear" w:color="auto" w:fill="auto"/>
            <w:noWrap/>
            <w:vAlign w:val="bottom"/>
            <w:hideMark/>
          </w:tcPr>
          <w:p w14:paraId="40B7F9F7"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40.5</w:t>
            </w:r>
          </w:p>
        </w:tc>
        <w:tc>
          <w:tcPr>
            <w:tcW w:w="900" w:type="dxa"/>
            <w:shd w:val="clear" w:color="auto" w:fill="auto"/>
            <w:noWrap/>
            <w:vAlign w:val="bottom"/>
            <w:hideMark/>
          </w:tcPr>
          <w:p w14:paraId="6CFD5EB5" w14:textId="77777777" w:rsidR="00C9076A" w:rsidRPr="00521F52" w:rsidRDefault="00C9076A"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-16.5</w:t>
            </w:r>
          </w:p>
        </w:tc>
        <w:tc>
          <w:tcPr>
            <w:tcW w:w="810" w:type="dxa"/>
            <w:shd w:val="clear" w:color="auto" w:fill="auto"/>
            <w:noWrap/>
            <w:vAlign w:val="bottom"/>
            <w:hideMark/>
          </w:tcPr>
          <w:p w14:paraId="4F2727C2" w14:textId="77777777" w:rsidR="00C9076A" w:rsidRPr="00265462" w:rsidRDefault="00C9076A"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2.5</w:t>
            </w:r>
          </w:p>
        </w:tc>
        <w:tc>
          <w:tcPr>
            <w:tcW w:w="1170" w:type="dxa"/>
            <w:shd w:val="clear" w:color="auto" w:fill="auto"/>
            <w:noWrap/>
            <w:vAlign w:val="bottom"/>
            <w:hideMark/>
          </w:tcPr>
          <w:p w14:paraId="2C2D2DCC" w14:textId="77777777" w:rsidR="00C9076A" w:rsidRPr="00C9316F" w:rsidRDefault="00C9076A"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-5.472</w:t>
            </w:r>
          </w:p>
        </w:tc>
        <w:tc>
          <w:tcPr>
            <w:tcW w:w="990" w:type="dxa"/>
            <w:shd w:val="clear" w:color="auto" w:fill="auto"/>
            <w:noWrap/>
            <w:vAlign w:val="bottom"/>
            <w:hideMark/>
          </w:tcPr>
          <w:p w14:paraId="5C42A94C"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444</w:t>
            </w:r>
          </w:p>
        </w:tc>
        <w:tc>
          <w:tcPr>
            <w:tcW w:w="990" w:type="dxa"/>
            <w:shd w:val="clear" w:color="auto" w:fill="auto"/>
            <w:noWrap/>
            <w:vAlign w:val="bottom"/>
            <w:hideMark/>
          </w:tcPr>
          <w:p w14:paraId="0465BFAD"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25" w:type="dxa"/>
            <w:shd w:val="clear" w:color="auto" w:fill="auto"/>
            <w:vAlign w:val="bottom"/>
            <w:hideMark/>
          </w:tcPr>
          <w:p w14:paraId="4E76F503"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Insula, caudate</w:t>
            </w:r>
          </w:p>
        </w:tc>
        <w:tc>
          <w:tcPr>
            <w:tcW w:w="915" w:type="dxa"/>
            <w:gridSpan w:val="2"/>
            <w:shd w:val="clear" w:color="auto" w:fill="auto"/>
            <w:noWrap/>
            <w:vAlign w:val="bottom"/>
            <w:hideMark/>
          </w:tcPr>
          <w:p w14:paraId="44A25187"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39</w:t>
            </w:r>
          </w:p>
        </w:tc>
      </w:tr>
      <w:tr w:rsidR="00C9076A" w:rsidRPr="003D018C" w14:paraId="0ACB888D" w14:textId="77777777" w:rsidTr="00C9076A">
        <w:trPr>
          <w:trHeight w:val="300"/>
        </w:trPr>
        <w:tc>
          <w:tcPr>
            <w:tcW w:w="915" w:type="dxa"/>
            <w:shd w:val="clear" w:color="auto" w:fill="auto"/>
            <w:noWrap/>
            <w:vAlign w:val="bottom"/>
            <w:hideMark/>
          </w:tcPr>
          <w:p w14:paraId="04924D7F"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40.5</w:t>
            </w:r>
          </w:p>
        </w:tc>
        <w:tc>
          <w:tcPr>
            <w:tcW w:w="900" w:type="dxa"/>
            <w:shd w:val="clear" w:color="auto" w:fill="auto"/>
            <w:noWrap/>
            <w:vAlign w:val="bottom"/>
            <w:hideMark/>
          </w:tcPr>
          <w:p w14:paraId="7BB3BAFA" w14:textId="77777777" w:rsidR="00C9076A" w:rsidRPr="00521F52" w:rsidRDefault="00C9076A"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16.5</w:t>
            </w:r>
          </w:p>
        </w:tc>
        <w:tc>
          <w:tcPr>
            <w:tcW w:w="810" w:type="dxa"/>
            <w:shd w:val="clear" w:color="auto" w:fill="auto"/>
            <w:noWrap/>
            <w:vAlign w:val="bottom"/>
            <w:hideMark/>
          </w:tcPr>
          <w:p w14:paraId="391911B7" w14:textId="77777777" w:rsidR="00C9076A" w:rsidRPr="00265462" w:rsidRDefault="00C9076A"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44.5</w:t>
            </w:r>
          </w:p>
        </w:tc>
        <w:tc>
          <w:tcPr>
            <w:tcW w:w="1170" w:type="dxa"/>
            <w:shd w:val="clear" w:color="auto" w:fill="auto"/>
            <w:noWrap/>
            <w:vAlign w:val="bottom"/>
            <w:hideMark/>
          </w:tcPr>
          <w:p w14:paraId="11C96DEE" w14:textId="77777777" w:rsidR="00C9076A" w:rsidRPr="00C9316F" w:rsidRDefault="00C9076A"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-4.023</w:t>
            </w:r>
          </w:p>
        </w:tc>
        <w:tc>
          <w:tcPr>
            <w:tcW w:w="990" w:type="dxa"/>
            <w:shd w:val="clear" w:color="auto" w:fill="auto"/>
            <w:noWrap/>
            <w:vAlign w:val="bottom"/>
            <w:hideMark/>
          </w:tcPr>
          <w:p w14:paraId="778AEBC5"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78</w:t>
            </w:r>
          </w:p>
        </w:tc>
        <w:tc>
          <w:tcPr>
            <w:tcW w:w="990" w:type="dxa"/>
            <w:shd w:val="clear" w:color="auto" w:fill="auto"/>
            <w:noWrap/>
            <w:vAlign w:val="bottom"/>
            <w:hideMark/>
          </w:tcPr>
          <w:p w14:paraId="2783DA21"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25" w:type="dxa"/>
            <w:shd w:val="clear" w:color="auto" w:fill="auto"/>
            <w:vAlign w:val="bottom"/>
            <w:hideMark/>
          </w:tcPr>
          <w:p w14:paraId="0853FDAE" w14:textId="77777777" w:rsidR="00C9076A" w:rsidRPr="003D018C" w:rsidRDefault="00C9076A" w:rsidP="00412339">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Precentral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1937BFF3" w14:textId="77777777" w:rsidR="00C9076A" w:rsidRPr="003D018C" w:rsidRDefault="00C9076A" w:rsidP="00412339">
            <w:pPr>
              <w:rPr>
                <w:rFonts w:ascii="Times New Roman" w:eastAsia="Times New Roman" w:hAnsi="Times New Roman" w:cs="Times New Roman"/>
                <w:color w:val="000000"/>
              </w:rPr>
            </w:pPr>
          </w:p>
        </w:tc>
      </w:tr>
      <w:tr w:rsidR="00C9076A" w:rsidRPr="003D018C" w14:paraId="6B44DC5B" w14:textId="77777777" w:rsidTr="00C9076A">
        <w:trPr>
          <w:trHeight w:val="300"/>
        </w:trPr>
        <w:tc>
          <w:tcPr>
            <w:tcW w:w="915" w:type="dxa"/>
            <w:shd w:val="clear" w:color="auto" w:fill="auto"/>
            <w:noWrap/>
            <w:vAlign w:val="bottom"/>
            <w:hideMark/>
          </w:tcPr>
          <w:p w14:paraId="3D423056"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37.5</w:t>
            </w:r>
          </w:p>
        </w:tc>
        <w:tc>
          <w:tcPr>
            <w:tcW w:w="900" w:type="dxa"/>
            <w:shd w:val="clear" w:color="auto" w:fill="auto"/>
            <w:noWrap/>
            <w:vAlign w:val="bottom"/>
            <w:hideMark/>
          </w:tcPr>
          <w:p w14:paraId="2F45260A" w14:textId="77777777" w:rsidR="00C9076A" w:rsidRPr="00521F52" w:rsidRDefault="00C9076A"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43.5</w:t>
            </w:r>
          </w:p>
        </w:tc>
        <w:tc>
          <w:tcPr>
            <w:tcW w:w="810" w:type="dxa"/>
            <w:shd w:val="clear" w:color="auto" w:fill="auto"/>
            <w:noWrap/>
            <w:vAlign w:val="bottom"/>
            <w:hideMark/>
          </w:tcPr>
          <w:p w14:paraId="0AD11C76" w14:textId="77777777" w:rsidR="00C9076A" w:rsidRPr="00265462" w:rsidRDefault="00C9076A"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-30.5</w:t>
            </w:r>
          </w:p>
        </w:tc>
        <w:tc>
          <w:tcPr>
            <w:tcW w:w="1170" w:type="dxa"/>
            <w:shd w:val="clear" w:color="auto" w:fill="auto"/>
            <w:noWrap/>
            <w:vAlign w:val="bottom"/>
            <w:hideMark/>
          </w:tcPr>
          <w:p w14:paraId="133D91A5" w14:textId="77777777" w:rsidR="00C9076A" w:rsidRPr="00C9316F" w:rsidRDefault="00C9076A"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-4.025</w:t>
            </w:r>
          </w:p>
        </w:tc>
        <w:tc>
          <w:tcPr>
            <w:tcW w:w="990" w:type="dxa"/>
            <w:shd w:val="clear" w:color="auto" w:fill="auto"/>
            <w:noWrap/>
            <w:vAlign w:val="bottom"/>
            <w:hideMark/>
          </w:tcPr>
          <w:p w14:paraId="3C0911F3"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62</w:t>
            </w:r>
          </w:p>
        </w:tc>
        <w:tc>
          <w:tcPr>
            <w:tcW w:w="990" w:type="dxa"/>
            <w:shd w:val="clear" w:color="auto" w:fill="auto"/>
            <w:noWrap/>
            <w:vAlign w:val="bottom"/>
            <w:hideMark/>
          </w:tcPr>
          <w:p w14:paraId="43027B28"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25" w:type="dxa"/>
            <w:shd w:val="clear" w:color="auto" w:fill="auto"/>
            <w:vAlign w:val="bottom"/>
            <w:hideMark/>
          </w:tcPr>
          <w:p w14:paraId="513B8C3D"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Cerebellar tonsil</w:t>
            </w:r>
          </w:p>
        </w:tc>
        <w:tc>
          <w:tcPr>
            <w:tcW w:w="915" w:type="dxa"/>
            <w:gridSpan w:val="2"/>
            <w:shd w:val="clear" w:color="auto" w:fill="auto"/>
            <w:noWrap/>
            <w:vAlign w:val="bottom"/>
            <w:hideMark/>
          </w:tcPr>
          <w:p w14:paraId="747FF0C6"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31</w:t>
            </w:r>
          </w:p>
        </w:tc>
      </w:tr>
      <w:tr w:rsidR="00C9076A" w:rsidRPr="003D018C" w14:paraId="79C4DF38" w14:textId="77777777" w:rsidTr="00C9076A">
        <w:trPr>
          <w:trHeight w:val="300"/>
        </w:trPr>
        <w:tc>
          <w:tcPr>
            <w:tcW w:w="915" w:type="dxa"/>
            <w:shd w:val="clear" w:color="auto" w:fill="auto"/>
            <w:noWrap/>
            <w:vAlign w:val="bottom"/>
            <w:hideMark/>
          </w:tcPr>
          <w:p w14:paraId="4BC675C9"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-1.5</w:t>
            </w:r>
          </w:p>
        </w:tc>
        <w:tc>
          <w:tcPr>
            <w:tcW w:w="900" w:type="dxa"/>
            <w:shd w:val="clear" w:color="auto" w:fill="auto"/>
            <w:noWrap/>
            <w:vAlign w:val="bottom"/>
            <w:hideMark/>
          </w:tcPr>
          <w:p w14:paraId="17A17B0F" w14:textId="77777777" w:rsidR="00C9076A" w:rsidRPr="00521F52" w:rsidRDefault="00C9076A"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16.5</w:t>
            </w:r>
          </w:p>
        </w:tc>
        <w:tc>
          <w:tcPr>
            <w:tcW w:w="810" w:type="dxa"/>
            <w:shd w:val="clear" w:color="auto" w:fill="auto"/>
            <w:noWrap/>
            <w:vAlign w:val="bottom"/>
            <w:hideMark/>
          </w:tcPr>
          <w:p w14:paraId="28FABC87" w14:textId="77777777" w:rsidR="00C9076A" w:rsidRPr="00265462" w:rsidRDefault="00C9076A"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-0.5</w:t>
            </w:r>
          </w:p>
        </w:tc>
        <w:tc>
          <w:tcPr>
            <w:tcW w:w="1170" w:type="dxa"/>
            <w:shd w:val="clear" w:color="auto" w:fill="auto"/>
            <w:noWrap/>
            <w:vAlign w:val="bottom"/>
            <w:hideMark/>
          </w:tcPr>
          <w:p w14:paraId="361F44DC" w14:textId="77777777" w:rsidR="00C9076A" w:rsidRPr="00C9316F" w:rsidRDefault="00C9076A"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-3.93</w:t>
            </w:r>
          </w:p>
        </w:tc>
        <w:tc>
          <w:tcPr>
            <w:tcW w:w="990" w:type="dxa"/>
            <w:shd w:val="clear" w:color="auto" w:fill="auto"/>
            <w:noWrap/>
            <w:vAlign w:val="bottom"/>
            <w:hideMark/>
          </w:tcPr>
          <w:p w14:paraId="68A18024"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44</w:t>
            </w:r>
          </w:p>
        </w:tc>
        <w:tc>
          <w:tcPr>
            <w:tcW w:w="990" w:type="dxa"/>
            <w:shd w:val="clear" w:color="auto" w:fill="auto"/>
            <w:noWrap/>
            <w:vAlign w:val="bottom"/>
            <w:hideMark/>
          </w:tcPr>
          <w:p w14:paraId="16BDC537"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4125" w:type="dxa"/>
            <w:shd w:val="clear" w:color="auto" w:fill="auto"/>
            <w:vAlign w:val="bottom"/>
            <w:hideMark/>
          </w:tcPr>
          <w:p w14:paraId="0943842F"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Thalamus</w:t>
            </w:r>
          </w:p>
        </w:tc>
        <w:tc>
          <w:tcPr>
            <w:tcW w:w="915" w:type="dxa"/>
            <w:gridSpan w:val="2"/>
            <w:shd w:val="clear" w:color="auto" w:fill="auto"/>
            <w:noWrap/>
            <w:vAlign w:val="bottom"/>
            <w:hideMark/>
          </w:tcPr>
          <w:p w14:paraId="7E32B133" w14:textId="77777777" w:rsidR="00C9076A" w:rsidRPr="003D018C" w:rsidRDefault="00C9076A" w:rsidP="00412339">
            <w:pPr>
              <w:rPr>
                <w:rFonts w:ascii="Times New Roman" w:eastAsia="Times New Roman" w:hAnsi="Times New Roman" w:cs="Times New Roman"/>
                <w:color w:val="000000"/>
              </w:rPr>
            </w:pPr>
          </w:p>
        </w:tc>
      </w:tr>
      <w:tr w:rsidR="00C9076A" w:rsidRPr="003D018C" w14:paraId="2E7AEEB3" w14:textId="77777777" w:rsidTr="00C9076A">
        <w:trPr>
          <w:trHeight w:val="300"/>
        </w:trPr>
        <w:tc>
          <w:tcPr>
            <w:tcW w:w="915" w:type="dxa"/>
            <w:shd w:val="clear" w:color="auto" w:fill="auto"/>
            <w:noWrap/>
            <w:vAlign w:val="bottom"/>
            <w:hideMark/>
          </w:tcPr>
          <w:p w14:paraId="10B4648D"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-43.5</w:t>
            </w:r>
          </w:p>
        </w:tc>
        <w:tc>
          <w:tcPr>
            <w:tcW w:w="900" w:type="dxa"/>
            <w:shd w:val="clear" w:color="auto" w:fill="auto"/>
            <w:noWrap/>
            <w:vAlign w:val="bottom"/>
            <w:hideMark/>
          </w:tcPr>
          <w:p w14:paraId="73823CC7" w14:textId="77777777" w:rsidR="00C9076A" w:rsidRPr="00521F52" w:rsidRDefault="00C9076A"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-1.5</w:t>
            </w:r>
          </w:p>
        </w:tc>
        <w:tc>
          <w:tcPr>
            <w:tcW w:w="810" w:type="dxa"/>
            <w:shd w:val="clear" w:color="auto" w:fill="auto"/>
            <w:noWrap/>
            <w:vAlign w:val="bottom"/>
            <w:hideMark/>
          </w:tcPr>
          <w:p w14:paraId="66628A0A" w14:textId="77777777" w:rsidR="00C9076A" w:rsidRPr="00265462" w:rsidRDefault="00C9076A"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32.5</w:t>
            </w:r>
          </w:p>
        </w:tc>
        <w:tc>
          <w:tcPr>
            <w:tcW w:w="1170" w:type="dxa"/>
            <w:shd w:val="clear" w:color="auto" w:fill="auto"/>
            <w:noWrap/>
            <w:vAlign w:val="bottom"/>
            <w:hideMark/>
          </w:tcPr>
          <w:p w14:paraId="6D568343" w14:textId="77777777" w:rsidR="00C9076A" w:rsidRPr="00C9316F" w:rsidRDefault="00C9076A"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-3.906</w:t>
            </w:r>
          </w:p>
        </w:tc>
        <w:tc>
          <w:tcPr>
            <w:tcW w:w="990" w:type="dxa"/>
            <w:shd w:val="clear" w:color="auto" w:fill="auto"/>
            <w:noWrap/>
            <w:vAlign w:val="bottom"/>
            <w:hideMark/>
          </w:tcPr>
          <w:p w14:paraId="2AF6952E" w14:textId="77777777" w:rsidR="00C9076A" w:rsidRPr="003D018C" w:rsidRDefault="00C9076A"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36</w:t>
            </w:r>
          </w:p>
        </w:tc>
        <w:tc>
          <w:tcPr>
            <w:tcW w:w="990" w:type="dxa"/>
            <w:shd w:val="clear" w:color="auto" w:fill="auto"/>
            <w:noWrap/>
            <w:vAlign w:val="bottom"/>
            <w:hideMark/>
          </w:tcPr>
          <w:p w14:paraId="50C5D8A8"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25" w:type="dxa"/>
            <w:shd w:val="clear" w:color="auto" w:fill="auto"/>
            <w:vAlign w:val="bottom"/>
            <w:hideMark/>
          </w:tcPr>
          <w:p w14:paraId="511581CB" w14:textId="77777777" w:rsidR="00C9076A" w:rsidRPr="003D018C" w:rsidRDefault="00C9076A"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Inferior frontal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41211DA4" w14:textId="77777777" w:rsidR="00C9076A" w:rsidRPr="003D018C" w:rsidRDefault="00C9076A" w:rsidP="00412339">
            <w:pPr>
              <w:rPr>
                <w:rFonts w:ascii="Times New Roman" w:eastAsia="Times New Roman" w:hAnsi="Times New Roman" w:cs="Times New Roman"/>
                <w:color w:val="000000"/>
              </w:rPr>
            </w:pPr>
          </w:p>
        </w:tc>
      </w:tr>
      <w:tr w:rsidR="00412339" w:rsidRPr="003D018C" w14:paraId="2ECD6B26" w14:textId="77777777" w:rsidTr="008F69F5">
        <w:trPr>
          <w:trHeight w:val="300"/>
        </w:trPr>
        <w:tc>
          <w:tcPr>
            <w:tcW w:w="10815" w:type="dxa"/>
            <w:gridSpan w:val="9"/>
            <w:shd w:val="clear" w:color="auto" w:fill="auto"/>
            <w:noWrap/>
            <w:vAlign w:val="bottom"/>
            <w:hideMark/>
          </w:tcPr>
          <w:p w14:paraId="3D2425DD" w14:textId="77777777" w:rsidR="00412339" w:rsidRPr="00C9316F" w:rsidRDefault="00412339" w:rsidP="0021609E">
            <w:pPr>
              <w:jc w:val="center"/>
              <w:rPr>
                <w:rFonts w:ascii="Times New Roman" w:eastAsia="Times New Roman" w:hAnsi="Times New Roman" w:cs="Times New Roman"/>
                <w:color w:val="000000"/>
              </w:rPr>
            </w:pPr>
            <w:r w:rsidRPr="003D018C">
              <w:rPr>
                <w:rFonts w:ascii="Times New Roman" w:eastAsia="Times New Roman" w:hAnsi="Times New Roman" w:cs="Times New Roman"/>
                <w:color w:val="000000"/>
              </w:rPr>
              <w:t>Passage task</w:t>
            </w:r>
            <w:r w:rsidR="00241FEA" w:rsidRPr="00521F52">
              <w:rPr>
                <w:rFonts w:ascii="Times New Roman" w:eastAsia="Times New Roman" w:hAnsi="Times New Roman" w:cs="Times New Roman"/>
                <w:color w:val="000000"/>
              </w:rPr>
              <w:t xml:space="preserve">: </w:t>
            </w:r>
            <w:r w:rsidR="000F596C" w:rsidRPr="00265462">
              <w:rPr>
                <w:rFonts w:ascii="Times New Roman" w:eastAsia="Times New Roman" w:hAnsi="Times New Roman" w:cs="Times New Roman"/>
                <w:color w:val="000000"/>
              </w:rPr>
              <w:t>P</w:t>
            </w:r>
            <w:r w:rsidR="0021609E" w:rsidRPr="00265462">
              <w:rPr>
                <w:rFonts w:ascii="Times New Roman" w:eastAsia="Times New Roman" w:hAnsi="Times New Roman" w:cs="Times New Roman"/>
                <w:color w:val="000000"/>
              </w:rPr>
              <w:t>rint</w:t>
            </w:r>
            <w:r w:rsidRPr="00C9316F">
              <w:rPr>
                <w:rFonts w:ascii="Times New Roman" w:eastAsia="Times New Roman" w:hAnsi="Times New Roman" w:cs="Times New Roman"/>
                <w:color w:val="000000"/>
              </w:rPr>
              <w:t xml:space="preserve"> condition</w:t>
            </w:r>
          </w:p>
        </w:tc>
      </w:tr>
      <w:tr w:rsidR="000F596C" w:rsidRPr="003D018C" w14:paraId="6C05E20B" w14:textId="77777777" w:rsidTr="008F69F5">
        <w:trPr>
          <w:trHeight w:val="300"/>
        </w:trPr>
        <w:tc>
          <w:tcPr>
            <w:tcW w:w="10815" w:type="dxa"/>
            <w:gridSpan w:val="9"/>
            <w:shd w:val="clear" w:color="auto" w:fill="auto"/>
            <w:noWrap/>
            <w:vAlign w:val="bottom"/>
          </w:tcPr>
          <w:p w14:paraId="19945ECF" w14:textId="77777777" w:rsidR="000F596C" w:rsidRPr="00265462" w:rsidRDefault="000F596C" w:rsidP="00CB41A4">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Print</w:t>
            </w:r>
            <w:r w:rsidR="00B57E9C" w:rsidRPr="00521F52">
              <w:rPr>
                <w:rFonts w:ascii="Times New Roman" w:eastAsia="Times New Roman" w:hAnsi="Times New Roman" w:cs="Times New Roman"/>
                <w:color w:val="000000"/>
              </w:rPr>
              <w:t xml:space="preserve"> </w:t>
            </w:r>
            <w:r w:rsidRPr="00265462">
              <w:rPr>
                <w:rFonts w:ascii="Times New Roman" w:eastAsia="Times New Roman" w:hAnsi="Times New Roman" w:cs="Times New Roman"/>
                <w:color w:val="000000"/>
              </w:rPr>
              <w:t>&gt; Rest</w:t>
            </w:r>
          </w:p>
        </w:tc>
      </w:tr>
      <w:tr w:rsidR="008F69F5" w:rsidRPr="003D018C" w14:paraId="1A146578" w14:textId="77777777" w:rsidTr="00C9076A">
        <w:trPr>
          <w:trHeight w:val="20"/>
        </w:trPr>
        <w:tc>
          <w:tcPr>
            <w:tcW w:w="915" w:type="dxa"/>
            <w:shd w:val="clear" w:color="auto" w:fill="auto"/>
            <w:noWrap/>
            <w:vAlign w:val="bottom"/>
          </w:tcPr>
          <w:p w14:paraId="38BDBEB3"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-22.5</w:t>
            </w:r>
          </w:p>
        </w:tc>
        <w:tc>
          <w:tcPr>
            <w:tcW w:w="900" w:type="dxa"/>
            <w:shd w:val="clear" w:color="auto" w:fill="auto"/>
            <w:vAlign w:val="bottom"/>
          </w:tcPr>
          <w:p w14:paraId="6249B8DC" w14:textId="77777777" w:rsidR="008F69F5" w:rsidRPr="00521F52" w:rsidRDefault="008F69F5" w:rsidP="008F69F5">
            <w:pPr>
              <w:rPr>
                <w:rFonts w:ascii="Times New Roman" w:eastAsia="Times New Roman" w:hAnsi="Times New Roman" w:cs="Times New Roman"/>
                <w:color w:val="000000"/>
              </w:rPr>
            </w:pPr>
            <w:r w:rsidRPr="00521F52">
              <w:rPr>
                <w:rFonts w:ascii="Times New Roman" w:eastAsia="Times New Roman" w:hAnsi="Times New Roman" w:cs="Times New Roman"/>
                <w:color w:val="000000"/>
              </w:rPr>
              <w:t>88.5</w:t>
            </w:r>
          </w:p>
        </w:tc>
        <w:tc>
          <w:tcPr>
            <w:tcW w:w="810" w:type="dxa"/>
            <w:shd w:val="clear" w:color="auto" w:fill="auto"/>
            <w:vAlign w:val="bottom"/>
          </w:tcPr>
          <w:p w14:paraId="4145B5F9" w14:textId="77777777" w:rsidR="008F69F5" w:rsidRPr="00265462" w:rsidRDefault="008F69F5" w:rsidP="008F69F5">
            <w:pPr>
              <w:rPr>
                <w:rFonts w:ascii="Times New Roman" w:eastAsia="Times New Roman" w:hAnsi="Times New Roman" w:cs="Times New Roman"/>
                <w:color w:val="000000"/>
              </w:rPr>
            </w:pPr>
            <w:r w:rsidRPr="00265462">
              <w:rPr>
                <w:rFonts w:ascii="Times New Roman" w:eastAsia="Times New Roman" w:hAnsi="Times New Roman" w:cs="Times New Roman"/>
                <w:color w:val="000000"/>
              </w:rPr>
              <w:t>-12.5</w:t>
            </w:r>
          </w:p>
        </w:tc>
        <w:tc>
          <w:tcPr>
            <w:tcW w:w="1170" w:type="dxa"/>
            <w:shd w:val="clear" w:color="auto" w:fill="auto"/>
            <w:vAlign w:val="bottom"/>
          </w:tcPr>
          <w:p w14:paraId="2A62FA6F" w14:textId="77777777" w:rsidR="008F69F5" w:rsidRPr="00C9316F" w:rsidRDefault="008F69F5" w:rsidP="008F69F5">
            <w:pPr>
              <w:rPr>
                <w:rFonts w:ascii="Times New Roman" w:eastAsia="Times New Roman" w:hAnsi="Times New Roman" w:cs="Times New Roman"/>
                <w:color w:val="000000"/>
              </w:rPr>
            </w:pPr>
            <w:r w:rsidRPr="00C9316F">
              <w:rPr>
                <w:rFonts w:ascii="Times New Roman" w:eastAsia="Times New Roman" w:hAnsi="Times New Roman" w:cs="Times New Roman"/>
                <w:color w:val="000000"/>
              </w:rPr>
              <w:t>11.753</w:t>
            </w:r>
          </w:p>
        </w:tc>
        <w:tc>
          <w:tcPr>
            <w:tcW w:w="990" w:type="dxa"/>
            <w:shd w:val="clear" w:color="auto" w:fill="auto"/>
            <w:vAlign w:val="bottom"/>
          </w:tcPr>
          <w:p w14:paraId="322E3A29"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4651</w:t>
            </w:r>
          </w:p>
        </w:tc>
        <w:tc>
          <w:tcPr>
            <w:tcW w:w="990" w:type="dxa"/>
            <w:shd w:val="clear" w:color="auto" w:fill="auto"/>
            <w:vAlign w:val="bottom"/>
          </w:tcPr>
          <w:p w14:paraId="3279F576"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B/L</w:t>
            </w:r>
          </w:p>
        </w:tc>
        <w:tc>
          <w:tcPr>
            <w:tcW w:w="4140" w:type="dxa"/>
            <w:gridSpan w:val="2"/>
            <w:shd w:val="clear" w:color="auto" w:fill="auto"/>
            <w:vAlign w:val="bottom"/>
          </w:tcPr>
          <w:p w14:paraId="0BCA7D0C"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Fusiform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(B), lingual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(B), middle temporal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(L), inferior frontal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(L), </w:t>
            </w:r>
            <w:proofErr w:type="spellStart"/>
            <w:r w:rsidRPr="003D018C">
              <w:rPr>
                <w:rFonts w:ascii="Times New Roman" w:eastAsia="Times New Roman" w:hAnsi="Times New Roman" w:cs="Times New Roman"/>
                <w:color w:val="000000"/>
              </w:rPr>
              <w:t>precentral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(L)</w:t>
            </w:r>
          </w:p>
        </w:tc>
        <w:tc>
          <w:tcPr>
            <w:tcW w:w="900" w:type="dxa"/>
            <w:shd w:val="clear" w:color="auto" w:fill="auto"/>
            <w:vAlign w:val="bottom"/>
          </w:tcPr>
          <w:p w14:paraId="722BEC47" w14:textId="77777777" w:rsidR="008F69F5" w:rsidRPr="003D018C" w:rsidRDefault="008F69F5" w:rsidP="008F69F5">
            <w:pPr>
              <w:rPr>
                <w:rFonts w:ascii="Times New Roman" w:eastAsia="Times New Roman" w:hAnsi="Times New Roman" w:cs="Times New Roman"/>
                <w:color w:val="000000"/>
              </w:rPr>
            </w:pPr>
          </w:p>
        </w:tc>
      </w:tr>
      <w:tr w:rsidR="008F69F5" w:rsidRPr="003D018C" w14:paraId="22F5CAC4" w14:textId="77777777" w:rsidTr="00C9076A">
        <w:trPr>
          <w:trHeight w:val="20"/>
        </w:trPr>
        <w:tc>
          <w:tcPr>
            <w:tcW w:w="915" w:type="dxa"/>
            <w:shd w:val="clear" w:color="auto" w:fill="auto"/>
            <w:noWrap/>
            <w:vAlign w:val="bottom"/>
          </w:tcPr>
          <w:p w14:paraId="1B8561DF"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46.5</w:t>
            </w:r>
          </w:p>
        </w:tc>
        <w:tc>
          <w:tcPr>
            <w:tcW w:w="900" w:type="dxa"/>
            <w:shd w:val="clear" w:color="auto" w:fill="auto"/>
            <w:vAlign w:val="bottom"/>
          </w:tcPr>
          <w:p w14:paraId="6708611B" w14:textId="77777777" w:rsidR="008F69F5" w:rsidRPr="00265462" w:rsidRDefault="008F69F5" w:rsidP="008F69F5">
            <w:pPr>
              <w:rPr>
                <w:rFonts w:ascii="Times New Roman" w:eastAsia="Times New Roman" w:hAnsi="Times New Roman" w:cs="Times New Roman"/>
                <w:color w:val="000000"/>
              </w:rPr>
            </w:pPr>
            <w:r w:rsidRPr="00521F52">
              <w:rPr>
                <w:rFonts w:ascii="Times New Roman" w:eastAsia="Times New Roman" w:hAnsi="Times New Roman" w:cs="Times New Roman"/>
                <w:color w:val="000000"/>
              </w:rPr>
              <w:t>34.</w:t>
            </w:r>
            <w:r w:rsidRPr="00265462">
              <w:rPr>
                <w:rFonts w:ascii="Times New Roman" w:eastAsia="Times New Roman" w:hAnsi="Times New Roman" w:cs="Times New Roman"/>
                <w:color w:val="000000"/>
              </w:rPr>
              <w:t>5</w:t>
            </w:r>
          </w:p>
        </w:tc>
        <w:tc>
          <w:tcPr>
            <w:tcW w:w="810" w:type="dxa"/>
            <w:shd w:val="clear" w:color="auto" w:fill="auto"/>
            <w:vAlign w:val="bottom"/>
          </w:tcPr>
          <w:p w14:paraId="47823262" w14:textId="77777777" w:rsidR="008F69F5" w:rsidRPr="00C9316F" w:rsidRDefault="008F69F5" w:rsidP="008F69F5">
            <w:pPr>
              <w:rPr>
                <w:rFonts w:ascii="Times New Roman" w:eastAsia="Times New Roman" w:hAnsi="Times New Roman" w:cs="Times New Roman"/>
                <w:color w:val="000000"/>
              </w:rPr>
            </w:pPr>
            <w:r w:rsidRPr="00C9316F">
              <w:rPr>
                <w:rFonts w:ascii="Times New Roman" w:eastAsia="Times New Roman" w:hAnsi="Times New Roman" w:cs="Times New Roman"/>
                <w:color w:val="000000"/>
              </w:rPr>
              <w:t>2.5</w:t>
            </w:r>
          </w:p>
        </w:tc>
        <w:tc>
          <w:tcPr>
            <w:tcW w:w="1170" w:type="dxa"/>
            <w:shd w:val="clear" w:color="auto" w:fill="auto"/>
            <w:vAlign w:val="bottom"/>
          </w:tcPr>
          <w:p w14:paraId="68D3B0D1"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6.002</w:t>
            </w:r>
          </w:p>
        </w:tc>
        <w:tc>
          <w:tcPr>
            <w:tcW w:w="990" w:type="dxa"/>
            <w:shd w:val="clear" w:color="auto" w:fill="auto"/>
            <w:vAlign w:val="bottom"/>
          </w:tcPr>
          <w:p w14:paraId="1C332C40"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479</w:t>
            </w:r>
          </w:p>
        </w:tc>
        <w:tc>
          <w:tcPr>
            <w:tcW w:w="990" w:type="dxa"/>
            <w:shd w:val="clear" w:color="auto" w:fill="auto"/>
            <w:vAlign w:val="bottom"/>
          </w:tcPr>
          <w:p w14:paraId="7235636C"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gridSpan w:val="2"/>
            <w:shd w:val="clear" w:color="auto" w:fill="auto"/>
            <w:vAlign w:val="bottom"/>
          </w:tcPr>
          <w:p w14:paraId="05340DB7"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Middle temporal </w:t>
            </w:r>
            <w:proofErr w:type="spellStart"/>
            <w:r w:rsidRPr="003D018C">
              <w:rPr>
                <w:rFonts w:ascii="Times New Roman" w:eastAsia="Times New Roman" w:hAnsi="Times New Roman" w:cs="Times New Roman"/>
                <w:color w:val="000000"/>
              </w:rPr>
              <w:t>gyrus</w:t>
            </w:r>
            <w:proofErr w:type="spellEnd"/>
          </w:p>
        </w:tc>
        <w:tc>
          <w:tcPr>
            <w:tcW w:w="900" w:type="dxa"/>
            <w:shd w:val="clear" w:color="auto" w:fill="auto"/>
            <w:vAlign w:val="bottom"/>
          </w:tcPr>
          <w:p w14:paraId="38FED31D"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22</w:t>
            </w:r>
          </w:p>
        </w:tc>
      </w:tr>
      <w:tr w:rsidR="008F69F5" w:rsidRPr="003D018C" w14:paraId="27EDB7D9" w14:textId="77777777" w:rsidTr="00C9076A">
        <w:trPr>
          <w:trHeight w:val="20"/>
        </w:trPr>
        <w:tc>
          <w:tcPr>
            <w:tcW w:w="915" w:type="dxa"/>
            <w:shd w:val="clear" w:color="auto" w:fill="auto"/>
            <w:noWrap/>
            <w:vAlign w:val="bottom"/>
          </w:tcPr>
          <w:p w14:paraId="4A7082C4"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-13.5</w:t>
            </w:r>
          </w:p>
        </w:tc>
        <w:tc>
          <w:tcPr>
            <w:tcW w:w="900" w:type="dxa"/>
            <w:shd w:val="clear" w:color="auto" w:fill="auto"/>
            <w:vAlign w:val="bottom"/>
          </w:tcPr>
          <w:p w14:paraId="59557091" w14:textId="77777777" w:rsidR="008F69F5" w:rsidRPr="00521F52" w:rsidRDefault="008F69F5" w:rsidP="008F69F5">
            <w:pPr>
              <w:rPr>
                <w:rFonts w:ascii="Times New Roman" w:eastAsia="Times New Roman" w:hAnsi="Times New Roman" w:cs="Times New Roman"/>
                <w:color w:val="000000"/>
              </w:rPr>
            </w:pPr>
            <w:r w:rsidRPr="00521F52">
              <w:rPr>
                <w:rFonts w:ascii="Times New Roman" w:eastAsia="Times New Roman" w:hAnsi="Times New Roman" w:cs="Times New Roman"/>
                <w:color w:val="000000"/>
              </w:rPr>
              <w:t>-40.5</w:t>
            </w:r>
          </w:p>
        </w:tc>
        <w:tc>
          <w:tcPr>
            <w:tcW w:w="810" w:type="dxa"/>
            <w:shd w:val="clear" w:color="auto" w:fill="auto"/>
            <w:vAlign w:val="bottom"/>
          </w:tcPr>
          <w:p w14:paraId="3DCC62F0" w14:textId="77777777" w:rsidR="008F69F5" w:rsidRPr="00265462" w:rsidRDefault="008F69F5" w:rsidP="008F69F5">
            <w:pPr>
              <w:rPr>
                <w:rFonts w:ascii="Times New Roman" w:eastAsia="Times New Roman" w:hAnsi="Times New Roman" w:cs="Times New Roman"/>
                <w:color w:val="000000"/>
              </w:rPr>
            </w:pPr>
            <w:r w:rsidRPr="00265462">
              <w:rPr>
                <w:rFonts w:ascii="Times New Roman" w:eastAsia="Times New Roman" w:hAnsi="Times New Roman" w:cs="Times New Roman"/>
                <w:color w:val="000000"/>
              </w:rPr>
              <w:t>50.5</w:t>
            </w:r>
          </w:p>
        </w:tc>
        <w:tc>
          <w:tcPr>
            <w:tcW w:w="1170" w:type="dxa"/>
            <w:shd w:val="clear" w:color="auto" w:fill="auto"/>
            <w:vAlign w:val="bottom"/>
          </w:tcPr>
          <w:p w14:paraId="64FC591E" w14:textId="77777777" w:rsidR="008F69F5" w:rsidRPr="00C9316F" w:rsidRDefault="008F69F5" w:rsidP="008F69F5">
            <w:pPr>
              <w:rPr>
                <w:rFonts w:ascii="Times New Roman" w:eastAsia="Times New Roman" w:hAnsi="Times New Roman" w:cs="Times New Roman"/>
                <w:color w:val="000000"/>
              </w:rPr>
            </w:pPr>
            <w:r w:rsidRPr="00C9316F">
              <w:rPr>
                <w:rFonts w:ascii="Times New Roman" w:eastAsia="Times New Roman" w:hAnsi="Times New Roman" w:cs="Times New Roman"/>
                <w:color w:val="000000"/>
              </w:rPr>
              <w:t>5.674</w:t>
            </w:r>
          </w:p>
        </w:tc>
        <w:tc>
          <w:tcPr>
            <w:tcW w:w="990" w:type="dxa"/>
            <w:shd w:val="clear" w:color="auto" w:fill="auto"/>
            <w:vAlign w:val="bottom"/>
          </w:tcPr>
          <w:p w14:paraId="3FF3BC20"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120</w:t>
            </w:r>
          </w:p>
        </w:tc>
        <w:tc>
          <w:tcPr>
            <w:tcW w:w="990" w:type="dxa"/>
            <w:shd w:val="clear" w:color="auto" w:fill="auto"/>
            <w:vAlign w:val="bottom"/>
          </w:tcPr>
          <w:p w14:paraId="0484E481"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gridSpan w:val="2"/>
            <w:shd w:val="clear" w:color="auto" w:fill="auto"/>
            <w:vAlign w:val="bottom"/>
          </w:tcPr>
          <w:p w14:paraId="793EEA46"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Superior frontal </w:t>
            </w:r>
            <w:proofErr w:type="spellStart"/>
            <w:r w:rsidRPr="003D018C">
              <w:rPr>
                <w:rFonts w:ascii="Times New Roman" w:eastAsia="Times New Roman" w:hAnsi="Times New Roman" w:cs="Times New Roman"/>
                <w:color w:val="000000"/>
              </w:rPr>
              <w:t>gyrus</w:t>
            </w:r>
            <w:proofErr w:type="spellEnd"/>
          </w:p>
        </w:tc>
        <w:tc>
          <w:tcPr>
            <w:tcW w:w="900" w:type="dxa"/>
            <w:shd w:val="clear" w:color="auto" w:fill="auto"/>
            <w:vAlign w:val="bottom"/>
          </w:tcPr>
          <w:p w14:paraId="7DAE6F38" w14:textId="77777777" w:rsidR="008F69F5" w:rsidRPr="003D018C" w:rsidRDefault="008F69F5" w:rsidP="008F69F5">
            <w:pPr>
              <w:rPr>
                <w:rFonts w:ascii="Times New Roman" w:eastAsia="Times New Roman" w:hAnsi="Times New Roman" w:cs="Times New Roman"/>
                <w:color w:val="000000"/>
              </w:rPr>
            </w:pPr>
          </w:p>
        </w:tc>
      </w:tr>
      <w:tr w:rsidR="008F69F5" w:rsidRPr="003D018C" w14:paraId="31FC2BBC" w14:textId="77777777" w:rsidTr="00C9076A">
        <w:trPr>
          <w:trHeight w:val="20"/>
        </w:trPr>
        <w:tc>
          <w:tcPr>
            <w:tcW w:w="915" w:type="dxa"/>
            <w:shd w:val="clear" w:color="auto" w:fill="auto"/>
            <w:noWrap/>
            <w:vAlign w:val="bottom"/>
          </w:tcPr>
          <w:p w14:paraId="65B2C716"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31.5</w:t>
            </w:r>
          </w:p>
        </w:tc>
        <w:tc>
          <w:tcPr>
            <w:tcW w:w="900" w:type="dxa"/>
            <w:shd w:val="clear" w:color="auto" w:fill="auto"/>
            <w:vAlign w:val="bottom"/>
          </w:tcPr>
          <w:p w14:paraId="168C8D3B" w14:textId="77777777" w:rsidR="008F69F5" w:rsidRPr="00521F52" w:rsidRDefault="008F69F5" w:rsidP="008F69F5">
            <w:pPr>
              <w:rPr>
                <w:rFonts w:ascii="Times New Roman" w:eastAsia="Times New Roman" w:hAnsi="Times New Roman" w:cs="Times New Roman"/>
                <w:color w:val="000000"/>
              </w:rPr>
            </w:pPr>
            <w:r w:rsidRPr="00521F52">
              <w:rPr>
                <w:rFonts w:ascii="Times New Roman" w:eastAsia="Times New Roman" w:hAnsi="Times New Roman" w:cs="Times New Roman"/>
                <w:color w:val="000000"/>
              </w:rPr>
              <w:t>61.5</w:t>
            </w:r>
          </w:p>
        </w:tc>
        <w:tc>
          <w:tcPr>
            <w:tcW w:w="810" w:type="dxa"/>
            <w:shd w:val="clear" w:color="auto" w:fill="auto"/>
            <w:vAlign w:val="bottom"/>
          </w:tcPr>
          <w:p w14:paraId="2912DC0A" w14:textId="77777777" w:rsidR="008F69F5" w:rsidRPr="00265462" w:rsidRDefault="008F69F5" w:rsidP="008F69F5">
            <w:pPr>
              <w:rPr>
                <w:rFonts w:ascii="Times New Roman" w:eastAsia="Times New Roman" w:hAnsi="Times New Roman" w:cs="Times New Roman"/>
                <w:color w:val="000000"/>
              </w:rPr>
            </w:pPr>
            <w:r w:rsidRPr="00265462">
              <w:rPr>
                <w:rFonts w:ascii="Times New Roman" w:eastAsia="Times New Roman" w:hAnsi="Times New Roman" w:cs="Times New Roman"/>
                <w:color w:val="000000"/>
              </w:rPr>
              <w:t>23.5</w:t>
            </w:r>
          </w:p>
        </w:tc>
        <w:tc>
          <w:tcPr>
            <w:tcW w:w="1170" w:type="dxa"/>
            <w:shd w:val="clear" w:color="auto" w:fill="auto"/>
            <w:vAlign w:val="bottom"/>
          </w:tcPr>
          <w:p w14:paraId="539029AC" w14:textId="77777777" w:rsidR="008F69F5" w:rsidRPr="00C9316F" w:rsidRDefault="008F69F5" w:rsidP="008F69F5">
            <w:pPr>
              <w:rPr>
                <w:rFonts w:ascii="Times New Roman" w:eastAsia="Times New Roman" w:hAnsi="Times New Roman" w:cs="Times New Roman"/>
                <w:color w:val="000000"/>
              </w:rPr>
            </w:pPr>
            <w:r w:rsidRPr="00C9316F">
              <w:rPr>
                <w:rFonts w:ascii="Times New Roman" w:eastAsia="Times New Roman" w:hAnsi="Times New Roman" w:cs="Times New Roman"/>
                <w:color w:val="000000"/>
              </w:rPr>
              <w:t>7.355</w:t>
            </w:r>
          </w:p>
        </w:tc>
        <w:tc>
          <w:tcPr>
            <w:tcW w:w="990" w:type="dxa"/>
            <w:shd w:val="clear" w:color="auto" w:fill="auto"/>
            <w:vAlign w:val="bottom"/>
          </w:tcPr>
          <w:p w14:paraId="5C9B949B"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97</w:t>
            </w:r>
          </w:p>
        </w:tc>
        <w:tc>
          <w:tcPr>
            <w:tcW w:w="990" w:type="dxa"/>
            <w:shd w:val="clear" w:color="auto" w:fill="auto"/>
            <w:vAlign w:val="bottom"/>
          </w:tcPr>
          <w:p w14:paraId="57A0F871"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gridSpan w:val="2"/>
            <w:shd w:val="clear" w:color="auto" w:fill="auto"/>
            <w:vAlign w:val="bottom"/>
          </w:tcPr>
          <w:p w14:paraId="5567E3BC"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Middle temporal </w:t>
            </w:r>
            <w:proofErr w:type="spellStart"/>
            <w:r w:rsidRPr="003D018C">
              <w:rPr>
                <w:rFonts w:ascii="Times New Roman" w:eastAsia="Times New Roman" w:hAnsi="Times New Roman" w:cs="Times New Roman"/>
                <w:color w:val="000000"/>
              </w:rPr>
              <w:t>gyrus</w:t>
            </w:r>
            <w:proofErr w:type="spellEnd"/>
          </w:p>
        </w:tc>
        <w:tc>
          <w:tcPr>
            <w:tcW w:w="900" w:type="dxa"/>
            <w:shd w:val="clear" w:color="auto" w:fill="auto"/>
            <w:vAlign w:val="bottom"/>
          </w:tcPr>
          <w:p w14:paraId="0D989797"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39</w:t>
            </w:r>
          </w:p>
        </w:tc>
      </w:tr>
      <w:tr w:rsidR="008F69F5" w:rsidRPr="003D018C" w14:paraId="0E8C9270" w14:textId="77777777" w:rsidTr="00C9076A">
        <w:trPr>
          <w:trHeight w:val="20"/>
        </w:trPr>
        <w:tc>
          <w:tcPr>
            <w:tcW w:w="915" w:type="dxa"/>
            <w:shd w:val="clear" w:color="auto" w:fill="auto"/>
            <w:noWrap/>
            <w:vAlign w:val="bottom"/>
          </w:tcPr>
          <w:p w14:paraId="3226A7C2"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4.5</w:t>
            </w:r>
          </w:p>
        </w:tc>
        <w:tc>
          <w:tcPr>
            <w:tcW w:w="900" w:type="dxa"/>
            <w:shd w:val="clear" w:color="auto" w:fill="auto"/>
            <w:vAlign w:val="bottom"/>
          </w:tcPr>
          <w:p w14:paraId="0FFE9CDD" w14:textId="77777777" w:rsidR="008F69F5" w:rsidRPr="00521F52" w:rsidRDefault="008F69F5" w:rsidP="008F69F5">
            <w:pPr>
              <w:rPr>
                <w:rFonts w:ascii="Times New Roman" w:eastAsia="Times New Roman" w:hAnsi="Times New Roman" w:cs="Times New Roman"/>
                <w:color w:val="000000"/>
              </w:rPr>
            </w:pPr>
            <w:r w:rsidRPr="00521F52">
              <w:rPr>
                <w:rFonts w:ascii="Times New Roman" w:eastAsia="Times New Roman" w:hAnsi="Times New Roman" w:cs="Times New Roman"/>
                <w:color w:val="000000"/>
              </w:rPr>
              <w:t>-37.5</w:t>
            </w:r>
          </w:p>
        </w:tc>
        <w:tc>
          <w:tcPr>
            <w:tcW w:w="810" w:type="dxa"/>
            <w:shd w:val="clear" w:color="auto" w:fill="auto"/>
            <w:vAlign w:val="bottom"/>
          </w:tcPr>
          <w:p w14:paraId="35D48687" w14:textId="77777777" w:rsidR="008F69F5" w:rsidRPr="00265462" w:rsidRDefault="008F69F5" w:rsidP="008F69F5">
            <w:pPr>
              <w:rPr>
                <w:rFonts w:ascii="Times New Roman" w:eastAsia="Times New Roman" w:hAnsi="Times New Roman" w:cs="Times New Roman"/>
                <w:color w:val="000000"/>
              </w:rPr>
            </w:pPr>
            <w:r w:rsidRPr="00265462">
              <w:rPr>
                <w:rFonts w:ascii="Times New Roman" w:eastAsia="Times New Roman" w:hAnsi="Times New Roman" w:cs="Times New Roman"/>
                <w:color w:val="000000"/>
              </w:rPr>
              <w:t>50.5</w:t>
            </w:r>
          </w:p>
        </w:tc>
        <w:tc>
          <w:tcPr>
            <w:tcW w:w="1170" w:type="dxa"/>
            <w:shd w:val="clear" w:color="auto" w:fill="auto"/>
            <w:vAlign w:val="bottom"/>
          </w:tcPr>
          <w:p w14:paraId="3539C462" w14:textId="77777777" w:rsidR="008F69F5" w:rsidRPr="00C9316F" w:rsidRDefault="008F69F5" w:rsidP="008F69F5">
            <w:pPr>
              <w:rPr>
                <w:rFonts w:ascii="Times New Roman" w:eastAsia="Times New Roman" w:hAnsi="Times New Roman" w:cs="Times New Roman"/>
                <w:color w:val="000000"/>
              </w:rPr>
            </w:pPr>
            <w:r w:rsidRPr="00C9316F">
              <w:rPr>
                <w:rFonts w:ascii="Times New Roman" w:eastAsia="Times New Roman" w:hAnsi="Times New Roman" w:cs="Times New Roman"/>
                <w:color w:val="000000"/>
              </w:rPr>
              <w:t>7.106</w:t>
            </w:r>
          </w:p>
        </w:tc>
        <w:tc>
          <w:tcPr>
            <w:tcW w:w="990" w:type="dxa"/>
            <w:shd w:val="clear" w:color="auto" w:fill="auto"/>
            <w:vAlign w:val="bottom"/>
          </w:tcPr>
          <w:p w14:paraId="042FA731"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97</w:t>
            </w:r>
          </w:p>
        </w:tc>
        <w:tc>
          <w:tcPr>
            <w:tcW w:w="990" w:type="dxa"/>
            <w:shd w:val="clear" w:color="auto" w:fill="auto"/>
            <w:vAlign w:val="bottom"/>
          </w:tcPr>
          <w:p w14:paraId="332DB022"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gridSpan w:val="2"/>
            <w:shd w:val="clear" w:color="auto" w:fill="auto"/>
            <w:vAlign w:val="bottom"/>
          </w:tcPr>
          <w:p w14:paraId="7ACADE11"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Superior frontal </w:t>
            </w:r>
            <w:proofErr w:type="spellStart"/>
            <w:r w:rsidRPr="003D018C">
              <w:rPr>
                <w:rFonts w:ascii="Times New Roman" w:eastAsia="Times New Roman" w:hAnsi="Times New Roman" w:cs="Times New Roman"/>
                <w:color w:val="000000"/>
              </w:rPr>
              <w:t>gyrus</w:t>
            </w:r>
            <w:proofErr w:type="spellEnd"/>
          </w:p>
        </w:tc>
        <w:tc>
          <w:tcPr>
            <w:tcW w:w="900" w:type="dxa"/>
            <w:shd w:val="clear" w:color="auto" w:fill="auto"/>
            <w:vAlign w:val="bottom"/>
          </w:tcPr>
          <w:p w14:paraId="53B62A96"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8</w:t>
            </w:r>
          </w:p>
        </w:tc>
      </w:tr>
      <w:tr w:rsidR="008F69F5" w:rsidRPr="003D018C" w14:paraId="1BC7AB89" w14:textId="77777777" w:rsidTr="00C9076A">
        <w:trPr>
          <w:trHeight w:val="20"/>
        </w:trPr>
        <w:tc>
          <w:tcPr>
            <w:tcW w:w="915" w:type="dxa"/>
            <w:shd w:val="clear" w:color="auto" w:fill="auto"/>
            <w:noWrap/>
            <w:vAlign w:val="bottom"/>
          </w:tcPr>
          <w:p w14:paraId="41DA9347"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-1.5</w:t>
            </w:r>
          </w:p>
        </w:tc>
        <w:tc>
          <w:tcPr>
            <w:tcW w:w="900" w:type="dxa"/>
            <w:shd w:val="clear" w:color="auto" w:fill="auto"/>
            <w:vAlign w:val="bottom"/>
          </w:tcPr>
          <w:p w14:paraId="7950D44B" w14:textId="77777777" w:rsidR="008F69F5" w:rsidRPr="00521F52" w:rsidRDefault="008F69F5" w:rsidP="008F69F5">
            <w:pPr>
              <w:rPr>
                <w:rFonts w:ascii="Times New Roman" w:eastAsia="Times New Roman" w:hAnsi="Times New Roman" w:cs="Times New Roman"/>
                <w:color w:val="000000"/>
              </w:rPr>
            </w:pPr>
            <w:r w:rsidRPr="00521F52">
              <w:rPr>
                <w:rFonts w:ascii="Times New Roman" w:eastAsia="Times New Roman" w:hAnsi="Times New Roman" w:cs="Times New Roman"/>
                <w:color w:val="000000"/>
              </w:rPr>
              <w:t>-49.5</w:t>
            </w:r>
          </w:p>
        </w:tc>
        <w:tc>
          <w:tcPr>
            <w:tcW w:w="810" w:type="dxa"/>
            <w:shd w:val="clear" w:color="auto" w:fill="auto"/>
            <w:vAlign w:val="bottom"/>
          </w:tcPr>
          <w:p w14:paraId="2CED48B8" w14:textId="77777777" w:rsidR="008F69F5" w:rsidRPr="00265462" w:rsidRDefault="008F69F5" w:rsidP="008F69F5">
            <w:pPr>
              <w:rPr>
                <w:rFonts w:ascii="Times New Roman" w:eastAsia="Times New Roman" w:hAnsi="Times New Roman" w:cs="Times New Roman"/>
                <w:color w:val="000000"/>
              </w:rPr>
            </w:pPr>
            <w:r w:rsidRPr="00265462">
              <w:rPr>
                <w:rFonts w:ascii="Times New Roman" w:eastAsia="Times New Roman" w:hAnsi="Times New Roman" w:cs="Times New Roman"/>
                <w:color w:val="000000"/>
              </w:rPr>
              <w:t>32.5</w:t>
            </w:r>
          </w:p>
        </w:tc>
        <w:tc>
          <w:tcPr>
            <w:tcW w:w="1170" w:type="dxa"/>
            <w:shd w:val="clear" w:color="auto" w:fill="auto"/>
            <w:vAlign w:val="bottom"/>
          </w:tcPr>
          <w:p w14:paraId="260B7DE8" w14:textId="77777777" w:rsidR="008F69F5" w:rsidRPr="00C9316F" w:rsidRDefault="008F69F5" w:rsidP="008F69F5">
            <w:pPr>
              <w:rPr>
                <w:rFonts w:ascii="Times New Roman" w:eastAsia="Times New Roman" w:hAnsi="Times New Roman" w:cs="Times New Roman"/>
                <w:color w:val="000000"/>
              </w:rPr>
            </w:pPr>
            <w:r w:rsidRPr="00C9316F">
              <w:rPr>
                <w:rFonts w:ascii="Times New Roman" w:eastAsia="Times New Roman" w:hAnsi="Times New Roman" w:cs="Times New Roman"/>
                <w:color w:val="000000"/>
              </w:rPr>
              <w:t>6.257</w:t>
            </w:r>
          </w:p>
        </w:tc>
        <w:tc>
          <w:tcPr>
            <w:tcW w:w="990" w:type="dxa"/>
            <w:shd w:val="clear" w:color="auto" w:fill="auto"/>
            <w:vAlign w:val="bottom"/>
          </w:tcPr>
          <w:p w14:paraId="21E9F690"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96</w:t>
            </w:r>
          </w:p>
        </w:tc>
        <w:tc>
          <w:tcPr>
            <w:tcW w:w="990" w:type="dxa"/>
            <w:shd w:val="clear" w:color="auto" w:fill="auto"/>
            <w:vAlign w:val="bottom"/>
          </w:tcPr>
          <w:p w14:paraId="27A4BE84"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4140" w:type="dxa"/>
            <w:gridSpan w:val="2"/>
            <w:shd w:val="clear" w:color="auto" w:fill="auto"/>
            <w:vAlign w:val="bottom"/>
          </w:tcPr>
          <w:p w14:paraId="762D9D60"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Superior frontal </w:t>
            </w:r>
            <w:proofErr w:type="spellStart"/>
            <w:r w:rsidRPr="003D018C">
              <w:rPr>
                <w:rFonts w:ascii="Times New Roman" w:eastAsia="Times New Roman" w:hAnsi="Times New Roman" w:cs="Times New Roman"/>
                <w:color w:val="000000"/>
              </w:rPr>
              <w:t>gyrus</w:t>
            </w:r>
            <w:proofErr w:type="spellEnd"/>
          </w:p>
        </w:tc>
        <w:tc>
          <w:tcPr>
            <w:tcW w:w="900" w:type="dxa"/>
            <w:shd w:val="clear" w:color="auto" w:fill="auto"/>
            <w:vAlign w:val="bottom"/>
          </w:tcPr>
          <w:p w14:paraId="4EFB5A65"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9</w:t>
            </w:r>
          </w:p>
        </w:tc>
      </w:tr>
      <w:tr w:rsidR="008F69F5" w:rsidRPr="003D018C" w14:paraId="685DBA36" w14:textId="77777777" w:rsidTr="00C9076A">
        <w:trPr>
          <w:trHeight w:val="20"/>
        </w:trPr>
        <w:tc>
          <w:tcPr>
            <w:tcW w:w="915" w:type="dxa"/>
            <w:shd w:val="clear" w:color="auto" w:fill="auto"/>
            <w:noWrap/>
            <w:vAlign w:val="bottom"/>
          </w:tcPr>
          <w:p w14:paraId="560C6E40"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1.5</w:t>
            </w:r>
          </w:p>
        </w:tc>
        <w:tc>
          <w:tcPr>
            <w:tcW w:w="900" w:type="dxa"/>
            <w:shd w:val="clear" w:color="auto" w:fill="auto"/>
            <w:vAlign w:val="bottom"/>
          </w:tcPr>
          <w:p w14:paraId="35EE7208" w14:textId="77777777" w:rsidR="008F69F5" w:rsidRPr="00521F52" w:rsidRDefault="008F69F5" w:rsidP="008F69F5">
            <w:pPr>
              <w:rPr>
                <w:rFonts w:ascii="Times New Roman" w:eastAsia="Times New Roman" w:hAnsi="Times New Roman" w:cs="Times New Roman"/>
                <w:color w:val="000000"/>
              </w:rPr>
            </w:pPr>
            <w:r w:rsidRPr="00521F52">
              <w:rPr>
                <w:rFonts w:ascii="Times New Roman" w:eastAsia="Times New Roman" w:hAnsi="Times New Roman" w:cs="Times New Roman"/>
                <w:color w:val="000000"/>
              </w:rPr>
              <w:t>55.5</w:t>
            </w:r>
          </w:p>
        </w:tc>
        <w:tc>
          <w:tcPr>
            <w:tcW w:w="810" w:type="dxa"/>
            <w:shd w:val="clear" w:color="auto" w:fill="auto"/>
            <w:vAlign w:val="bottom"/>
          </w:tcPr>
          <w:p w14:paraId="17995C26" w14:textId="77777777" w:rsidR="008F69F5" w:rsidRPr="00265462" w:rsidRDefault="008F69F5" w:rsidP="008F69F5">
            <w:pPr>
              <w:rPr>
                <w:rFonts w:ascii="Times New Roman" w:eastAsia="Times New Roman" w:hAnsi="Times New Roman" w:cs="Times New Roman"/>
                <w:color w:val="000000"/>
              </w:rPr>
            </w:pPr>
            <w:r w:rsidRPr="00265462">
              <w:rPr>
                <w:rFonts w:ascii="Times New Roman" w:eastAsia="Times New Roman" w:hAnsi="Times New Roman" w:cs="Times New Roman"/>
                <w:color w:val="000000"/>
              </w:rPr>
              <w:t>29.5</w:t>
            </w:r>
          </w:p>
        </w:tc>
        <w:tc>
          <w:tcPr>
            <w:tcW w:w="1170" w:type="dxa"/>
            <w:shd w:val="clear" w:color="auto" w:fill="auto"/>
            <w:vAlign w:val="bottom"/>
          </w:tcPr>
          <w:p w14:paraId="7170DCF7" w14:textId="77777777" w:rsidR="008F69F5" w:rsidRPr="00C9316F" w:rsidRDefault="008F69F5" w:rsidP="008F69F5">
            <w:pPr>
              <w:rPr>
                <w:rFonts w:ascii="Times New Roman" w:eastAsia="Times New Roman" w:hAnsi="Times New Roman" w:cs="Times New Roman"/>
                <w:color w:val="000000"/>
              </w:rPr>
            </w:pPr>
            <w:r w:rsidRPr="00C9316F">
              <w:rPr>
                <w:rFonts w:ascii="Times New Roman" w:eastAsia="Times New Roman" w:hAnsi="Times New Roman" w:cs="Times New Roman"/>
                <w:color w:val="000000"/>
              </w:rPr>
              <w:t>5.744</w:t>
            </w:r>
          </w:p>
        </w:tc>
        <w:tc>
          <w:tcPr>
            <w:tcW w:w="990" w:type="dxa"/>
            <w:shd w:val="clear" w:color="auto" w:fill="auto"/>
            <w:vAlign w:val="bottom"/>
          </w:tcPr>
          <w:p w14:paraId="11D9F4A8"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63</w:t>
            </w:r>
          </w:p>
        </w:tc>
        <w:tc>
          <w:tcPr>
            <w:tcW w:w="990" w:type="dxa"/>
            <w:shd w:val="clear" w:color="auto" w:fill="auto"/>
            <w:vAlign w:val="bottom"/>
          </w:tcPr>
          <w:p w14:paraId="718B8D7F"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4140" w:type="dxa"/>
            <w:gridSpan w:val="2"/>
            <w:shd w:val="clear" w:color="auto" w:fill="auto"/>
            <w:vAlign w:val="bottom"/>
          </w:tcPr>
          <w:p w14:paraId="11C03162"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Cingulate </w:t>
            </w:r>
            <w:proofErr w:type="spellStart"/>
            <w:r w:rsidRPr="003D018C">
              <w:rPr>
                <w:rFonts w:ascii="Times New Roman" w:eastAsia="Times New Roman" w:hAnsi="Times New Roman" w:cs="Times New Roman"/>
                <w:color w:val="000000"/>
              </w:rPr>
              <w:t>gyrus</w:t>
            </w:r>
            <w:proofErr w:type="spellEnd"/>
          </w:p>
        </w:tc>
        <w:tc>
          <w:tcPr>
            <w:tcW w:w="900" w:type="dxa"/>
            <w:shd w:val="clear" w:color="auto" w:fill="auto"/>
            <w:vAlign w:val="bottom"/>
          </w:tcPr>
          <w:p w14:paraId="153333FA"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31</w:t>
            </w:r>
          </w:p>
        </w:tc>
      </w:tr>
      <w:tr w:rsidR="008F69F5" w:rsidRPr="003D018C" w14:paraId="3BF95644" w14:textId="77777777" w:rsidTr="00C9076A">
        <w:trPr>
          <w:trHeight w:val="20"/>
        </w:trPr>
        <w:tc>
          <w:tcPr>
            <w:tcW w:w="915" w:type="dxa"/>
            <w:shd w:val="clear" w:color="auto" w:fill="auto"/>
            <w:noWrap/>
            <w:vAlign w:val="bottom"/>
          </w:tcPr>
          <w:p w14:paraId="6EBD92E4"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10.5</w:t>
            </w:r>
          </w:p>
        </w:tc>
        <w:tc>
          <w:tcPr>
            <w:tcW w:w="900" w:type="dxa"/>
            <w:shd w:val="clear" w:color="auto" w:fill="auto"/>
            <w:vAlign w:val="bottom"/>
          </w:tcPr>
          <w:p w14:paraId="79B91688" w14:textId="77777777" w:rsidR="008F69F5" w:rsidRPr="00521F52" w:rsidRDefault="008F69F5" w:rsidP="008F69F5">
            <w:pPr>
              <w:rPr>
                <w:rFonts w:ascii="Times New Roman" w:eastAsia="Times New Roman" w:hAnsi="Times New Roman" w:cs="Times New Roman"/>
                <w:color w:val="000000"/>
              </w:rPr>
            </w:pPr>
            <w:r w:rsidRPr="00521F52">
              <w:rPr>
                <w:rFonts w:ascii="Times New Roman" w:eastAsia="Times New Roman" w:hAnsi="Times New Roman" w:cs="Times New Roman"/>
                <w:color w:val="000000"/>
              </w:rPr>
              <w:t>-46.5</w:t>
            </w:r>
          </w:p>
        </w:tc>
        <w:tc>
          <w:tcPr>
            <w:tcW w:w="810" w:type="dxa"/>
            <w:shd w:val="clear" w:color="auto" w:fill="auto"/>
            <w:vAlign w:val="bottom"/>
          </w:tcPr>
          <w:p w14:paraId="4CA25A37" w14:textId="77777777" w:rsidR="008F69F5" w:rsidRPr="00265462" w:rsidRDefault="008F69F5" w:rsidP="008F69F5">
            <w:pPr>
              <w:rPr>
                <w:rFonts w:ascii="Times New Roman" w:eastAsia="Times New Roman" w:hAnsi="Times New Roman" w:cs="Times New Roman"/>
                <w:color w:val="000000"/>
              </w:rPr>
            </w:pPr>
            <w:r w:rsidRPr="00265462">
              <w:rPr>
                <w:rFonts w:ascii="Times New Roman" w:eastAsia="Times New Roman" w:hAnsi="Times New Roman" w:cs="Times New Roman"/>
                <w:color w:val="000000"/>
              </w:rPr>
              <w:t>-9.5</w:t>
            </w:r>
          </w:p>
        </w:tc>
        <w:tc>
          <w:tcPr>
            <w:tcW w:w="1170" w:type="dxa"/>
            <w:shd w:val="clear" w:color="auto" w:fill="auto"/>
            <w:vAlign w:val="bottom"/>
          </w:tcPr>
          <w:p w14:paraId="0B6BBEBC" w14:textId="77777777" w:rsidR="008F69F5" w:rsidRPr="00C9316F" w:rsidRDefault="008F69F5" w:rsidP="008F69F5">
            <w:pPr>
              <w:rPr>
                <w:rFonts w:ascii="Times New Roman" w:eastAsia="Times New Roman" w:hAnsi="Times New Roman" w:cs="Times New Roman"/>
                <w:color w:val="000000"/>
              </w:rPr>
            </w:pPr>
            <w:r w:rsidRPr="00C9316F">
              <w:rPr>
                <w:rFonts w:ascii="Times New Roman" w:eastAsia="Times New Roman" w:hAnsi="Times New Roman" w:cs="Times New Roman"/>
                <w:color w:val="000000"/>
              </w:rPr>
              <w:t>3.96</w:t>
            </w:r>
          </w:p>
        </w:tc>
        <w:tc>
          <w:tcPr>
            <w:tcW w:w="990" w:type="dxa"/>
            <w:shd w:val="clear" w:color="auto" w:fill="auto"/>
            <w:vAlign w:val="bottom"/>
          </w:tcPr>
          <w:p w14:paraId="3F80E21A"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43</w:t>
            </w:r>
          </w:p>
        </w:tc>
        <w:tc>
          <w:tcPr>
            <w:tcW w:w="990" w:type="dxa"/>
            <w:shd w:val="clear" w:color="auto" w:fill="auto"/>
            <w:vAlign w:val="bottom"/>
          </w:tcPr>
          <w:p w14:paraId="4E6ED4F0"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gridSpan w:val="2"/>
            <w:shd w:val="clear" w:color="auto" w:fill="auto"/>
            <w:vAlign w:val="bottom"/>
          </w:tcPr>
          <w:p w14:paraId="0CEBDEB2"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Medial frontal </w:t>
            </w:r>
            <w:proofErr w:type="spellStart"/>
            <w:r w:rsidRPr="003D018C">
              <w:rPr>
                <w:rFonts w:ascii="Times New Roman" w:eastAsia="Times New Roman" w:hAnsi="Times New Roman" w:cs="Times New Roman"/>
                <w:color w:val="000000"/>
              </w:rPr>
              <w:t>gyrus</w:t>
            </w:r>
            <w:proofErr w:type="spellEnd"/>
          </w:p>
        </w:tc>
        <w:tc>
          <w:tcPr>
            <w:tcW w:w="900" w:type="dxa"/>
            <w:shd w:val="clear" w:color="auto" w:fill="auto"/>
            <w:vAlign w:val="bottom"/>
          </w:tcPr>
          <w:p w14:paraId="4FCB0E88" w14:textId="77777777" w:rsidR="008F69F5" w:rsidRPr="003D018C" w:rsidRDefault="008F69F5" w:rsidP="008F69F5">
            <w:pPr>
              <w:rPr>
                <w:rFonts w:ascii="Times New Roman" w:eastAsia="Times New Roman" w:hAnsi="Times New Roman" w:cs="Times New Roman"/>
                <w:color w:val="000000"/>
              </w:rPr>
            </w:pPr>
          </w:p>
        </w:tc>
      </w:tr>
      <w:tr w:rsidR="008F69F5" w:rsidRPr="003D018C" w14:paraId="5593EC4A" w14:textId="77777777" w:rsidTr="00C9076A">
        <w:trPr>
          <w:trHeight w:val="20"/>
        </w:trPr>
        <w:tc>
          <w:tcPr>
            <w:tcW w:w="915" w:type="dxa"/>
            <w:shd w:val="clear" w:color="auto" w:fill="auto"/>
            <w:noWrap/>
            <w:vAlign w:val="bottom"/>
          </w:tcPr>
          <w:p w14:paraId="676F46E4"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-1.5</w:t>
            </w:r>
          </w:p>
        </w:tc>
        <w:tc>
          <w:tcPr>
            <w:tcW w:w="900" w:type="dxa"/>
            <w:shd w:val="clear" w:color="auto" w:fill="auto"/>
            <w:vAlign w:val="bottom"/>
          </w:tcPr>
          <w:p w14:paraId="32FF9104" w14:textId="77777777" w:rsidR="008F69F5" w:rsidRPr="00521F52" w:rsidRDefault="008F69F5" w:rsidP="008F69F5">
            <w:pPr>
              <w:rPr>
                <w:rFonts w:ascii="Times New Roman" w:eastAsia="Times New Roman" w:hAnsi="Times New Roman" w:cs="Times New Roman"/>
                <w:color w:val="000000"/>
              </w:rPr>
            </w:pPr>
            <w:r w:rsidRPr="00521F52">
              <w:rPr>
                <w:rFonts w:ascii="Times New Roman" w:eastAsia="Times New Roman" w:hAnsi="Times New Roman" w:cs="Times New Roman"/>
                <w:color w:val="000000"/>
              </w:rPr>
              <w:t>-10.5</w:t>
            </w:r>
          </w:p>
        </w:tc>
        <w:tc>
          <w:tcPr>
            <w:tcW w:w="810" w:type="dxa"/>
            <w:shd w:val="clear" w:color="auto" w:fill="auto"/>
            <w:vAlign w:val="bottom"/>
          </w:tcPr>
          <w:p w14:paraId="116B076B" w14:textId="77777777" w:rsidR="008F69F5" w:rsidRPr="00265462" w:rsidRDefault="008F69F5" w:rsidP="008F69F5">
            <w:pPr>
              <w:rPr>
                <w:rFonts w:ascii="Times New Roman" w:eastAsia="Times New Roman" w:hAnsi="Times New Roman" w:cs="Times New Roman"/>
                <w:color w:val="000000"/>
              </w:rPr>
            </w:pPr>
            <w:r w:rsidRPr="00265462">
              <w:rPr>
                <w:rFonts w:ascii="Times New Roman" w:eastAsia="Times New Roman" w:hAnsi="Times New Roman" w:cs="Times New Roman"/>
                <w:color w:val="000000"/>
              </w:rPr>
              <w:t>62.5</w:t>
            </w:r>
          </w:p>
        </w:tc>
        <w:tc>
          <w:tcPr>
            <w:tcW w:w="1170" w:type="dxa"/>
            <w:shd w:val="clear" w:color="auto" w:fill="auto"/>
            <w:vAlign w:val="bottom"/>
          </w:tcPr>
          <w:p w14:paraId="520859DA" w14:textId="77777777" w:rsidR="008F69F5" w:rsidRPr="00C9316F" w:rsidRDefault="008F69F5" w:rsidP="008F69F5">
            <w:pPr>
              <w:rPr>
                <w:rFonts w:ascii="Times New Roman" w:eastAsia="Times New Roman" w:hAnsi="Times New Roman" w:cs="Times New Roman"/>
                <w:color w:val="000000"/>
              </w:rPr>
            </w:pPr>
            <w:r w:rsidRPr="00C9316F">
              <w:rPr>
                <w:rFonts w:ascii="Times New Roman" w:eastAsia="Times New Roman" w:hAnsi="Times New Roman" w:cs="Times New Roman"/>
                <w:color w:val="000000"/>
              </w:rPr>
              <w:t>5.702</w:t>
            </w:r>
          </w:p>
        </w:tc>
        <w:tc>
          <w:tcPr>
            <w:tcW w:w="990" w:type="dxa"/>
            <w:shd w:val="clear" w:color="auto" w:fill="auto"/>
            <w:vAlign w:val="bottom"/>
          </w:tcPr>
          <w:p w14:paraId="256BF310"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42</w:t>
            </w:r>
          </w:p>
        </w:tc>
        <w:tc>
          <w:tcPr>
            <w:tcW w:w="990" w:type="dxa"/>
            <w:shd w:val="clear" w:color="auto" w:fill="auto"/>
            <w:vAlign w:val="bottom"/>
          </w:tcPr>
          <w:p w14:paraId="395871BF"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gridSpan w:val="2"/>
            <w:shd w:val="clear" w:color="auto" w:fill="auto"/>
            <w:vAlign w:val="bottom"/>
          </w:tcPr>
          <w:p w14:paraId="11108A6D"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Superior frontal </w:t>
            </w:r>
            <w:proofErr w:type="spellStart"/>
            <w:r w:rsidRPr="003D018C">
              <w:rPr>
                <w:rFonts w:ascii="Times New Roman" w:eastAsia="Times New Roman" w:hAnsi="Times New Roman" w:cs="Times New Roman"/>
                <w:color w:val="000000"/>
              </w:rPr>
              <w:t>gyrus</w:t>
            </w:r>
            <w:proofErr w:type="spellEnd"/>
          </w:p>
        </w:tc>
        <w:tc>
          <w:tcPr>
            <w:tcW w:w="900" w:type="dxa"/>
            <w:shd w:val="clear" w:color="auto" w:fill="auto"/>
            <w:vAlign w:val="bottom"/>
          </w:tcPr>
          <w:p w14:paraId="429B2980"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6</w:t>
            </w:r>
          </w:p>
        </w:tc>
      </w:tr>
      <w:tr w:rsidR="008F69F5" w:rsidRPr="003D018C" w14:paraId="7A09374F" w14:textId="77777777" w:rsidTr="00C9076A">
        <w:trPr>
          <w:trHeight w:val="20"/>
        </w:trPr>
        <w:tc>
          <w:tcPr>
            <w:tcW w:w="915" w:type="dxa"/>
            <w:shd w:val="clear" w:color="auto" w:fill="auto"/>
            <w:noWrap/>
            <w:vAlign w:val="bottom"/>
          </w:tcPr>
          <w:p w14:paraId="26DCB617"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-52.5</w:t>
            </w:r>
          </w:p>
        </w:tc>
        <w:tc>
          <w:tcPr>
            <w:tcW w:w="900" w:type="dxa"/>
            <w:shd w:val="clear" w:color="auto" w:fill="auto"/>
            <w:vAlign w:val="bottom"/>
          </w:tcPr>
          <w:p w14:paraId="7C4256B6" w14:textId="77777777" w:rsidR="008F69F5" w:rsidRPr="00521F52" w:rsidRDefault="008F69F5" w:rsidP="008F69F5">
            <w:pPr>
              <w:rPr>
                <w:rFonts w:ascii="Times New Roman" w:eastAsia="Times New Roman" w:hAnsi="Times New Roman" w:cs="Times New Roman"/>
                <w:color w:val="000000"/>
              </w:rPr>
            </w:pPr>
            <w:r w:rsidRPr="00521F52">
              <w:rPr>
                <w:rFonts w:ascii="Times New Roman" w:eastAsia="Times New Roman" w:hAnsi="Times New Roman" w:cs="Times New Roman"/>
                <w:color w:val="000000"/>
              </w:rPr>
              <w:t>25.5</w:t>
            </w:r>
          </w:p>
        </w:tc>
        <w:tc>
          <w:tcPr>
            <w:tcW w:w="810" w:type="dxa"/>
            <w:shd w:val="clear" w:color="auto" w:fill="auto"/>
            <w:vAlign w:val="bottom"/>
          </w:tcPr>
          <w:p w14:paraId="18057377" w14:textId="77777777" w:rsidR="008F69F5" w:rsidRPr="00265462" w:rsidRDefault="008F69F5" w:rsidP="008F69F5">
            <w:pPr>
              <w:rPr>
                <w:rFonts w:ascii="Times New Roman" w:eastAsia="Times New Roman" w:hAnsi="Times New Roman" w:cs="Times New Roman"/>
                <w:color w:val="000000"/>
              </w:rPr>
            </w:pPr>
            <w:r w:rsidRPr="00265462">
              <w:rPr>
                <w:rFonts w:ascii="Times New Roman" w:eastAsia="Times New Roman" w:hAnsi="Times New Roman" w:cs="Times New Roman"/>
                <w:color w:val="000000"/>
              </w:rPr>
              <w:t>-0.5</w:t>
            </w:r>
          </w:p>
        </w:tc>
        <w:tc>
          <w:tcPr>
            <w:tcW w:w="1170" w:type="dxa"/>
            <w:shd w:val="clear" w:color="auto" w:fill="auto"/>
            <w:vAlign w:val="bottom"/>
          </w:tcPr>
          <w:p w14:paraId="242B4CB6" w14:textId="77777777" w:rsidR="008F69F5" w:rsidRPr="00C9316F" w:rsidRDefault="008F69F5" w:rsidP="008F69F5">
            <w:pPr>
              <w:rPr>
                <w:rFonts w:ascii="Times New Roman" w:eastAsia="Times New Roman" w:hAnsi="Times New Roman" w:cs="Times New Roman"/>
                <w:color w:val="000000"/>
              </w:rPr>
            </w:pPr>
            <w:r w:rsidRPr="00C9316F">
              <w:rPr>
                <w:rFonts w:ascii="Times New Roman" w:eastAsia="Times New Roman" w:hAnsi="Times New Roman" w:cs="Times New Roman"/>
                <w:color w:val="000000"/>
              </w:rPr>
              <w:t>5.583</w:t>
            </w:r>
          </w:p>
        </w:tc>
        <w:tc>
          <w:tcPr>
            <w:tcW w:w="990" w:type="dxa"/>
            <w:shd w:val="clear" w:color="auto" w:fill="auto"/>
            <w:vAlign w:val="bottom"/>
          </w:tcPr>
          <w:p w14:paraId="2C2AA99A"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28</w:t>
            </w:r>
          </w:p>
        </w:tc>
        <w:tc>
          <w:tcPr>
            <w:tcW w:w="990" w:type="dxa"/>
            <w:shd w:val="clear" w:color="auto" w:fill="auto"/>
            <w:vAlign w:val="bottom"/>
          </w:tcPr>
          <w:p w14:paraId="7BB9375B"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gridSpan w:val="2"/>
            <w:shd w:val="clear" w:color="auto" w:fill="auto"/>
            <w:vAlign w:val="bottom"/>
          </w:tcPr>
          <w:p w14:paraId="0B8DAA07"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Thalamus</w:t>
            </w:r>
          </w:p>
        </w:tc>
        <w:tc>
          <w:tcPr>
            <w:tcW w:w="900" w:type="dxa"/>
            <w:shd w:val="clear" w:color="auto" w:fill="auto"/>
            <w:vAlign w:val="bottom"/>
          </w:tcPr>
          <w:p w14:paraId="54C08DB5" w14:textId="77777777" w:rsidR="008F69F5" w:rsidRPr="003D018C" w:rsidRDefault="008F69F5" w:rsidP="008F69F5">
            <w:pPr>
              <w:rPr>
                <w:rFonts w:ascii="Times New Roman" w:eastAsia="Times New Roman" w:hAnsi="Times New Roman" w:cs="Times New Roman"/>
                <w:color w:val="000000"/>
              </w:rPr>
            </w:pPr>
          </w:p>
        </w:tc>
      </w:tr>
      <w:tr w:rsidR="000F596C" w:rsidRPr="003D018C" w14:paraId="4C238D67" w14:textId="77777777" w:rsidTr="000F596C">
        <w:trPr>
          <w:trHeight w:val="20"/>
        </w:trPr>
        <w:tc>
          <w:tcPr>
            <w:tcW w:w="10815" w:type="dxa"/>
            <w:gridSpan w:val="9"/>
            <w:shd w:val="clear" w:color="auto" w:fill="auto"/>
            <w:noWrap/>
            <w:vAlign w:val="bottom"/>
          </w:tcPr>
          <w:p w14:paraId="4E9BDABE" w14:textId="77777777" w:rsidR="000F596C" w:rsidRPr="00265462" w:rsidRDefault="000F596C"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Rest</w:t>
            </w:r>
            <w:r w:rsidR="00B57E9C" w:rsidRPr="00521F52">
              <w:rPr>
                <w:rFonts w:ascii="Times New Roman" w:eastAsia="Times New Roman" w:hAnsi="Times New Roman" w:cs="Times New Roman"/>
                <w:color w:val="000000"/>
              </w:rPr>
              <w:t xml:space="preserve"> </w:t>
            </w:r>
            <w:r w:rsidRPr="00265462">
              <w:rPr>
                <w:rFonts w:ascii="Times New Roman" w:eastAsia="Times New Roman" w:hAnsi="Times New Roman" w:cs="Times New Roman"/>
                <w:color w:val="000000"/>
              </w:rPr>
              <w:t>&gt; Print</w:t>
            </w:r>
          </w:p>
        </w:tc>
      </w:tr>
      <w:tr w:rsidR="008F69F5" w:rsidRPr="003D018C" w14:paraId="7A797AC8" w14:textId="77777777" w:rsidTr="00C9076A">
        <w:trPr>
          <w:trHeight w:val="20"/>
        </w:trPr>
        <w:tc>
          <w:tcPr>
            <w:tcW w:w="915" w:type="dxa"/>
            <w:shd w:val="clear" w:color="auto" w:fill="auto"/>
            <w:noWrap/>
            <w:vAlign w:val="bottom"/>
          </w:tcPr>
          <w:p w14:paraId="0AF49538"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7.5</w:t>
            </w:r>
          </w:p>
        </w:tc>
        <w:tc>
          <w:tcPr>
            <w:tcW w:w="900" w:type="dxa"/>
            <w:shd w:val="clear" w:color="auto" w:fill="auto"/>
            <w:vAlign w:val="bottom"/>
          </w:tcPr>
          <w:p w14:paraId="640D2EED" w14:textId="77777777" w:rsidR="008F69F5" w:rsidRPr="00521F52" w:rsidRDefault="008F69F5" w:rsidP="008F69F5">
            <w:pPr>
              <w:rPr>
                <w:rFonts w:ascii="Times New Roman" w:eastAsia="Times New Roman" w:hAnsi="Times New Roman" w:cs="Times New Roman"/>
                <w:color w:val="000000"/>
              </w:rPr>
            </w:pPr>
            <w:r w:rsidRPr="00521F52">
              <w:rPr>
                <w:rFonts w:ascii="Times New Roman" w:eastAsia="Times New Roman" w:hAnsi="Times New Roman" w:cs="Times New Roman"/>
                <w:color w:val="000000"/>
              </w:rPr>
              <w:t>76.5</w:t>
            </w:r>
          </w:p>
        </w:tc>
        <w:tc>
          <w:tcPr>
            <w:tcW w:w="810" w:type="dxa"/>
            <w:shd w:val="clear" w:color="auto" w:fill="auto"/>
            <w:vAlign w:val="bottom"/>
          </w:tcPr>
          <w:p w14:paraId="68CE3308" w14:textId="77777777" w:rsidR="008F69F5" w:rsidRPr="00265462" w:rsidRDefault="008F69F5" w:rsidP="008F69F5">
            <w:pPr>
              <w:rPr>
                <w:rFonts w:ascii="Times New Roman" w:eastAsia="Times New Roman" w:hAnsi="Times New Roman" w:cs="Times New Roman"/>
                <w:color w:val="000000"/>
              </w:rPr>
            </w:pPr>
            <w:r w:rsidRPr="00265462">
              <w:rPr>
                <w:rFonts w:ascii="Times New Roman" w:eastAsia="Times New Roman" w:hAnsi="Times New Roman" w:cs="Times New Roman"/>
                <w:color w:val="000000"/>
              </w:rPr>
              <w:t>32.5</w:t>
            </w:r>
          </w:p>
        </w:tc>
        <w:tc>
          <w:tcPr>
            <w:tcW w:w="1170" w:type="dxa"/>
            <w:shd w:val="clear" w:color="auto" w:fill="auto"/>
            <w:vAlign w:val="bottom"/>
          </w:tcPr>
          <w:p w14:paraId="49889A30" w14:textId="77777777" w:rsidR="008F69F5" w:rsidRPr="00C9316F" w:rsidRDefault="008F69F5" w:rsidP="008F69F5">
            <w:pPr>
              <w:rPr>
                <w:rFonts w:ascii="Times New Roman" w:eastAsia="Times New Roman" w:hAnsi="Times New Roman" w:cs="Times New Roman"/>
                <w:color w:val="000000"/>
              </w:rPr>
            </w:pPr>
            <w:r w:rsidRPr="00C9316F">
              <w:rPr>
                <w:rFonts w:ascii="Times New Roman" w:eastAsia="Times New Roman" w:hAnsi="Times New Roman" w:cs="Times New Roman"/>
                <w:color w:val="000000"/>
              </w:rPr>
              <w:t>-6.732</w:t>
            </w:r>
          </w:p>
        </w:tc>
        <w:tc>
          <w:tcPr>
            <w:tcW w:w="990" w:type="dxa"/>
            <w:shd w:val="clear" w:color="auto" w:fill="auto"/>
            <w:vAlign w:val="bottom"/>
          </w:tcPr>
          <w:p w14:paraId="18900CF0"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4149</w:t>
            </w:r>
          </w:p>
        </w:tc>
        <w:tc>
          <w:tcPr>
            <w:tcW w:w="990" w:type="dxa"/>
            <w:shd w:val="clear" w:color="auto" w:fill="auto"/>
            <w:vAlign w:val="bottom"/>
          </w:tcPr>
          <w:p w14:paraId="694D236F"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B/R</w:t>
            </w:r>
          </w:p>
        </w:tc>
        <w:tc>
          <w:tcPr>
            <w:tcW w:w="4140" w:type="dxa"/>
            <w:gridSpan w:val="2"/>
            <w:shd w:val="clear" w:color="auto" w:fill="auto"/>
            <w:vAlign w:val="bottom"/>
          </w:tcPr>
          <w:p w14:paraId="4F5547C5" w14:textId="77777777" w:rsidR="008F69F5" w:rsidRPr="003D018C" w:rsidRDefault="008F69F5" w:rsidP="008F69F5">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Cuneus</w:t>
            </w:r>
            <w:proofErr w:type="spellEnd"/>
            <w:r w:rsidRPr="003D018C">
              <w:rPr>
                <w:rFonts w:ascii="Times New Roman" w:eastAsia="Times New Roman" w:hAnsi="Times New Roman" w:cs="Times New Roman"/>
                <w:color w:val="000000"/>
              </w:rPr>
              <w:t xml:space="preserve"> (B), cingulate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(B), </w:t>
            </w:r>
            <w:proofErr w:type="spellStart"/>
            <w:r w:rsidRPr="003D018C">
              <w:rPr>
                <w:rFonts w:ascii="Times New Roman" w:eastAsia="Times New Roman" w:hAnsi="Times New Roman" w:cs="Times New Roman"/>
                <w:color w:val="000000"/>
              </w:rPr>
              <w:t>supramarginal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(R)</w:t>
            </w:r>
          </w:p>
        </w:tc>
        <w:tc>
          <w:tcPr>
            <w:tcW w:w="900" w:type="dxa"/>
            <w:shd w:val="clear" w:color="auto" w:fill="auto"/>
            <w:vAlign w:val="bottom"/>
          </w:tcPr>
          <w:p w14:paraId="15AF205E" w14:textId="77777777" w:rsidR="008F69F5" w:rsidRPr="003D018C" w:rsidRDefault="008F69F5" w:rsidP="008F69F5">
            <w:pPr>
              <w:rPr>
                <w:rFonts w:ascii="Times New Roman" w:eastAsia="Times New Roman" w:hAnsi="Times New Roman" w:cs="Times New Roman"/>
                <w:color w:val="000000"/>
              </w:rPr>
            </w:pPr>
          </w:p>
        </w:tc>
      </w:tr>
      <w:tr w:rsidR="008F69F5" w:rsidRPr="003D018C" w14:paraId="52AB7D98" w14:textId="77777777" w:rsidTr="00C9076A">
        <w:trPr>
          <w:trHeight w:val="20"/>
        </w:trPr>
        <w:tc>
          <w:tcPr>
            <w:tcW w:w="915" w:type="dxa"/>
            <w:shd w:val="clear" w:color="auto" w:fill="auto"/>
            <w:noWrap/>
            <w:vAlign w:val="bottom"/>
          </w:tcPr>
          <w:p w14:paraId="2168332F"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-49.5</w:t>
            </w:r>
          </w:p>
        </w:tc>
        <w:tc>
          <w:tcPr>
            <w:tcW w:w="900" w:type="dxa"/>
            <w:shd w:val="clear" w:color="auto" w:fill="auto"/>
            <w:vAlign w:val="bottom"/>
          </w:tcPr>
          <w:p w14:paraId="35805489" w14:textId="77777777" w:rsidR="008F69F5" w:rsidRPr="00521F52" w:rsidRDefault="008F69F5" w:rsidP="008F69F5">
            <w:pPr>
              <w:rPr>
                <w:rFonts w:ascii="Times New Roman" w:eastAsia="Times New Roman" w:hAnsi="Times New Roman" w:cs="Times New Roman"/>
                <w:color w:val="000000"/>
              </w:rPr>
            </w:pPr>
            <w:r w:rsidRPr="00521F52">
              <w:rPr>
                <w:rFonts w:ascii="Times New Roman" w:eastAsia="Times New Roman" w:hAnsi="Times New Roman" w:cs="Times New Roman"/>
                <w:color w:val="000000"/>
              </w:rPr>
              <w:t>-16.5</w:t>
            </w:r>
          </w:p>
        </w:tc>
        <w:tc>
          <w:tcPr>
            <w:tcW w:w="810" w:type="dxa"/>
            <w:shd w:val="clear" w:color="auto" w:fill="auto"/>
            <w:vAlign w:val="bottom"/>
          </w:tcPr>
          <w:p w14:paraId="1737EA08" w14:textId="77777777" w:rsidR="008F69F5" w:rsidRPr="00265462" w:rsidRDefault="008F69F5" w:rsidP="008F69F5">
            <w:pPr>
              <w:rPr>
                <w:rFonts w:ascii="Times New Roman" w:eastAsia="Times New Roman" w:hAnsi="Times New Roman" w:cs="Times New Roman"/>
                <w:color w:val="000000"/>
              </w:rPr>
            </w:pPr>
            <w:r w:rsidRPr="00265462">
              <w:rPr>
                <w:rFonts w:ascii="Times New Roman" w:eastAsia="Times New Roman" w:hAnsi="Times New Roman" w:cs="Times New Roman"/>
                <w:color w:val="000000"/>
              </w:rPr>
              <w:t>-0.5</w:t>
            </w:r>
          </w:p>
        </w:tc>
        <w:tc>
          <w:tcPr>
            <w:tcW w:w="1170" w:type="dxa"/>
            <w:shd w:val="clear" w:color="auto" w:fill="auto"/>
            <w:vAlign w:val="bottom"/>
          </w:tcPr>
          <w:p w14:paraId="5719FBB6" w14:textId="77777777" w:rsidR="008F69F5" w:rsidRPr="00C9316F" w:rsidRDefault="008F69F5" w:rsidP="008F69F5">
            <w:pPr>
              <w:rPr>
                <w:rFonts w:ascii="Times New Roman" w:eastAsia="Times New Roman" w:hAnsi="Times New Roman" w:cs="Times New Roman"/>
                <w:color w:val="000000"/>
              </w:rPr>
            </w:pPr>
            <w:r w:rsidRPr="00C9316F">
              <w:rPr>
                <w:rFonts w:ascii="Times New Roman" w:eastAsia="Times New Roman" w:hAnsi="Times New Roman" w:cs="Times New Roman"/>
                <w:color w:val="000000"/>
              </w:rPr>
              <w:t>-5.114</w:t>
            </w:r>
          </w:p>
        </w:tc>
        <w:tc>
          <w:tcPr>
            <w:tcW w:w="990" w:type="dxa"/>
            <w:shd w:val="clear" w:color="auto" w:fill="auto"/>
            <w:vAlign w:val="bottom"/>
          </w:tcPr>
          <w:p w14:paraId="1ADA67E9"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766</w:t>
            </w:r>
          </w:p>
        </w:tc>
        <w:tc>
          <w:tcPr>
            <w:tcW w:w="990" w:type="dxa"/>
            <w:shd w:val="clear" w:color="auto" w:fill="auto"/>
            <w:vAlign w:val="bottom"/>
          </w:tcPr>
          <w:p w14:paraId="47D1139C"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gridSpan w:val="2"/>
            <w:shd w:val="clear" w:color="auto" w:fill="auto"/>
            <w:vAlign w:val="bottom"/>
          </w:tcPr>
          <w:p w14:paraId="3AEA29D4"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Insula</w:t>
            </w:r>
          </w:p>
        </w:tc>
        <w:tc>
          <w:tcPr>
            <w:tcW w:w="900" w:type="dxa"/>
            <w:shd w:val="clear" w:color="auto" w:fill="auto"/>
            <w:vAlign w:val="bottom"/>
          </w:tcPr>
          <w:p w14:paraId="445381E8"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13</w:t>
            </w:r>
          </w:p>
        </w:tc>
      </w:tr>
      <w:tr w:rsidR="008F69F5" w:rsidRPr="003D018C" w14:paraId="04DE3681" w14:textId="77777777" w:rsidTr="00C9076A">
        <w:trPr>
          <w:trHeight w:val="20"/>
        </w:trPr>
        <w:tc>
          <w:tcPr>
            <w:tcW w:w="915" w:type="dxa"/>
            <w:shd w:val="clear" w:color="auto" w:fill="auto"/>
            <w:noWrap/>
            <w:vAlign w:val="bottom"/>
          </w:tcPr>
          <w:p w14:paraId="17FE01AB"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37.5</w:t>
            </w:r>
          </w:p>
        </w:tc>
        <w:tc>
          <w:tcPr>
            <w:tcW w:w="900" w:type="dxa"/>
            <w:shd w:val="clear" w:color="auto" w:fill="auto"/>
            <w:vAlign w:val="bottom"/>
          </w:tcPr>
          <w:p w14:paraId="0692C19C" w14:textId="77777777" w:rsidR="008F69F5" w:rsidRPr="00521F52" w:rsidRDefault="008F69F5" w:rsidP="008F69F5">
            <w:pPr>
              <w:rPr>
                <w:rFonts w:ascii="Times New Roman" w:eastAsia="Times New Roman" w:hAnsi="Times New Roman" w:cs="Times New Roman"/>
                <w:color w:val="000000"/>
              </w:rPr>
            </w:pPr>
            <w:r w:rsidRPr="00521F52">
              <w:rPr>
                <w:rFonts w:ascii="Times New Roman" w:eastAsia="Times New Roman" w:hAnsi="Times New Roman" w:cs="Times New Roman"/>
                <w:color w:val="000000"/>
              </w:rPr>
              <w:t>-58.5</w:t>
            </w:r>
          </w:p>
        </w:tc>
        <w:tc>
          <w:tcPr>
            <w:tcW w:w="810" w:type="dxa"/>
            <w:shd w:val="clear" w:color="auto" w:fill="auto"/>
            <w:vAlign w:val="bottom"/>
          </w:tcPr>
          <w:p w14:paraId="471A31E6" w14:textId="77777777" w:rsidR="008F69F5" w:rsidRPr="00265462" w:rsidRDefault="008F69F5" w:rsidP="008F69F5">
            <w:pPr>
              <w:rPr>
                <w:rFonts w:ascii="Times New Roman" w:eastAsia="Times New Roman" w:hAnsi="Times New Roman" w:cs="Times New Roman"/>
                <w:color w:val="000000"/>
              </w:rPr>
            </w:pPr>
            <w:r w:rsidRPr="00265462">
              <w:rPr>
                <w:rFonts w:ascii="Times New Roman" w:eastAsia="Times New Roman" w:hAnsi="Times New Roman" w:cs="Times New Roman"/>
                <w:color w:val="000000"/>
              </w:rPr>
              <w:t>14.5</w:t>
            </w:r>
          </w:p>
        </w:tc>
        <w:tc>
          <w:tcPr>
            <w:tcW w:w="1170" w:type="dxa"/>
            <w:shd w:val="clear" w:color="auto" w:fill="auto"/>
            <w:vAlign w:val="bottom"/>
          </w:tcPr>
          <w:p w14:paraId="52F90F2F" w14:textId="77777777" w:rsidR="008F69F5" w:rsidRPr="00C9316F" w:rsidRDefault="008F69F5" w:rsidP="008F69F5">
            <w:pPr>
              <w:rPr>
                <w:rFonts w:ascii="Times New Roman" w:eastAsia="Times New Roman" w:hAnsi="Times New Roman" w:cs="Times New Roman"/>
                <w:color w:val="000000"/>
              </w:rPr>
            </w:pPr>
            <w:r w:rsidRPr="00C9316F">
              <w:rPr>
                <w:rFonts w:ascii="Times New Roman" w:eastAsia="Times New Roman" w:hAnsi="Times New Roman" w:cs="Times New Roman"/>
                <w:color w:val="000000"/>
              </w:rPr>
              <w:t>-3.968</w:t>
            </w:r>
          </w:p>
        </w:tc>
        <w:tc>
          <w:tcPr>
            <w:tcW w:w="990" w:type="dxa"/>
            <w:shd w:val="clear" w:color="auto" w:fill="auto"/>
            <w:vAlign w:val="bottom"/>
          </w:tcPr>
          <w:p w14:paraId="37C8549E"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397</w:t>
            </w:r>
          </w:p>
        </w:tc>
        <w:tc>
          <w:tcPr>
            <w:tcW w:w="990" w:type="dxa"/>
            <w:shd w:val="clear" w:color="auto" w:fill="auto"/>
            <w:vAlign w:val="bottom"/>
          </w:tcPr>
          <w:p w14:paraId="1B63035F"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gridSpan w:val="2"/>
            <w:shd w:val="clear" w:color="auto" w:fill="auto"/>
            <w:vAlign w:val="bottom"/>
          </w:tcPr>
          <w:p w14:paraId="40852269"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Superior frontal </w:t>
            </w:r>
            <w:proofErr w:type="spellStart"/>
            <w:r w:rsidRPr="003D018C">
              <w:rPr>
                <w:rFonts w:ascii="Times New Roman" w:eastAsia="Times New Roman" w:hAnsi="Times New Roman" w:cs="Times New Roman"/>
                <w:color w:val="000000"/>
              </w:rPr>
              <w:t>gyrus</w:t>
            </w:r>
            <w:proofErr w:type="spellEnd"/>
          </w:p>
        </w:tc>
        <w:tc>
          <w:tcPr>
            <w:tcW w:w="900" w:type="dxa"/>
            <w:shd w:val="clear" w:color="auto" w:fill="auto"/>
            <w:vAlign w:val="bottom"/>
          </w:tcPr>
          <w:p w14:paraId="4E85FA40"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10</w:t>
            </w:r>
          </w:p>
        </w:tc>
      </w:tr>
      <w:tr w:rsidR="008F69F5" w:rsidRPr="003D018C" w14:paraId="50798F09" w14:textId="77777777" w:rsidTr="00C9076A">
        <w:trPr>
          <w:trHeight w:val="20"/>
        </w:trPr>
        <w:tc>
          <w:tcPr>
            <w:tcW w:w="915" w:type="dxa"/>
            <w:shd w:val="clear" w:color="auto" w:fill="auto"/>
            <w:noWrap/>
            <w:vAlign w:val="bottom"/>
          </w:tcPr>
          <w:p w14:paraId="5BDDB0C1"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40.5</w:t>
            </w:r>
          </w:p>
        </w:tc>
        <w:tc>
          <w:tcPr>
            <w:tcW w:w="900" w:type="dxa"/>
            <w:shd w:val="clear" w:color="auto" w:fill="auto"/>
            <w:vAlign w:val="bottom"/>
          </w:tcPr>
          <w:p w14:paraId="62D2B74D" w14:textId="77777777" w:rsidR="008F69F5" w:rsidRPr="00521F52" w:rsidRDefault="008F69F5" w:rsidP="008F69F5">
            <w:pPr>
              <w:rPr>
                <w:rFonts w:ascii="Times New Roman" w:eastAsia="Times New Roman" w:hAnsi="Times New Roman" w:cs="Times New Roman"/>
                <w:color w:val="000000"/>
              </w:rPr>
            </w:pPr>
            <w:r w:rsidRPr="00521F52">
              <w:rPr>
                <w:rFonts w:ascii="Times New Roman" w:eastAsia="Times New Roman" w:hAnsi="Times New Roman" w:cs="Times New Roman"/>
                <w:color w:val="000000"/>
              </w:rPr>
              <w:t>46.5</w:t>
            </w:r>
          </w:p>
        </w:tc>
        <w:tc>
          <w:tcPr>
            <w:tcW w:w="810" w:type="dxa"/>
            <w:shd w:val="clear" w:color="auto" w:fill="auto"/>
            <w:vAlign w:val="bottom"/>
          </w:tcPr>
          <w:p w14:paraId="48CEE0FC" w14:textId="77777777" w:rsidR="008F69F5" w:rsidRPr="00265462" w:rsidRDefault="008F69F5" w:rsidP="008F69F5">
            <w:pPr>
              <w:rPr>
                <w:rFonts w:ascii="Times New Roman" w:eastAsia="Times New Roman" w:hAnsi="Times New Roman" w:cs="Times New Roman"/>
                <w:color w:val="000000"/>
              </w:rPr>
            </w:pPr>
            <w:r w:rsidRPr="00265462">
              <w:rPr>
                <w:rFonts w:ascii="Times New Roman" w:eastAsia="Times New Roman" w:hAnsi="Times New Roman" w:cs="Times New Roman"/>
                <w:color w:val="000000"/>
              </w:rPr>
              <w:t>-6.5</w:t>
            </w:r>
          </w:p>
        </w:tc>
        <w:tc>
          <w:tcPr>
            <w:tcW w:w="1170" w:type="dxa"/>
            <w:shd w:val="clear" w:color="auto" w:fill="auto"/>
            <w:vAlign w:val="bottom"/>
          </w:tcPr>
          <w:p w14:paraId="4399FF7C" w14:textId="77777777" w:rsidR="008F69F5" w:rsidRPr="00C9316F" w:rsidRDefault="008F69F5" w:rsidP="008F69F5">
            <w:pPr>
              <w:rPr>
                <w:rFonts w:ascii="Times New Roman" w:eastAsia="Times New Roman" w:hAnsi="Times New Roman" w:cs="Times New Roman"/>
                <w:color w:val="000000"/>
              </w:rPr>
            </w:pPr>
            <w:r w:rsidRPr="00C9316F">
              <w:rPr>
                <w:rFonts w:ascii="Times New Roman" w:eastAsia="Times New Roman" w:hAnsi="Times New Roman" w:cs="Times New Roman"/>
                <w:color w:val="000000"/>
              </w:rPr>
              <w:t>-6.478</w:t>
            </w:r>
          </w:p>
        </w:tc>
        <w:tc>
          <w:tcPr>
            <w:tcW w:w="990" w:type="dxa"/>
            <w:shd w:val="clear" w:color="auto" w:fill="auto"/>
            <w:vAlign w:val="bottom"/>
          </w:tcPr>
          <w:p w14:paraId="05EB0D05"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229</w:t>
            </w:r>
          </w:p>
        </w:tc>
        <w:tc>
          <w:tcPr>
            <w:tcW w:w="990" w:type="dxa"/>
            <w:shd w:val="clear" w:color="auto" w:fill="auto"/>
            <w:vAlign w:val="bottom"/>
          </w:tcPr>
          <w:p w14:paraId="255F2B8B"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gridSpan w:val="2"/>
            <w:shd w:val="clear" w:color="auto" w:fill="auto"/>
            <w:vAlign w:val="bottom"/>
          </w:tcPr>
          <w:p w14:paraId="4F164C36" w14:textId="77777777" w:rsidR="008F69F5" w:rsidRPr="003D018C" w:rsidRDefault="008F69F5" w:rsidP="008F69F5">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Parahippocampal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p>
        </w:tc>
        <w:tc>
          <w:tcPr>
            <w:tcW w:w="900" w:type="dxa"/>
            <w:shd w:val="clear" w:color="auto" w:fill="auto"/>
            <w:vAlign w:val="bottom"/>
          </w:tcPr>
          <w:p w14:paraId="25768FDB" w14:textId="77777777" w:rsidR="008F69F5" w:rsidRPr="003D018C" w:rsidRDefault="008F69F5" w:rsidP="008F69F5">
            <w:pPr>
              <w:rPr>
                <w:rFonts w:ascii="Times New Roman" w:eastAsia="Times New Roman" w:hAnsi="Times New Roman" w:cs="Times New Roman"/>
                <w:color w:val="000000"/>
              </w:rPr>
            </w:pPr>
          </w:p>
        </w:tc>
      </w:tr>
      <w:tr w:rsidR="008F69F5" w:rsidRPr="003D018C" w14:paraId="07DD7B75" w14:textId="77777777" w:rsidTr="00C9076A">
        <w:trPr>
          <w:trHeight w:val="20"/>
        </w:trPr>
        <w:tc>
          <w:tcPr>
            <w:tcW w:w="915" w:type="dxa"/>
            <w:shd w:val="clear" w:color="auto" w:fill="auto"/>
            <w:noWrap/>
            <w:vAlign w:val="bottom"/>
          </w:tcPr>
          <w:p w14:paraId="62713B3D"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-25.5</w:t>
            </w:r>
          </w:p>
        </w:tc>
        <w:tc>
          <w:tcPr>
            <w:tcW w:w="900" w:type="dxa"/>
            <w:shd w:val="clear" w:color="auto" w:fill="auto"/>
            <w:vAlign w:val="bottom"/>
          </w:tcPr>
          <w:p w14:paraId="2CFA6D60" w14:textId="77777777" w:rsidR="008F69F5" w:rsidRPr="00521F52" w:rsidRDefault="008F69F5" w:rsidP="008F69F5">
            <w:pPr>
              <w:rPr>
                <w:rFonts w:ascii="Times New Roman" w:eastAsia="Times New Roman" w:hAnsi="Times New Roman" w:cs="Times New Roman"/>
                <w:color w:val="000000"/>
              </w:rPr>
            </w:pPr>
            <w:r w:rsidRPr="00521F52">
              <w:rPr>
                <w:rFonts w:ascii="Times New Roman" w:eastAsia="Times New Roman" w:hAnsi="Times New Roman" w:cs="Times New Roman"/>
                <w:color w:val="000000"/>
              </w:rPr>
              <w:t>-55.5</w:t>
            </w:r>
          </w:p>
        </w:tc>
        <w:tc>
          <w:tcPr>
            <w:tcW w:w="810" w:type="dxa"/>
            <w:shd w:val="clear" w:color="auto" w:fill="auto"/>
            <w:vAlign w:val="bottom"/>
          </w:tcPr>
          <w:p w14:paraId="1E42CA07" w14:textId="77777777" w:rsidR="008F69F5" w:rsidRPr="00265462" w:rsidRDefault="008F69F5" w:rsidP="008F69F5">
            <w:pPr>
              <w:rPr>
                <w:rFonts w:ascii="Times New Roman" w:eastAsia="Times New Roman" w:hAnsi="Times New Roman" w:cs="Times New Roman"/>
                <w:color w:val="000000"/>
              </w:rPr>
            </w:pPr>
            <w:r w:rsidRPr="00265462">
              <w:rPr>
                <w:rFonts w:ascii="Times New Roman" w:eastAsia="Times New Roman" w:hAnsi="Times New Roman" w:cs="Times New Roman"/>
                <w:color w:val="000000"/>
              </w:rPr>
              <w:t>14.5</w:t>
            </w:r>
          </w:p>
        </w:tc>
        <w:tc>
          <w:tcPr>
            <w:tcW w:w="1170" w:type="dxa"/>
            <w:shd w:val="clear" w:color="auto" w:fill="auto"/>
            <w:vAlign w:val="bottom"/>
          </w:tcPr>
          <w:p w14:paraId="034D3355" w14:textId="77777777" w:rsidR="008F69F5" w:rsidRPr="00C9316F" w:rsidRDefault="008F69F5" w:rsidP="008F69F5">
            <w:pPr>
              <w:rPr>
                <w:rFonts w:ascii="Times New Roman" w:eastAsia="Times New Roman" w:hAnsi="Times New Roman" w:cs="Times New Roman"/>
                <w:color w:val="000000"/>
              </w:rPr>
            </w:pPr>
            <w:r w:rsidRPr="00C9316F">
              <w:rPr>
                <w:rFonts w:ascii="Times New Roman" w:eastAsia="Times New Roman" w:hAnsi="Times New Roman" w:cs="Times New Roman"/>
                <w:color w:val="000000"/>
              </w:rPr>
              <w:t>-4.134</w:t>
            </w:r>
          </w:p>
        </w:tc>
        <w:tc>
          <w:tcPr>
            <w:tcW w:w="990" w:type="dxa"/>
            <w:shd w:val="clear" w:color="auto" w:fill="auto"/>
            <w:vAlign w:val="bottom"/>
          </w:tcPr>
          <w:p w14:paraId="43B6ED9D"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221</w:t>
            </w:r>
          </w:p>
        </w:tc>
        <w:tc>
          <w:tcPr>
            <w:tcW w:w="990" w:type="dxa"/>
            <w:shd w:val="clear" w:color="auto" w:fill="auto"/>
            <w:vAlign w:val="bottom"/>
          </w:tcPr>
          <w:p w14:paraId="5BC6808B"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gridSpan w:val="2"/>
            <w:shd w:val="clear" w:color="auto" w:fill="auto"/>
            <w:vAlign w:val="bottom"/>
          </w:tcPr>
          <w:p w14:paraId="693E438A"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Superior frontal </w:t>
            </w:r>
            <w:proofErr w:type="spellStart"/>
            <w:r w:rsidRPr="003D018C">
              <w:rPr>
                <w:rFonts w:ascii="Times New Roman" w:eastAsia="Times New Roman" w:hAnsi="Times New Roman" w:cs="Times New Roman"/>
                <w:color w:val="000000"/>
              </w:rPr>
              <w:t>gyrus</w:t>
            </w:r>
            <w:proofErr w:type="spellEnd"/>
          </w:p>
        </w:tc>
        <w:tc>
          <w:tcPr>
            <w:tcW w:w="900" w:type="dxa"/>
            <w:shd w:val="clear" w:color="auto" w:fill="auto"/>
            <w:vAlign w:val="bottom"/>
          </w:tcPr>
          <w:p w14:paraId="14B1E651"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10</w:t>
            </w:r>
          </w:p>
        </w:tc>
      </w:tr>
      <w:tr w:rsidR="008F69F5" w:rsidRPr="003D018C" w14:paraId="14BE2C92" w14:textId="77777777" w:rsidTr="00C9076A">
        <w:trPr>
          <w:trHeight w:val="20"/>
        </w:trPr>
        <w:tc>
          <w:tcPr>
            <w:tcW w:w="915" w:type="dxa"/>
            <w:shd w:val="clear" w:color="auto" w:fill="auto"/>
            <w:noWrap/>
            <w:vAlign w:val="bottom"/>
          </w:tcPr>
          <w:p w14:paraId="56D5FCA9"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22.5</w:t>
            </w:r>
          </w:p>
        </w:tc>
        <w:tc>
          <w:tcPr>
            <w:tcW w:w="900" w:type="dxa"/>
            <w:shd w:val="clear" w:color="auto" w:fill="auto"/>
            <w:vAlign w:val="bottom"/>
          </w:tcPr>
          <w:p w14:paraId="6A4AD255" w14:textId="77777777" w:rsidR="008F69F5" w:rsidRPr="00521F52" w:rsidRDefault="008F69F5" w:rsidP="008F69F5">
            <w:pPr>
              <w:rPr>
                <w:rFonts w:ascii="Times New Roman" w:eastAsia="Times New Roman" w:hAnsi="Times New Roman" w:cs="Times New Roman"/>
                <w:color w:val="000000"/>
              </w:rPr>
            </w:pPr>
            <w:r w:rsidRPr="00521F52">
              <w:rPr>
                <w:rFonts w:ascii="Times New Roman" w:eastAsia="Times New Roman" w:hAnsi="Times New Roman" w:cs="Times New Roman"/>
                <w:color w:val="000000"/>
              </w:rPr>
              <w:t>46.5</w:t>
            </w:r>
          </w:p>
        </w:tc>
        <w:tc>
          <w:tcPr>
            <w:tcW w:w="810" w:type="dxa"/>
            <w:shd w:val="clear" w:color="auto" w:fill="auto"/>
            <w:vAlign w:val="bottom"/>
          </w:tcPr>
          <w:p w14:paraId="5373F925" w14:textId="77777777" w:rsidR="008F69F5" w:rsidRPr="00265462" w:rsidRDefault="008F69F5" w:rsidP="008F69F5">
            <w:pPr>
              <w:rPr>
                <w:rFonts w:ascii="Times New Roman" w:eastAsia="Times New Roman" w:hAnsi="Times New Roman" w:cs="Times New Roman"/>
                <w:color w:val="000000"/>
              </w:rPr>
            </w:pPr>
            <w:r w:rsidRPr="00265462">
              <w:rPr>
                <w:rFonts w:ascii="Times New Roman" w:eastAsia="Times New Roman" w:hAnsi="Times New Roman" w:cs="Times New Roman"/>
                <w:color w:val="000000"/>
              </w:rPr>
              <w:t>-6.5</w:t>
            </w:r>
          </w:p>
        </w:tc>
        <w:tc>
          <w:tcPr>
            <w:tcW w:w="1170" w:type="dxa"/>
            <w:shd w:val="clear" w:color="auto" w:fill="auto"/>
            <w:vAlign w:val="bottom"/>
          </w:tcPr>
          <w:p w14:paraId="2329DA5C" w14:textId="77777777" w:rsidR="008F69F5" w:rsidRPr="00C9316F" w:rsidRDefault="008F69F5" w:rsidP="008F69F5">
            <w:pPr>
              <w:rPr>
                <w:rFonts w:ascii="Times New Roman" w:eastAsia="Times New Roman" w:hAnsi="Times New Roman" w:cs="Times New Roman"/>
                <w:color w:val="000000"/>
              </w:rPr>
            </w:pPr>
            <w:r w:rsidRPr="00C9316F">
              <w:rPr>
                <w:rFonts w:ascii="Times New Roman" w:eastAsia="Times New Roman" w:hAnsi="Times New Roman" w:cs="Times New Roman"/>
                <w:color w:val="000000"/>
              </w:rPr>
              <w:t>-6.805</w:t>
            </w:r>
          </w:p>
        </w:tc>
        <w:tc>
          <w:tcPr>
            <w:tcW w:w="990" w:type="dxa"/>
            <w:shd w:val="clear" w:color="auto" w:fill="auto"/>
            <w:vAlign w:val="bottom"/>
          </w:tcPr>
          <w:p w14:paraId="17AAADB4"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208</w:t>
            </w:r>
          </w:p>
        </w:tc>
        <w:tc>
          <w:tcPr>
            <w:tcW w:w="990" w:type="dxa"/>
            <w:shd w:val="clear" w:color="auto" w:fill="auto"/>
            <w:vAlign w:val="bottom"/>
          </w:tcPr>
          <w:p w14:paraId="09D6814D"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gridSpan w:val="2"/>
            <w:shd w:val="clear" w:color="auto" w:fill="auto"/>
            <w:vAlign w:val="bottom"/>
          </w:tcPr>
          <w:p w14:paraId="052B0F37" w14:textId="77777777" w:rsidR="008F69F5" w:rsidRPr="003D018C" w:rsidRDefault="008F69F5" w:rsidP="008F69F5">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Parahippocampal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p>
        </w:tc>
        <w:tc>
          <w:tcPr>
            <w:tcW w:w="900" w:type="dxa"/>
            <w:shd w:val="clear" w:color="auto" w:fill="auto"/>
            <w:vAlign w:val="bottom"/>
          </w:tcPr>
          <w:p w14:paraId="5FF352D9"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37</w:t>
            </w:r>
          </w:p>
        </w:tc>
      </w:tr>
      <w:tr w:rsidR="008F69F5" w:rsidRPr="003D018C" w14:paraId="12C079CA" w14:textId="77777777" w:rsidTr="00C9076A">
        <w:trPr>
          <w:trHeight w:val="20"/>
        </w:trPr>
        <w:tc>
          <w:tcPr>
            <w:tcW w:w="915" w:type="dxa"/>
            <w:shd w:val="clear" w:color="auto" w:fill="auto"/>
            <w:noWrap/>
            <w:vAlign w:val="bottom"/>
          </w:tcPr>
          <w:p w14:paraId="5EC0996E"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22.5</w:t>
            </w:r>
          </w:p>
        </w:tc>
        <w:tc>
          <w:tcPr>
            <w:tcW w:w="900" w:type="dxa"/>
            <w:shd w:val="clear" w:color="auto" w:fill="auto"/>
            <w:vAlign w:val="bottom"/>
          </w:tcPr>
          <w:p w14:paraId="1DCAFA3D" w14:textId="77777777" w:rsidR="008F69F5" w:rsidRPr="00521F52" w:rsidRDefault="008F69F5" w:rsidP="008F69F5">
            <w:pPr>
              <w:rPr>
                <w:rFonts w:ascii="Times New Roman" w:eastAsia="Times New Roman" w:hAnsi="Times New Roman" w:cs="Times New Roman"/>
                <w:color w:val="000000"/>
              </w:rPr>
            </w:pPr>
            <w:r w:rsidRPr="00521F52">
              <w:rPr>
                <w:rFonts w:ascii="Times New Roman" w:eastAsia="Times New Roman" w:hAnsi="Times New Roman" w:cs="Times New Roman"/>
                <w:color w:val="000000"/>
              </w:rPr>
              <w:t>19.5</w:t>
            </w:r>
          </w:p>
        </w:tc>
        <w:tc>
          <w:tcPr>
            <w:tcW w:w="810" w:type="dxa"/>
            <w:shd w:val="clear" w:color="auto" w:fill="auto"/>
            <w:vAlign w:val="bottom"/>
          </w:tcPr>
          <w:p w14:paraId="0EEEB182" w14:textId="77777777" w:rsidR="008F69F5" w:rsidRPr="00265462" w:rsidRDefault="008F69F5" w:rsidP="008F69F5">
            <w:pPr>
              <w:rPr>
                <w:rFonts w:ascii="Times New Roman" w:eastAsia="Times New Roman" w:hAnsi="Times New Roman" w:cs="Times New Roman"/>
                <w:color w:val="000000"/>
              </w:rPr>
            </w:pPr>
            <w:r w:rsidRPr="00265462">
              <w:rPr>
                <w:rFonts w:ascii="Times New Roman" w:eastAsia="Times New Roman" w:hAnsi="Times New Roman" w:cs="Times New Roman"/>
                <w:color w:val="000000"/>
              </w:rPr>
              <w:t>35.5</w:t>
            </w:r>
          </w:p>
        </w:tc>
        <w:tc>
          <w:tcPr>
            <w:tcW w:w="1170" w:type="dxa"/>
            <w:shd w:val="clear" w:color="auto" w:fill="auto"/>
            <w:vAlign w:val="bottom"/>
          </w:tcPr>
          <w:p w14:paraId="761C764E" w14:textId="77777777" w:rsidR="008F69F5" w:rsidRPr="00C9316F" w:rsidRDefault="008F69F5" w:rsidP="008F69F5">
            <w:pPr>
              <w:rPr>
                <w:rFonts w:ascii="Times New Roman" w:eastAsia="Times New Roman" w:hAnsi="Times New Roman" w:cs="Times New Roman"/>
                <w:color w:val="000000"/>
              </w:rPr>
            </w:pPr>
            <w:r w:rsidRPr="00C9316F">
              <w:rPr>
                <w:rFonts w:ascii="Times New Roman" w:eastAsia="Times New Roman" w:hAnsi="Times New Roman" w:cs="Times New Roman"/>
                <w:color w:val="000000"/>
              </w:rPr>
              <w:t>-4.447</w:t>
            </w:r>
          </w:p>
        </w:tc>
        <w:tc>
          <w:tcPr>
            <w:tcW w:w="990" w:type="dxa"/>
            <w:shd w:val="clear" w:color="auto" w:fill="auto"/>
            <w:vAlign w:val="bottom"/>
          </w:tcPr>
          <w:p w14:paraId="3CF38360"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136</w:t>
            </w:r>
          </w:p>
        </w:tc>
        <w:tc>
          <w:tcPr>
            <w:tcW w:w="990" w:type="dxa"/>
            <w:shd w:val="clear" w:color="auto" w:fill="auto"/>
            <w:vAlign w:val="bottom"/>
          </w:tcPr>
          <w:p w14:paraId="6503C939"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gridSpan w:val="2"/>
            <w:shd w:val="clear" w:color="auto" w:fill="auto"/>
            <w:vAlign w:val="bottom"/>
          </w:tcPr>
          <w:p w14:paraId="5D4B7742" w14:textId="77777777" w:rsidR="008F69F5" w:rsidRPr="003D018C" w:rsidRDefault="008F69F5" w:rsidP="008F69F5">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Precentral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p>
        </w:tc>
        <w:tc>
          <w:tcPr>
            <w:tcW w:w="900" w:type="dxa"/>
            <w:shd w:val="clear" w:color="auto" w:fill="auto"/>
            <w:vAlign w:val="bottom"/>
          </w:tcPr>
          <w:p w14:paraId="332AF9DE" w14:textId="77777777" w:rsidR="008F69F5" w:rsidRPr="003D018C" w:rsidRDefault="008F69F5" w:rsidP="008F69F5">
            <w:pPr>
              <w:rPr>
                <w:rFonts w:ascii="Times New Roman" w:eastAsia="Times New Roman" w:hAnsi="Times New Roman" w:cs="Times New Roman"/>
                <w:color w:val="000000"/>
              </w:rPr>
            </w:pPr>
          </w:p>
        </w:tc>
      </w:tr>
      <w:tr w:rsidR="008F69F5" w:rsidRPr="003D018C" w14:paraId="1EC76729" w14:textId="77777777" w:rsidTr="00C9076A">
        <w:trPr>
          <w:trHeight w:val="20"/>
        </w:trPr>
        <w:tc>
          <w:tcPr>
            <w:tcW w:w="915" w:type="dxa"/>
            <w:shd w:val="clear" w:color="auto" w:fill="auto"/>
            <w:noWrap/>
            <w:vAlign w:val="bottom"/>
          </w:tcPr>
          <w:p w14:paraId="7D0D0070"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-40.5</w:t>
            </w:r>
          </w:p>
        </w:tc>
        <w:tc>
          <w:tcPr>
            <w:tcW w:w="900" w:type="dxa"/>
            <w:shd w:val="clear" w:color="auto" w:fill="auto"/>
            <w:vAlign w:val="bottom"/>
          </w:tcPr>
          <w:p w14:paraId="76D6C285" w14:textId="77777777" w:rsidR="008F69F5" w:rsidRPr="00521F52" w:rsidRDefault="008F69F5" w:rsidP="008F69F5">
            <w:pPr>
              <w:rPr>
                <w:rFonts w:ascii="Times New Roman" w:eastAsia="Times New Roman" w:hAnsi="Times New Roman" w:cs="Times New Roman"/>
                <w:color w:val="000000"/>
              </w:rPr>
            </w:pPr>
            <w:r w:rsidRPr="00521F52">
              <w:rPr>
                <w:rFonts w:ascii="Times New Roman" w:eastAsia="Times New Roman" w:hAnsi="Times New Roman" w:cs="Times New Roman"/>
                <w:color w:val="000000"/>
              </w:rPr>
              <w:t>43.5</w:t>
            </w:r>
          </w:p>
        </w:tc>
        <w:tc>
          <w:tcPr>
            <w:tcW w:w="810" w:type="dxa"/>
            <w:shd w:val="clear" w:color="auto" w:fill="auto"/>
            <w:vAlign w:val="bottom"/>
          </w:tcPr>
          <w:p w14:paraId="27F14FA5" w14:textId="77777777" w:rsidR="008F69F5" w:rsidRPr="00265462" w:rsidRDefault="008F69F5" w:rsidP="008F69F5">
            <w:pPr>
              <w:rPr>
                <w:rFonts w:ascii="Times New Roman" w:eastAsia="Times New Roman" w:hAnsi="Times New Roman" w:cs="Times New Roman"/>
                <w:color w:val="000000"/>
              </w:rPr>
            </w:pPr>
            <w:r w:rsidRPr="00265462">
              <w:rPr>
                <w:rFonts w:ascii="Times New Roman" w:eastAsia="Times New Roman" w:hAnsi="Times New Roman" w:cs="Times New Roman"/>
                <w:color w:val="000000"/>
              </w:rPr>
              <w:t>47.5</w:t>
            </w:r>
          </w:p>
        </w:tc>
        <w:tc>
          <w:tcPr>
            <w:tcW w:w="1170" w:type="dxa"/>
            <w:shd w:val="clear" w:color="auto" w:fill="auto"/>
            <w:vAlign w:val="bottom"/>
          </w:tcPr>
          <w:p w14:paraId="6F8932FF" w14:textId="77777777" w:rsidR="008F69F5" w:rsidRPr="00C9316F" w:rsidRDefault="008F69F5" w:rsidP="008F69F5">
            <w:pPr>
              <w:rPr>
                <w:rFonts w:ascii="Times New Roman" w:eastAsia="Times New Roman" w:hAnsi="Times New Roman" w:cs="Times New Roman"/>
                <w:color w:val="000000"/>
              </w:rPr>
            </w:pPr>
            <w:r w:rsidRPr="00C9316F">
              <w:rPr>
                <w:rFonts w:ascii="Times New Roman" w:eastAsia="Times New Roman" w:hAnsi="Times New Roman" w:cs="Times New Roman"/>
                <w:color w:val="000000"/>
              </w:rPr>
              <w:t>-4.306</w:t>
            </w:r>
          </w:p>
        </w:tc>
        <w:tc>
          <w:tcPr>
            <w:tcW w:w="990" w:type="dxa"/>
            <w:shd w:val="clear" w:color="auto" w:fill="auto"/>
            <w:vAlign w:val="bottom"/>
          </w:tcPr>
          <w:p w14:paraId="7D765A77"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44</w:t>
            </w:r>
          </w:p>
        </w:tc>
        <w:tc>
          <w:tcPr>
            <w:tcW w:w="990" w:type="dxa"/>
            <w:shd w:val="clear" w:color="auto" w:fill="auto"/>
            <w:vAlign w:val="bottom"/>
          </w:tcPr>
          <w:p w14:paraId="407994EC"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gridSpan w:val="2"/>
            <w:shd w:val="clear" w:color="auto" w:fill="auto"/>
            <w:vAlign w:val="bottom"/>
          </w:tcPr>
          <w:p w14:paraId="1352E7CC"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Inferior parietal lobule</w:t>
            </w:r>
          </w:p>
        </w:tc>
        <w:tc>
          <w:tcPr>
            <w:tcW w:w="900" w:type="dxa"/>
            <w:shd w:val="clear" w:color="auto" w:fill="auto"/>
            <w:vAlign w:val="bottom"/>
          </w:tcPr>
          <w:p w14:paraId="6E932A37" w14:textId="77777777" w:rsidR="008F69F5" w:rsidRPr="003D018C" w:rsidRDefault="008F69F5" w:rsidP="008F69F5">
            <w:pPr>
              <w:rPr>
                <w:rFonts w:ascii="Times New Roman" w:eastAsia="Times New Roman" w:hAnsi="Times New Roman" w:cs="Times New Roman"/>
                <w:color w:val="000000"/>
              </w:rPr>
            </w:pPr>
          </w:p>
        </w:tc>
      </w:tr>
      <w:tr w:rsidR="008F69F5" w:rsidRPr="003D018C" w14:paraId="4C307F4E" w14:textId="77777777" w:rsidTr="00C9076A">
        <w:trPr>
          <w:trHeight w:val="20"/>
        </w:trPr>
        <w:tc>
          <w:tcPr>
            <w:tcW w:w="915" w:type="dxa"/>
            <w:shd w:val="clear" w:color="auto" w:fill="auto"/>
            <w:noWrap/>
            <w:vAlign w:val="bottom"/>
          </w:tcPr>
          <w:p w14:paraId="62CD4804"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28.5</w:t>
            </w:r>
          </w:p>
        </w:tc>
        <w:tc>
          <w:tcPr>
            <w:tcW w:w="900" w:type="dxa"/>
            <w:shd w:val="clear" w:color="auto" w:fill="auto"/>
            <w:vAlign w:val="bottom"/>
          </w:tcPr>
          <w:p w14:paraId="78509D2A" w14:textId="77777777" w:rsidR="008F69F5" w:rsidRPr="00521F52" w:rsidRDefault="008F69F5" w:rsidP="008F69F5">
            <w:pPr>
              <w:rPr>
                <w:rFonts w:ascii="Times New Roman" w:eastAsia="Times New Roman" w:hAnsi="Times New Roman" w:cs="Times New Roman"/>
                <w:color w:val="000000"/>
              </w:rPr>
            </w:pPr>
            <w:r w:rsidRPr="00521F52">
              <w:rPr>
                <w:rFonts w:ascii="Times New Roman" w:eastAsia="Times New Roman" w:hAnsi="Times New Roman" w:cs="Times New Roman"/>
                <w:color w:val="000000"/>
              </w:rPr>
              <w:t>40.5</w:t>
            </w:r>
          </w:p>
        </w:tc>
        <w:tc>
          <w:tcPr>
            <w:tcW w:w="810" w:type="dxa"/>
            <w:shd w:val="clear" w:color="auto" w:fill="auto"/>
            <w:vAlign w:val="bottom"/>
          </w:tcPr>
          <w:p w14:paraId="47AA3AAF" w14:textId="77777777" w:rsidR="008F69F5" w:rsidRPr="00265462" w:rsidRDefault="008F69F5" w:rsidP="008F69F5">
            <w:pPr>
              <w:rPr>
                <w:rFonts w:ascii="Times New Roman" w:eastAsia="Times New Roman" w:hAnsi="Times New Roman" w:cs="Times New Roman"/>
                <w:color w:val="000000"/>
              </w:rPr>
            </w:pPr>
            <w:r w:rsidRPr="00265462">
              <w:rPr>
                <w:rFonts w:ascii="Times New Roman" w:eastAsia="Times New Roman" w:hAnsi="Times New Roman" w:cs="Times New Roman"/>
                <w:color w:val="000000"/>
              </w:rPr>
              <w:t>-30.5</w:t>
            </w:r>
          </w:p>
        </w:tc>
        <w:tc>
          <w:tcPr>
            <w:tcW w:w="1170" w:type="dxa"/>
            <w:shd w:val="clear" w:color="auto" w:fill="auto"/>
            <w:vAlign w:val="bottom"/>
          </w:tcPr>
          <w:p w14:paraId="689A311A" w14:textId="77777777" w:rsidR="008F69F5" w:rsidRPr="00C9316F" w:rsidRDefault="008F69F5" w:rsidP="008F69F5">
            <w:pPr>
              <w:rPr>
                <w:rFonts w:ascii="Times New Roman" w:eastAsia="Times New Roman" w:hAnsi="Times New Roman" w:cs="Times New Roman"/>
                <w:color w:val="000000"/>
              </w:rPr>
            </w:pPr>
            <w:r w:rsidRPr="00C9316F">
              <w:rPr>
                <w:rFonts w:ascii="Times New Roman" w:eastAsia="Times New Roman" w:hAnsi="Times New Roman" w:cs="Times New Roman"/>
                <w:color w:val="000000"/>
              </w:rPr>
              <w:t>-4.625</w:t>
            </w:r>
          </w:p>
        </w:tc>
        <w:tc>
          <w:tcPr>
            <w:tcW w:w="990" w:type="dxa"/>
            <w:shd w:val="clear" w:color="auto" w:fill="auto"/>
            <w:vAlign w:val="bottom"/>
          </w:tcPr>
          <w:p w14:paraId="7E5A9100"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33</w:t>
            </w:r>
          </w:p>
        </w:tc>
        <w:tc>
          <w:tcPr>
            <w:tcW w:w="990" w:type="dxa"/>
            <w:shd w:val="clear" w:color="auto" w:fill="auto"/>
            <w:vAlign w:val="bottom"/>
          </w:tcPr>
          <w:p w14:paraId="7379B60B"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gridSpan w:val="2"/>
            <w:shd w:val="clear" w:color="auto" w:fill="auto"/>
            <w:vAlign w:val="bottom"/>
          </w:tcPr>
          <w:p w14:paraId="1F49A661" w14:textId="77777777" w:rsidR="008F69F5" w:rsidRPr="003D018C" w:rsidRDefault="008F69F5" w:rsidP="008F69F5">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Cerebellar tonsil</w:t>
            </w:r>
          </w:p>
        </w:tc>
        <w:tc>
          <w:tcPr>
            <w:tcW w:w="900" w:type="dxa"/>
            <w:shd w:val="clear" w:color="auto" w:fill="auto"/>
            <w:vAlign w:val="bottom"/>
          </w:tcPr>
          <w:p w14:paraId="67809DBE" w14:textId="77777777" w:rsidR="008F69F5" w:rsidRPr="003D018C" w:rsidRDefault="008F69F5" w:rsidP="008F69F5">
            <w:pPr>
              <w:rPr>
                <w:rFonts w:ascii="Times New Roman" w:eastAsia="Times New Roman" w:hAnsi="Times New Roman" w:cs="Times New Roman"/>
                <w:color w:val="000000"/>
              </w:rPr>
            </w:pPr>
          </w:p>
        </w:tc>
      </w:tr>
      <w:tr w:rsidR="00412339" w:rsidRPr="003D018C" w14:paraId="769B7CAD" w14:textId="77777777" w:rsidTr="008F69F5">
        <w:trPr>
          <w:trHeight w:val="300"/>
        </w:trPr>
        <w:tc>
          <w:tcPr>
            <w:tcW w:w="10815" w:type="dxa"/>
            <w:gridSpan w:val="9"/>
            <w:shd w:val="clear" w:color="auto" w:fill="auto"/>
            <w:noWrap/>
            <w:vAlign w:val="bottom"/>
            <w:hideMark/>
          </w:tcPr>
          <w:p w14:paraId="7B90A1C8" w14:textId="77777777" w:rsidR="00412339" w:rsidRPr="00265462" w:rsidRDefault="001B56E3" w:rsidP="001B56E3">
            <w:pPr>
              <w:jc w:val="center"/>
              <w:rPr>
                <w:rFonts w:ascii="Times New Roman" w:eastAsia="Times New Roman" w:hAnsi="Times New Roman" w:cs="Times New Roman"/>
                <w:color w:val="000000"/>
              </w:rPr>
            </w:pPr>
            <w:r w:rsidRPr="003D018C">
              <w:rPr>
                <w:rFonts w:ascii="Times New Roman" w:eastAsia="Times New Roman" w:hAnsi="Times New Roman" w:cs="Times New Roman"/>
                <w:color w:val="000000"/>
              </w:rPr>
              <w:t>Word task:</w:t>
            </w:r>
            <w:r w:rsidR="00412339" w:rsidRPr="00521F52">
              <w:rPr>
                <w:rFonts w:ascii="Times New Roman" w:eastAsia="Times New Roman" w:hAnsi="Times New Roman" w:cs="Times New Roman"/>
                <w:color w:val="000000"/>
              </w:rPr>
              <w:t xml:space="preserve"> </w:t>
            </w:r>
            <w:r w:rsidR="000F596C" w:rsidRPr="00265462">
              <w:rPr>
                <w:rFonts w:ascii="Times New Roman" w:eastAsia="Times New Roman" w:hAnsi="Times New Roman" w:cs="Times New Roman"/>
                <w:color w:val="000000"/>
              </w:rPr>
              <w:t>S</w:t>
            </w:r>
            <w:r w:rsidR="00412339" w:rsidRPr="00265462">
              <w:rPr>
                <w:rFonts w:ascii="Times New Roman" w:eastAsia="Times New Roman" w:hAnsi="Times New Roman" w:cs="Times New Roman"/>
                <w:color w:val="000000"/>
              </w:rPr>
              <w:t>poken condition</w:t>
            </w:r>
          </w:p>
        </w:tc>
      </w:tr>
      <w:tr w:rsidR="000F596C" w:rsidRPr="003D018C" w14:paraId="2A18E67A" w14:textId="77777777" w:rsidTr="008F69F5">
        <w:trPr>
          <w:trHeight w:val="300"/>
        </w:trPr>
        <w:tc>
          <w:tcPr>
            <w:tcW w:w="10815" w:type="dxa"/>
            <w:gridSpan w:val="9"/>
            <w:shd w:val="clear" w:color="auto" w:fill="auto"/>
            <w:noWrap/>
            <w:vAlign w:val="bottom"/>
          </w:tcPr>
          <w:p w14:paraId="460ADEFA" w14:textId="77777777" w:rsidR="000F596C" w:rsidRPr="00265462" w:rsidRDefault="000F596C" w:rsidP="00CB41A4">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Speech</w:t>
            </w:r>
            <w:r w:rsidR="00B57E9C" w:rsidRPr="00521F52">
              <w:rPr>
                <w:rFonts w:ascii="Times New Roman" w:eastAsia="Times New Roman" w:hAnsi="Times New Roman" w:cs="Times New Roman"/>
                <w:color w:val="000000"/>
              </w:rPr>
              <w:t xml:space="preserve"> </w:t>
            </w:r>
            <w:r w:rsidRPr="00265462">
              <w:rPr>
                <w:rFonts w:ascii="Times New Roman" w:eastAsia="Times New Roman" w:hAnsi="Times New Roman" w:cs="Times New Roman"/>
                <w:color w:val="000000"/>
              </w:rPr>
              <w:t>&gt; Rest</w:t>
            </w:r>
          </w:p>
        </w:tc>
      </w:tr>
      <w:tr w:rsidR="001B56E3" w:rsidRPr="003D018C" w14:paraId="0CEA36EA" w14:textId="77777777" w:rsidTr="00C9076A">
        <w:trPr>
          <w:trHeight w:val="600"/>
        </w:trPr>
        <w:tc>
          <w:tcPr>
            <w:tcW w:w="915" w:type="dxa"/>
            <w:shd w:val="clear" w:color="auto" w:fill="auto"/>
            <w:noWrap/>
            <w:vAlign w:val="bottom"/>
            <w:hideMark/>
          </w:tcPr>
          <w:p w14:paraId="184E9F01"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-58.5</w:t>
            </w:r>
          </w:p>
        </w:tc>
        <w:tc>
          <w:tcPr>
            <w:tcW w:w="900" w:type="dxa"/>
            <w:shd w:val="clear" w:color="auto" w:fill="auto"/>
            <w:noWrap/>
            <w:vAlign w:val="bottom"/>
            <w:hideMark/>
          </w:tcPr>
          <w:p w14:paraId="1B36A42F" w14:textId="77777777" w:rsidR="001B56E3" w:rsidRPr="00521F52" w:rsidRDefault="001B56E3"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16.5</w:t>
            </w:r>
          </w:p>
        </w:tc>
        <w:tc>
          <w:tcPr>
            <w:tcW w:w="810" w:type="dxa"/>
            <w:shd w:val="clear" w:color="auto" w:fill="auto"/>
            <w:noWrap/>
            <w:vAlign w:val="bottom"/>
            <w:hideMark/>
          </w:tcPr>
          <w:p w14:paraId="1A45691B" w14:textId="77777777" w:rsidR="001B56E3" w:rsidRPr="00265462" w:rsidRDefault="001B56E3"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8.5</w:t>
            </w:r>
          </w:p>
        </w:tc>
        <w:tc>
          <w:tcPr>
            <w:tcW w:w="1170" w:type="dxa"/>
            <w:shd w:val="clear" w:color="auto" w:fill="auto"/>
            <w:noWrap/>
            <w:vAlign w:val="bottom"/>
            <w:hideMark/>
          </w:tcPr>
          <w:p w14:paraId="73DDF5F7" w14:textId="77777777" w:rsidR="001B56E3" w:rsidRPr="00C9316F" w:rsidRDefault="001B56E3"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12.995</w:t>
            </w:r>
          </w:p>
        </w:tc>
        <w:tc>
          <w:tcPr>
            <w:tcW w:w="990" w:type="dxa"/>
            <w:shd w:val="clear" w:color="auto" w:fill="auto"/>
            <w:noWrap/>
            <w:vAlign w:val="bottom"/>
            <w:hideMark/>
          </w:tcPr>
          <w:p w14:paraId="2531F7AC"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1791</w:t>
            </w:r>
          </w:p>
        </w:tc>
        <w:tc>
          <w:tcPr>
            <w:tcW w:w="990" w:type="dxa"/>
            <w:shd w:val="clear" w:color="auto" w:fill="auto"/>
            <w:noWrap/>
            <w:vAlign w:val="bottom"/>
            <w:hideMark/>
          </w:tcPr>
          <w:p w14:paraId="08F74D8A"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B/R</w:t>
            </w:r>
          </w:p>
        </w:tc>
        <w:tc>
          <w:tcPr>
            <w:tcW w:w="4125" w:type="dxa"/>
            <w:shd w:val="clear" w:color="auto" w:fill="auto"/>
            <w:vAlign w:val="bottom"/>
            <w:hideMark/>
          </w:tcPr>
          <w:p w14:paraId="126668A0"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Superior temporal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(R), Thalamus (B), Lingual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(B)</w:t>
            </w:r>
          </w:p>
        </w:tc>
        <w:tc>
          <w:tcPr>
            <w:tcW w:w="915" w:type="dxa"/>
            <w:gridSpan w:val="2"/>
            <w:shd w:val="clear" w:color="auto" w:fill="auto"/>
            <w:noWrap/>
            <w:vAlign w:val="bottom"/>
            <w:hideMark/>
          </w:tcPr>
          <w:p w14:paraId="7DC86C28"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18</w:t>
            </w:r>
          </w:p>
        </w:tc>
      </w:tr>
      <w:tr w:rsidR="001B56E3" w:rsidRPr="003D018C" w14:paraId="2212E8E0" w14:textId="77777777" w:rsidTr="00C9076A">
        <w:trPr>
          <w:trHeight w:val="300"/>
        </w:trPr>
        <w:tc>
          <w:tcPr>
            <w:tcW w:w="915" w:type="dxa"/>
            <w:shd w:val="clear" w:color="auto" w:fill="auto"/>
            <w:noWrap/>
            <w:vAlign w:val="bottom"/>
            <w:hideMark/>
          </w:tcPr>
          <w:p w14:paraId="10497691"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52.5</w:t>
            </w:r>
          </w:p>
        </w:tc>
        <w:tc>
          <w:tcPr>
            <w:tcW w:w="900" w:type="dxa"/>
            <w:shd w:val="clear" w:color="auto" w:fill="auto"/>
            <w:noWrap/>
            <w:vAlign w:val="bottom"/>
            <w:hideMark/>
          </w:tcPr>
          <w:p w14:paraId="6D565E0F" w14:textId="77777777" w:rsidR="001B56E3" w:rsidRPr="00521F52" w:rsidRDefault="001B56E3"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22.5</w:t>
            </w:r>
          </w:p>
        </w:tc>
        <w:tc>
          <w:tcPr>
            <w:tcW w:w="810" w:type="dxa"/>
            <w:shd w:val="clear" w:color="auto" w:fill="auto"/>
            <w:noWrap/>
            <w:vAlign w:val="bottom"/>
            <w:hideMark/>
          </w:tcPr>
          <w:p w14:paraId="256346EF" w14:textId="77777777" w:rsidR="001B56E3" w:rsidRPr="00265462" w:rsidRDefault="001B56E3"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11.5</w:t>
            </w:r>
          </w:p>
        </w:tc>
        <w:tc>
          <w:tcPr>
            <w:tcW w:w="1170" w:type="dxa"/>
            <w:shd w:val="clear" w:color="auto" w:fill="auto"/>
            <w:noWrap/>
            <w:vAlign w:val="bottom"/>
            <w:hideMark/>
          </w:tcPr>
          <w:p w14:paraId="6CA4FE70" w14:textId="77777777" w:rsidR="001B56E3" w:rsidRPr="00C9316F" w:rsidRDefault="001B56E3"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17.106</w:t>
            </w:r>
          </w:p>
        </w:tc>
        <w:tc>
          <w:tcPr>
            <w:tcW w:w="990" w:type="dxa"/>
            <w:shd w:val="clear" w:color="auto" w:fill="auto"/>
            <w:noWrap/>
            <w:vAlign w:val="bottom"/>
            <w:hideMark/>
          </w:tcPr>
          <w:p w14:paraId="10C1F0B2"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1566</w:t>
            </w:r>
          </w:p>
        </w:tc>
        <w:tc>
          <w:tcPr>
            <w:tcW w:w="990" w:type="dxa"/>
            <w:shd w:val="clear" w:color="auto" w:fill="auto"/>
            <w:noWrap/>
            <w:vAlign w:val="bottom"/>
            <w:hideMark/>
          </w:tcPr>
          <w:p w14:paraId="7B3BA69D"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25" w:type="dxa"/>
            <w:shd w:val="clear" w:color="auto" w:fill="auto"/>
            <w:vAlign w:val="bottom"/>
            <w:hideMark/>
          </w:tcPr>
          <w:p w14:paraId="3A73DFF4"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Superior temporal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0A63647E" w14:textId="77777777" w:rsidR="001B56E3" w:rsidRPr="003D018C" w:rsidRDefault="001B56E3" w:rsidP="00412339">
            <w:pPr>
              <w:rPr>
                <w:rFonts w:ascii="Times New Roman" w:eastAsia="Times New Roman" w:hAnsi="Times New Roman" w:cs="Times New Roman"/>
                <w:color w:val="000000"/>
              </w:rPr>
            </w:pPr>
          </w:p>
        </w:tc>
      </w:tr>
      <w:tr w:rsidR="001B56E3" w:rsidRPr="003D018C" w14:paraId="1B8EE94A" w14:textId="77777777" w:rsidTr="00C9076A">
        <w:trPr>
          <w:trHeight w:val="300"/>
        </w:trPr>
        <w:tc>
          <w:tcPr>
            <w:tcW w:w="915" w:type="dxa"/>
            <w:shd w:val="clear" w:color="auto" w:fill="auto"/>
            <w:noWrap/>
            <w:vAlign w:val="bottom"/>
            <w:hideMark/>
          </w:tcPr>
          <w:p w14:paraId="4A7CAE91"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-1.5</w:t>
            </w:r>
          </w:p>
        </w:tc>
        <w:tc>
          <w:tcPr>
            <w:tcW w:w="900" w:type="dxa"/>
            <w:shd w:val="clear" w:color="auto" w:fill="auto"/>
            <w:noWrap/>
            <w:vAlign w:val="bottom"/>
            <w:hideMark/>
          </w:tcPr>
          <w:p w14:paraId="2C41DEAC" w14:textId="77777777" w:rsidR="001B56E3" w:rsidRPr="00521F52" w:rsidRDefault="001B56E3"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73.5</w:t>
            </w:r>
          </w:p>
        </w:tc>
        <w:tc>
          <w:tcPr>
            <w:tcW w:w="810" w:type="dxa"/>
            <w:shd w:val="clear" w:color="auto" w:fill="auto"/>
            <w:noWrap/>
            <w:vAlign w:val="bottom"/>
            <w:hideMark/>
          </w:tcPr>
          <w:p w14:paraId="760838D5" w14:textId="77777777" w:rsidR="001B56E3" w:rsidRPr="00265462" w:rsidRDefault="001B56E3"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14.5</w:t>
            </w:r>
          </w:p>
        </w:tc>
        <w:tc>
          <w:tcPr>
            <w:tcW w:w="1170" w:type="dxa"/>
            <w:shd w:val="clear" w:color="auto" w:fill="auto"/>
            <w:noWrap/>
            <w:vAlign w:val="bottom"/>
            <w:hideMark/>
          </w:tcPr>
          <w:p w14:paraId="3479471B" w14:textId="77777777" w:rsidR="001B56E3" w:rsidRPr="00C9316F" w:rsidRDefault="001B56E3"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4.918</w:t>
            </w:r>
          </w:p>
        </w:tc>
        <w:tc>
          <w:tcPr>
            <w:tcW w:w="990" w:type="dxa"/>
            <w:shd w:val="clear" w:color="auto" w:fill="auto"/>
            <w:noWrap/>
            <w:vAlign w:val="bottom"/>
            <w:hideMark/>
          </w:tcPr>
          <w:p w14:paraId="2BA996E0"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1163</w:t>
            </w:r>
          </w:p>
        </w:tc>
        <w:tc>
          <w:tcPr>
            <w:tcW w:w="990" w:type="dxa"/>
            <w:shd w:val="clear" w:color="auto" w:fill="auto"/>
            <w:noWrap/>
            <w:vAlign w:val="bottom"/>
            <w:hideMark/>
          </w:tcPr>
          <w:p w14:paraId="240DCE77"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4125" w:type="dxa"/>
            <w:shd w:val="clear" w:color="auto" w:fill="auto"/>
            <w:vAlign w:val="bottom"/>
            <w:hideMark/>
          </w:tcPr>
          <w:p w14:paraId="40B682D2" w14:textId="77777777" w:rsidR="001B56E3" w:rsidRPr="003D018C" w:rsidRDefault="001B56E3" w:rsidP="00412339">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Cuneus</w:t>
            </w:r>
            <w:proofErr w:type="spellEnd"/>
          </w:p>
        </w:tc>
        <w:tc>
          <w:tcPr>
            <w:tcW w:w="915" w:type="dxa"/>
            <w:gridSpan w:val="2"/>
            <w:shd w:val="clear" w:color="auto" w:fill="auto"/>
            <w:noWrap/>
            <w:vAlign w:val="bottom"/>
            <w:hideMark/>
          </w:tcPr>
          <w:p w14:paraId="34C59917" w14:textId="77777777" w:rsidR="001B56E3" w:rsidRPr="003D018C" w:rsidRDefault="001B56E3" w:rsidP="00412339">
            <w:pPr>
              <w:rPr>
                <w:rFonts w:ascii="Times New Roman" w:eastAsia="Times New Roman" w:hAnsi="Times New Roman" w:cs="Times New Roman"/>
                <w:color w:val="000000"/>
              </w:rPr>
            </w:pPr>
          </w:p>
        </w:tc>
      </w:tr>
      <w:tr w:rsidR="001B56E3" w:rsidRPr="003D018C" w14:paraId="4DF83D82" w14:textId="77777777" w:rsidTr="00C9076A">
        <w:trPr>
          <w:trHeight w:val="300"/>
        </w:trPr>
        <w:tc>
          <w:tcPr>
            <w:tcW w:w="915" w:type="dxa"/>
            <w:shd w:val="clear" w:color="auto" w:fill="auto"/>
            <w:noWrap/>
            <w:vAlign w:val="bottom"/>
            <w:hideMark/>
          </w:tcPr>
          <w:p w14:paraId="54987EDE"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1.5</w:t>
            </w:r>
          </w:p>
        </w:tc>
        <w:tc>
          <w:tcPr>
            <w:tcW w:w="900" w:type="dxa"/>
            <w:shd w:val="clear" w:color="auto" w:fill="auto"/>
            <w:noWrap/>
            <w:vAlign w:val="bottom"/>
            <w:hideMark/>
          </w:tcPr>
          <w:p w14:paraId="7947F352" w14:textId="77777777" w:rsidR="001B56E3" w:rsidRPr="00521F52" w:rsidRDefault="001B56E3"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34.5</w:t>
            </w:r>
          </w:p>
        </w:tc>
        <w:tc>
          <w:tcPr>
            <w:tcW w:w="810" w:type="dxa"/>
            <w:shd w:val="clear" w:color="auto" w:fill="auto"/>
            <w:noWrap/>
            <w:vAlign w:val="bottom"/>
            <w:hideMark/>
          </w:tcPr>
          <w:p w14:paraId="584E8779" w14:textId="77777777" w:rsidR="001B56E3" w:rsidRPr="00265462" w:rsidRDefault="001B56E3"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-3.5</w:t>
            </w:r>
          </w:p>
        </w:tc>
        <w:tc>
          <w:tcPr>
            <w:tcW w:w="1170" w:type="dxa"/>
            <w:shd w:val="clear" w:color="auto" w:fill="auto"/>
            <w:noWrap/>
            <w:vAlign w:val="bottom"/>
            <w:hideMark/>
          </w:tcPr>
          <w:p w14:paraId="57B0225E" w14:textId="77777777" w:rsidR="001B56E3" w:rsidRPr="00C9316F" w:rsidRDefault="001B56E3"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6.983</w:t>
            </w:r>
          </w:p>
        </w:tc>
        <w:tc>
          <w:tcPr>
            <w:tcW w:w="990" w:type="dxa"/>
            <w:shd w:val="clear" w:color="auto" w:fill="auto"/>
            <w:noWrap/>
            <w:vAlign w:val="bottom"/>
            <w:hideMark/>
          </w:tcPr>
          <w:p w14:paraId="1B236231"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441</w:t>
            </w:r>
          </w:p>
        </w:tc>
        <w:tc>
          <w:tcPr>
            <w:tcW w:w="990" w:type="dxa"/>
            <w:shd w:val="clear" w:color="auto" w:fill="auto"/>
            <w:noWrap/>
            <w:vAlign w:val="bottom"/>
            <w:hideMark/>
          </w:tcPr>
          <w:p w14:paraId="377AB6D0"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4125" w:type="dxa"/>
            <w:shd w:val="clear" w:color="auto" w:fill="auto"/>
            <w:vAlign w:val="bottom"/>
            <w:hideMark/>
          </w:tcPr>
          <w:p w14:paraId="79C40833"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Thalamus</w:t>
            </w:r>
          </w:p>
        </w:tc>
        <w:tc>
          <w:tcPr>
            <w:tcW w:w="915" w:type="dxa"/>
            <w:gridSpan w:val="2"/>
            <w:shd w:val="clear" w:color="auto" w:fill="auto"/>
            <w:noWrap/>
            <w:vAlign w:val="bottom"/>
            <w:hideMark/>
          </w:tcPr>
          <w:p w14:paraId="707B8708" w14:textId="77777777" w:rsidR="001B56E3" w:rsidRPr="003D018C" w:rsidRDefault="001B56E3" w:rsidP="00412339">
            <w:pPr>
              <w:rPr>
                <w:rFonts w:ascii="Times New Roman" w:eastAsia="Times New Roman" w:hAnsi="Times New Roman" w:cs="Times New Roman"/>
                <w:color w:val="000000"/>
              </w:rPr>
            </w:pPr>
          </w:p>
        </w:tc>
      </w:tr>
      <w:tr w:rsidR="001B56E3" w:rsidRPr="003D018C" w14:paraId="77777DFE" w14:textId="77777777" w:rsidTr="00C9076A">
        <w:trPr>
          <w:trHeight w:val="300"/>
        </w:trPr>
        <w:tc>
          <w:tcPr>
            <w:tcW w:w="915" w:type="dxa"/>
            <w:shd w:val="clear" w:color="auto" w:fill="auto"/>
            <w:noWrap/>
            <w:vAlign w:val="bottom"/>
            <w:hideMark/>
          </w:tcPr>
          <w:p w14:paraId="475C8AF4"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1.5</w:t>
            </w:r>
          </w:p>
        </w:tc>
        <w:tc>
          <w:tcPr>
            <w:tcW w:w="900" w:type="dxa"/>
            <w:shd w:val="clear" w:color="auto" w:fill="auto"/>
            <w:noWrap/>
            <w:vAlign w:val="bottom"/>
            <w:hideMark/>
          </w:tcPr>
          <w:p w14:paraId="444B8D9B" w14:textId="77777777" w:rsidR="001B56E3" w:rsidRPr="00265462" w:rsidRDefault="001B56E3"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49</w:t>
            </w:r>
            <w:r w:rsidRPr="00265462">
              <w:rPr>
                <w:rFonts w:ascii="Times New Roman" w:eastAsia="Times New Roman" w:hAnsi="Times New Roman" w:cs="Times New Roman"/>
                <w:color w:val="000000"/>
              </w:rPr>
              <w:t>.5</w:t>
            </w:r>
          </w:p>
        </w:tc>
        <w:tc>
          <w:tcPr>
            <w:tcW w:w="810" w:type="dxa"/>
            <w:shd w:val="clear" w:color="auto" w:fill="auto"/>
            <w:noWrap/>
            <w:vAlign w:val="bottom"/>
            <w:hideMark/>
          </w:tcPr>
          <w:p w14:paraId="21843A6B" w14:textId="77777777" w:rsidR="001B56E3" w:rsidRPr="00C9316F" w:rsidRDefault="001B56E3"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44.5</w:t>
            </w:r>
          </w:p>
        </w:tc>
        <w:tc>
          <w:tcPr>
            <w:tcW w:w="1170" w:type="dxa"/>
            <w:shd w:val="clear" w:color="auto" w:fill="auto"/>
            <w:noWrap/>
            <w:vAlign w:val="bottom"/>
            <w:hideMark/>
          </w:tcPr>
          <w:p w14:paraId="68C1DCCE"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7.145</w:t>
            </w:r>
          </w:p>
        </w:tc>
        <w:tc>
          <w:tcPr>
            <w:tcW w:w="990" w:type="dxa"/>
            <w:shd w:val="clear" w:color="auto" w:fill="auto"/>
            <w:noWrap/>
            <w:vAlign w:val="bottom"/>
            <w:hideMark/>
          </w:tcPr>
          <w:p w14:paraId="7040C50B"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175</w:t>
            </w:r>
          </w:p>
        </w:tc>
        <w:tc>
          <w:tcPr>
            <w:tcW w:w="990" w:type="dxa"/>
            <w:shd w:val="clear" w:color="auto" w:fill="auto"/>
            <w:noWrap/>
            <w:vAlign w:val="bottom"/>
            <w:hideMark/>
          </w:tcPr>
          <w:p w14:paraId="7FD41AA6"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4125" w:type="dxa"/>
            <w:shd w:val="clear" w:color="auto" w:fill="auto"/>
            <w:vAlign w:val="bottom"/>
            <w:hideMark/>
          </w:tcPr>
          <w:p w14:paraId="070F42A0" w14:textId="77777777" w:rsidR="001B56E3" w:rsidRPr="003D018C" w:rsidRDefault="001B56E3" w:rsidP="00412339">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Precuneus</w:t>
            </w:r>
            <w:proofErr w:type="spellEnd"/>
          </w:p>
        </w:tc>
        <w:tc>
          <w:tcPr>
            <w:tcW w:w="915" w:type="dxa"/>
            <w:gridSpan w:val="2"/>
            <w:shd w:val="clear" w:color="auto" w:fill="auto"/>
            <w:noWrap/>
            <w:vAlign w:val="bottom"/>
            <w:hideMark/>
          </w:tcPr>
          <w:p w14:paraId="6F7BB263"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7</w:t>
            </w:r>
          </w:p>
        </w:tc>
      </w:tr>
      <w:tr w:rsidR="001B56E3" w:rsidRPr="003D018C" w14:paraId="18938026" w14:textId="77777777" w:rsidTr="00C9076A">
        <w:trPr>
          <w:trHeight w:val="300"/>
        </w:trPr>
        <w:tc>
          <w:tcPr>
            <w:tcW w:w="915" w:type="dxa"/>
            <w:shd w:val="clear" w:color="auto" w:fill="auto"/>
            <w:noWrap/>
            <w:vAlign w:val="bottom"/>
            <w:hideMark/>
          </w:tcPr>
          <w:p w14:paraId="3E296732"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-46.5</w:t>
            </w:r>
          </w:p>
        </w:tc>
        <w:tc>
          <w:tcPr>
            <w:tcW w:w="900" w:type="dxa"/>
            <w:shd w:val="clear" w:color="auto" w:fill="auto"/>
            <w:noWrap/>
            <w:vAlign w:val="bottom"/>
            <w:hideMark/>
          </w:tcPr>
          <w:p w14:paraId="5568AE9F" w14:textId="77777777" w:rsidR="001B56E3" w:rsidRPr="00521F52" w:rsidRDefault="001B56E3"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-16.5</w:t>
            </w:r>
          </w:p>
        </w:tc>
        <w:tc>
          <w:tcPr>
            <w:tcW w:w="810" w:type="dxa"/>
            <w:shd w:val="clear" w:color="auto" w:fill="auto"/>
            <w:noWrap/>
            <w:vAlign w:val="bottom"/>
            <w:hideMark/>
          </w:tcPr>
          <w:p w14:paraId="2BFFF237" w14:textId="77777777" w:rsidR="001B56E3" w:rsidRPr="00265462" w:rsidRDefault="001B56E3"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26.5</w:t>
            </w:r>
          </w:p>
        </w:tc>
        <w:tc>
          <w:tcPr>
            <w:tcW w:w="1170" w:type="dxa"/>
            <w:shd w:val="clear" w:color="auto" w:fill="auto"/>
            <w:noWrap/>
            <w:vAlign w:val="bottom"/>
            <w:hideMark/>
          </w:tcPr>
          <w:p w14:paraId="14FBE367" w14:textId="77777777" w:rsidR="001B56E3" w:rsidRPr="00C9316F" w:rsidRDefault="001B56E3"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6.451</w:t>
            </w:r>
          </w:p>
        </w:tc>
        <w:tc>
          <w:tcPr>
            <w:tcW w:w="990" w:type="dxa"/>
            <w:shd w:val="clear" w:color="auto" w:fill="auto"/>
            <w:noWrap/>
            <w:vAlign w:val="bottom"/>
            <w:hideMark/>
          </w:tcPr>
          <w:p w14:paraId="1E4F9B78"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156</w:t>
            </w:r>
          </w:p>
        </w:tc>
        <w:tc>
          <w:tcPr>
            <w:tcW w:w="990" w:type="dxa"/>
            <w:shd w:val="clear" w:color="auto" w:fill="auto"/>
            <w:noWrap/>
            <w:vAlign w:val="bottom"/>
            <w:hideMark/>
          </w:tcPr>
          <w:p w14:paraId="6F0C1525"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25" w:type="dxa"/>
            <w:shd w:val="clear" w:color="auto" w:fill="auto"/>
            <w:vAlign w:val="bottom"/>
            <w:hideMark/>
          </w:tcPr>
          <w:p w14:paraId="3D942261"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Middle frontal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76F7B97A"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46</w:t>
            </w:r>
          </w:p>
        </w:tc>
      </w:tr>
      <w:tr w:rsidR="001B56E3" w:rsidRPr="003D018C" w14:paraId="3128BFDA" w14:textId="77777777" w:rsidTr="00C9076A">
        <w:trPr>
          <w:trHeight w:val="300"/>
        </w:trPr>
        <w:tc>
          <w:tcPr>
            <w:tcW w:w="915" w:type="dxa"/>
            <w:shd w:val="clear" w:color="auto" w:fill="auto"/>
            <w:noWrap/>
            <w:vAlign w:val="bottom"/>
            <w:hideMark/>
          </w:tcPr>
          <w:p w14:paraId="6DA7EAF9"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-22.5</w:t>
            </w:r>
          </w:p>
        </w:tc>
        <w:tc>
          <w:tcPr>
            <w:tcW w:w="900" w:type="dxa"/>
            <w:shd w:val="clear" w:color="auto" w:fill="auto"/>
            <w:noWrap/>
            <w:vAlign w:val="bottom"/>
            <w:hideMark/>
          </w:tcPr>
          <w:p w14:paraId="5DEE42FF" w14:textId="77777777" w:rsidR="001B56E3" w:rsidRPr="00521F52" w:rsidRDefault="001B56E3"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58.5</w:t>
            </w:r>
          </w:p>
        </w:tc>
        <w:tc>
          <w:tcPr>
            <w:tcW w:w="810" w:type="dxa"/>
            <w:shd w:val="clear" w:color="auto" w:fill="auto"/>
            <w:noWrap/>
            <w:vAlign w:val="bottom"/>
            <w:hideMark/>
          </w:tcPr>
          <w:p w14:paraId="188D2A40" w14:textId="77777777" w:rsidR="001B56E3" w:rsidRPr="00265462" w:rsidRDefault="001B56E3"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-48.5</w:t>
            </w:r>
          </w:p>
        </w:tc>
        <w:tc>
          <w:tcPr>
            <w:tcW w:w="1170" w:type="dxa"/>
            <w:shd w:val="clear" w:color="auto" w:fill="auto"/>
            <w:noWrap/>
            <w:vAlign w:val="bottom"/>
            <w:hideMark/>
          </w:tcPr>
          <w:p w14:paraId="7A9A8528" w14:textId="77777777" w:rsidR="001B56E3" w:rsidRPr="00C9316F" w:rsidRDefault="001B56E3"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6.875</w:t>
            </w:r>
          </w:p>
        </w:tc>
        <w:tc>
          <w:tcPr>
            <w:tcW w:w="990" w:type="dxa"/>
            <w:shd w:val="clear" w:color="auto" w:fill="auto"/>
            <w:noWrap/>
            <w:vAlign w:val="bottom"/>
            <w:hideMark/>
          </w:tcPr>
          <w:p w14:paraId="14F33A4F"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116</w:t>
            </w:r>
          </w:p>
        </w:tc>
        <w:tc>
          <w:tcPr>
            <w:tcW w:w="990" w:type="dxa"/>
            <w:shd w:val="clear" w:color="auto" w:fill="auto"/>
            <w:noWrap/>
            <w:vAlign w:val="bottom"/>
            <w:hideMark/>
          </w:tcPr>
          <w:p w14:paraId="52109608"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25" w:type="dxa"/>
            <w:shd w:val="clear" w:color="auto" w:fill="auto"/>
            <w:vAlign w:val="bottom"/>
            <w:hideMark/>
          </w:tcPr>
          <w:p w14:paraId="6158869F"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Cerebellar tonsil</w:t>
            </w:r>
          </w:p>
        </w:tc>
        <w:tc>
          <w:tcPr>
            <w:tcW w:w="915" w:type="dxa"/>
            <w:gridSpan w:val="2"/>
            <w:shd w:val="clear" w:color="auto" w:fill="auto"/>
            <w:noWrap/>
            <w:vAlign w:val="bottom"/>
            <w:hideMark/>
          </w:tcPr>
          <w:p w14:paraId="1C317A2D" w14:textId="77777777" w:rsidR="001B56E3" w:rsidRPr="003D018C" w:rsidRDefault="001B56E3" w:rsidP="00412339">
            <w:pPr>
              <w:rPr>
                <w:rFonts w:ascii="Times New Roman" w:eastAsia="Times New Roman" w:hAnsi="Times New Roman" w:cs="Times New Roman"/>
                <w:color w:val="000000"/>
              </w:rPr>
            </w:pPr>
          </w:p>
        </w:tc>
      </w:tr>
      <w:tr w:rsidR="001B56E3" w:rsidRPr="003D018C" w14:paraId="102F9A15" w14:textId="77777777" w:rsidTr="00C9076A">
        <w:trPr>
          <w:trHeight w:val="300"/>
        </w:trPr>
        <w:tc>
          <w:tcPr>
            <w:tcW w:w="915" w:type="dxa"/>
            <w:shd w:val="clear" w:color="auto" w:fill="auto"/>
            <w:noWrap/>
            <w:vAlign w:val="bottom"/>
            <w:hideMark/>
          </w:tcPr>
          <w:p w14:paraId="0354EE2F"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46.5</w:t>
            </w:r>
          </w:p>
        </w:tc>
        <w:tc>
          <w:tcPr>
            <w:tcW w:w="900" w:type="dxa"/>
            <w:shd w:val="clear" w:color="auto" w:fill="auto"/>
            <w:noWrap/>
            <w:vAlign w:val="bottom"/>
            <w:hideMark/>
          </w:tcPr>
          <w:p w14:paraId="6C422856" w14:textId="77777777" w:rsidR="001B56E3" w:rsidRPr="00521F52" w:rsidRDefault="001B56E3"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-16.5</w:t>
            </w:r>
          </w:p>
        </w:tc>
        <w:tc>
          <w:tcPr>
            <w:tcW w:w="810" w:type="dxa"/>
            <w:shd w:val="clear" w:color="auto" w:fill="auto"/>
            <w:noWrap/>
            <w:vAlign w:val="bottom"/>
            <w:hideMark/>
          </w:tcPr>
          <w:p w14:paraId="41124BFA" w14:textId="77777777" w:rsidR="001B56E3" w:rsidRPr="00265462" w:rsidRDefault="001B56E3"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26.5</w:t>
            </w:r>
          </w:p>
        </w:tc>
        <w:tc>
          <w:tcPr>
            <w:tcW w:w="1170" w:type="dxa"/>
            <w:shd w:val="clear" w:color="auto" w:fill="auto"/>
            <w:noWrap/>
            <w:vAlign w:val="bottom"/>
            <w:hideMark/>
          </w:tcPr>
          <w:p w14:paraId="75F99367" w14:textId="77777777" w:rsidR="001B56E3" w:rsidRPr="00C9316F" w:rsidRDefault="001B56E3"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5.277</w:t>
            </w:r>
          </w:p>
        </w:tc>
        <w:tc>
          <w:tcPr>
            <w:tcW w:w="990" w:type="dxa"/>
            <w:shd w:val="clear" w:color="auto" w:fill="auto"/>
            <w:noWrap/>
            <w:vAlign w:val="bottom"/>
            <w:hideMark/>
          </w:tcPr>
          <w:p w14:paraId="0298D19B"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87</w:t>
            </w:r>
          </w:p>
        </w:tc>
        <w:tc>
          <w:tcPr>
            <w:tcW w:w="990" w:type="dxa"/>
            <w:shd w:val="clear" w:color="auto" w:fill="auto"/>
            <w:noWrap/>
            <w:vAlign w:val="bottom"/>
            <w:hideMark/>
          </w:tcPr>
          <w:p w14:paraId="3BADCC19"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25" w:type="dxa"/>
            <w:shd w:val="clear" w:color="auto" w:fill="auto"/>
            <w:vAlign w:val="bottom"/>
            <w:hideMark/>
          </w:tcPr>
          <w:p w14:paraId="157BBC0B"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Middle frontal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46E9BE20"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9</w:t>
            </w:r>
          </w:p>
        </w:tc>
      </w:tr>
      <w:tr w:rsidR="001B56E3" w:rsidRPr="003D018C" w14:paraId="5C1733B3" w14:textId="77777777" w:rsidTr="00C9076A">
        <w:trPr>
          <w:trHeight w:val="300"/>
        </w:trPr>
        <w:tc>
          <w:tcPr>
            <w:tcW w:w="915" w:type="dxa"/>
            <w:shd w:val="clear" w:color="auto" w:fill="auto"/>
            <w:noWrap/>
            <w:vAlign w:val="bottom"/>
            <w:hideMark/>
          </w:tcPr>
          <w:p w14:paraId="0D36E3E9"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-52.5</w:t>
            </w:r>
          </w:p>
        </w:tc>
        <w:tc>
          <w:tcPr>
            <w:tcW w:w="900" w:type="dxa"/>
            <w:shd w:val="clear" w:color="auto" w:fill="auto"/>
            <w:noWrap/>
            <w:vAlign w:val="bottom"/>
            <w:hideMark/>
          </w:tcPr>
          <w:p w14:paraId="0DD211AD" w14:textId="77777777" w:rsidR="001B56E3" w:rsidRPr="00521F52" w:rsidRDefault="001B56E3"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7.5</w:t>
            </w:r>
          </w:p>
        </w:tc>
        <w:tc>
          <w:tcPr>
            <w:tcW w:w="810" w:type="dxa"/>
            <w:shd w:val="clear" w:color="auto" w:fill="auto"/>
            <w:noWrap/>
            <w:vAlign w:val="bottom"/>
            <w:hideMark/>
          </w:tcPr>
          <w:p w14:paraId="4EFCDDE2" w14:textId="77777777" w:rsidR="001B56E3" w:rsidRPr="00265462" w:rsidRDefault="001B56E3"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44.5</w:t>
            </w:r>
          </w:p>
        </w:tc>
        <w:tc>
          <w:tcPr>
            <w:tcW w:w="1170" w:type="dxa"/>
            <w:shd w:val="clear" w:color="auto" w:fill="auto"/>
            <w:noWrap/>
            <w:vAlign w:val="bottom"/>
            <w:hideMark/>
          </w:tcPr>
          <w:p w14:paraId="55D8FE3E" w14:textId="77777777" w:rsidR="001B56E3" w:rsidRPr="00C9316F" w:rsidRDefault="001B56E3"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7.573</w:t>
            </w:r>
          </w:p>
        </w:tc>
        <w:tc>
          <w:tcPr>
            <w:tcW w:w="990" w:type="dxa"/>
            <w:shd w:val="clear" w:color="auto" w:fill="auto"/>
            <w:noWrap/>
            <w:vAlign w:val="bottom"/>
            <w:hideMark/>
          </w:tcPr>
          <w:p w14:paraId="009E73E2"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71</w:t>
            </w:r>
          </w:p>
        </w:tc>
        <w:tc>
          <w:tcPr>
            <w:tcW w:w="990" w:type="dxa"/>
            <w:shd w:val="clear" w:color="auto" w:fill="auto"/>
            <w:noWrap/>
            <w:vAlign w:val="bottom"/>
            <w:hideMark/>
          </w:tcPr>
          <w:p w14:paraId="59D05308"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25" w:type="dxa"/>
            <w:shd w:val="clear" w:color="auto" w:fill="auto"/>
            <w:vAlign w:val="bottom"/>
            <w:hideMark/>
          </w:tcPr>
          <w:p w14:paraId="280E4103" w14:textId="77777777" w:rsidR="001B56E3" w:rsidRPr="003D018C" w:rsidRDefault="001B56E3" w:rsidP="00412339">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Precentral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45E0CCA2"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4</w:t>
            </w:r>
          </w:p>
        </w:tc>
      </w:tr>
      <w:tr w:rsidR="001B56E3" w:rsidRPr="003D018C" w14:paraId="4D7E0685" w14:textId="77777777" w:rsidTr="00C9076A">
        <w:trPr>
          <w:trHeight w:val="300"/>
        </w:trPr>
        <w:tc>
          <w:tcPr>
            <w:tcW w:w="915" w:type="dxa"/>
            <w:shd w:val="clear" w:color="auto" w:fill="auto"/>
            <w:noWrap/>
            <w:vAlign w:val="bottom"/>
            <w:hideMark/>
          </w:tcPr>
          <w:p w14:paraId="0127337F"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49.5</w:t>
            </w:r>
          </w:p>
        </w:tc>
        <w:tc>
          <w:tcPr>
            <w:tcW w:w="900" w:type="dxa"/>
            <w:shd w:val="clear" w:color="auto" w:fill="auto"/>
            <w:noWrap/>
            <w:vAlign w:val="bottom"/>
            <w:hideMark/>
          </w:tcPr>
          <w:p w14:paraId="57EF3DF7" w14:textId="77777777" w:rsidR="001B56E3" w:rsidRPr="00521F52" w:rsidRDefault="001B56E3"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10.5</w:t>
            </w:r>
          </w:p>
        </w:tc>
        <w:tc>
          <w:tcPr>
            <w:tcW w:w="810" w:type="dxa"/>
            <w:shd w:val="clear" w:color="auto" w:fill="auto"/>
            <w:noWrap/>
            <w:vAlign w:val="bottom"/>
            <w:hideMark/>
          </w:tcPr>
          <w:p w14:paraId="10291ABB" w14:textId="77777777" w:rsidR="001B56E3" w:rsidRPr="00265462" w:rsidRDefault="001B56E3"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47.5</w:t>
            </w:r>
          </w:p>
        </w:tc>
        <w:tc>
          <w:tcPr>
            <w:tcW w:w="1170" w:type="dxa"/>
            <w:shd w:val="clear" w:color="auto" w:fill="auto"/>
            <w:noWrap/>
            <w:vAlign w:val="bottom"/>
            <w:hideMark/>
          </w:tcPr>
          <w:p w14:paraId="13F32964" w14:textId="77777777" w:rsidR="001B56E3" w:rsidRPr="00C9316F" w:rsidRDefault="001B56E3"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6.251</w:t>
            </w:r>
          </w:p>
        </w:tc>
        <w:tc>
          <w:tcPr>
            <w:tcW w:w="990" w:type="dxa"/>
            <w:shd w:val="clear" w:color="auto" w:fill="auto"/>
            <w:noWrap/>
            <w:vAlign w:val="bottom"/>
            <w:hideMark/>
          </w:tcPr>
          <w:p w14:paraId="7287904E"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62</w:t>
            </w:r>
          </w:p>
        </w:tc>
        <w:tc>
          <w:tcPr>
            <w:tcW w:w="990" w:type="dxa"/>
            <w:shd w:val="clear" w:color="auto" w:fill="auto"/>
            <w:noWrap/>
            <w:vAlign w:val="bottom"/>
            <w:hideMark/>
          </w:tcPr>
          <w:p w14:paraId="55B7FC44"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25" w:type="dxa"/>
            <w:shd w:val="clear" w:color="auto" w:fill="auto"/>
            <w:vAlign w:val="bottom"/>
            <w:hideMark/>
          </w:tcPr>
          <w:p w14:paraId="0E55A754" w14:textId="77777777" w:rsidR="001B56E3" w:rsidRPr="003D018C" w:rsidRDefault="001B56E3" w:rsidP="00412339">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Precentral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07010734"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4</w:t>
            </w:r>
          </w:p>
        </w:tc>
      </w:tr>
      <w:tr w:rsidR="001B56E3" w:rsidRPr="003D018C" w14:paraId="6B78CC66" w14:textId="77777777" w:rsidTr="00C9076A">
        <w:trPr>
          <w:trHeight w:val="300"/>
        </w:trPr>
        <w:tc>
          <w:tcPr>
            <w:tcW w:w="915" w:type="dxa"/>
            <w:shd w:val="clear" w:color="auto" w:fill="auto"/>
            <w:noWrap/>
            <w:vAlign w:val="bottom"/>
            <w:hideMark/>
          </w:tcPr>
          <w:p w14:paraId="76CCF1BB"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22.5</w:t>
            </w:r>
          </w:p>
        </w:tc>
        <w:tc>
          <w:tcPr>
            <w:tcW w:w="900" w:type="dxa"/>
            <w:shd w:val="clear" w:color="auto" w:fill="auto"/>
            <w:noWrap/>
            <w:vAlign w:val="bottom"/>
            <w:hideMark/>
          </w:tcPr>
          <w:p w14:paraId="2F6295D6" w14:textId="77777777" w:rsidR="001B56E3" w:rsidRPr="00521F52" w:rsidRDefault="001B56E3"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55.5</w:t>
            </w:r>
          </w:p>
        </w:tc>
        <w:tc>
          <w:tcPr>
            <w:tcW w:w="810" w:type="dxa"/>
            <w:shd w:val="clear" w:color="auto" w:fill="auto"/>
            <w:noWrap/>
            <w:vAlign w:val="bottom"/>
            <w:hideMark/>
          </w:tcPr>
          <w:p w14:paraId="741AF2CE" w14:textId="77777777" w:rsidR="001B56E3" w:rsidRPr="00265462" w:rsidRDefault="001B56E3"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-45.5</w:t>
            </w:r>
          </w:p>
        </w:tc>
        <w:tc>
          <w:tcPr>
            <w:tcW w:w="1170" w:type="dxa"/>
            <w:shd w:val="clear" w:color="auto" w:fill="auto"/>
            <w:noWrap/>
            <w:vAlign w:val="bottom"/>
            <w:hideMark/>
          </w:tcPr>
          <w:p w14:paraId="48E1AE4A" w14:textId="77777777" w:rsidR="001B56E3" w:rsidRPr="00C9316F" w:rsidRDefault="001B56E3"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7.18</w:t>
            </w:r>
          </w:p>
        </w:tc>
        <w:tc>
          <w:tcPr>
            <w:tcW w:w="990" w:type="dxa"/>
            <w:shd w:val="clear" w:color="auto" w:fill="auto"/>
            <w:noWrap/>
            <w:vAlign w:val="bottom"/>
            <w:hideMark/>
          </w:tcPr>
          <w:p w14:paraId="14E824A0"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55</w:t>
            </w:r>
          </w:p>
        </w:tc>
        <w:tc>
          <w:tcPr>
            <w:tcW w:w="990" w:type="dxa"/>
            <w:shd w:val="clear" w:color="auto" w:fill="auto"/>
            <w:noWrap/>
            <w:vAlign w:val="bottom"/>
            <w:hideMark/>
          </w:tcPr>
          <w:p w14:paraId="28D1DC80"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25" w:type="dxa"/>
            <w:shd w:val="clear" w:color="auto" w:fill="auto"/>
            <w:vAlign w:val="bottom"/>
            <w:hideMark/>
          </w:tcPr>
          <w:p w14:paraId="1604F431"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Cerebellar tonsil</w:t>
            </w:r>
          </w:p>
        </w:tc>
        <w:tc>
          <w:tcPr>
            <w:tcW w:w="915" w:type="dxa"/>
            <w:gridSpan w:val="2"/>
            <w:shd w:val="clear" w:color="auto" w:fill="auto"/>
            <w:noWrap/>
            <w:vAlign w:val="bottom"/>
            <w:hideMark/>
          </w:tcPr>
          <w:p w14:paraId="5718BF89" w14:textId="77777777" w:rsidR="001B56E3" w:rsidRPr="003D018C" w:rsidRDefault="001B56E3" w:rsidP="00412339">
            <w:pPr>
              <w:rPr>
                <w:rFonts w:ascii="Times New Roman" w:eastAsia="Times New Roman" w:hAnsi="Times New Roman" w:cs="Times New Roman"/>
                <w:color w:val="000000"/>
              </w:rPr>
            </w:pPr>
          </w:p>
        </w:tc>
      </w:tr>
      <w:tr w:rsidR="001B56E3" w:rsidRPr="003D018C" w14:paraId="2E923782" w14:textId="77777777" w:rsidTr="00C9076A">
        <w:trPr>
          <w:trHeight w:val="300"/>
        </w:trPr>
        <w:tc>
          <w:tcPr>
            <w:tcW w:w="915" w:type="dxa"/>
            <w:shd w:val="clear" w:color="auto" w:fill="auto"/>
            <w:noWrap/>
            <w:vAlign w:val="bottom"/>
            <w:hideMark/>
          </w:tcPr>
          <w:p w14:paraId="144658E6"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-1.5</w:t>
            </w:r>
          </w:p>
        </w:tc>
        <w:tc>
          <w:tcPr>
            <w:tcW w:w="900" w:type="dxa"/>
            <w:shd w:val="clear" w:color="auto" w:fill="auto"/>
            <w:noWrap/>
            <w:vAlign w:val="bottom"/>
            <w:hideMark/>
          </w:tcPr>
          <w:p w14:paraId="69CD1C23" w14:textId="77777777" w:rsidR="001B56E3" w:rsidRPr="00521F52" w:rsidRDefault="001B56E3"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4.5</w:t>
            </w:r>
          </w:p>
        </w:tc>
        <w:tc>
          <w:tcPr>
            <w:tcW w:w="810" w:type="dxa"/>
            <w:shd w:val="clear" w:color="auto" w:fill="auto"/>
            <w:noWrap/>
            <w:vAlign w:val="bottom"/>
            <w:hideMark/>
          </w:tcPr>
          <w:p w14:paraId="7CBD4779" w14:textId="77777777" w:rsidR="001B56E3" w:rsidRPr="00265462" w:rsidRDefault="001B56E3"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62.5</w:t>
            </w:r>
          </w:p>
        </w:tc>
        <w:tc>
          <w:tcPr>
            <w:tcW w:w="1170" w:type="dxa"/>
            <w:shd w:val="clear" w:color="auto" w:fill="auto"/>
            <w:noWrap/>
            <w:vAlign w:val="bottom"/>
            <w:hideMark/>
          </w:tcPr>
          <w:p w14:paraId="046BE838" w14:textId="77777777" w:rsidR="001B56E3" w:rsidRPr="00C9316F" w:rsidRDefault="001B56E3"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4.873</w:t>
            </w:r>
          </w:p>
        </w:tc>
        <w:tc>
          <w:tcPr>
            <w:tcW w:w="990" w:type="dxa"/>
            <w:shd w:val="clear" w:color="auto" w:fill="auto"/>
            <w:noWrap/>
            <w:vAlign w:val="bottom"/>
            <w:hideMark/>
          </w:tcPr>
          <w:p w14:paraId="3AB8582D"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51</w:t>
            </w:r>
          </w:p>
        </w:tc>
        <w:tc>
          <w:tcPr>
            <w:tcW w:w="990" w:type="dxa"/>
            <w:shd w:val="clear" w:color="auto" w:fill="auto"/>
            <w:noWrap/>
            <w:vAlign w:val="bottom"/>
            <w:hideMark/>
          </w:tcPr>
          <w:p w14:paraId="4D1B9A27"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4125" w:type="dxa"/>
            <w:shd w:val="clear" w:color="auto" w:fill="auto"/>
            <w:vAlign w:val="bottom"/>
            <w:hideMark/>
          </w:tcPr>
          <w:p w14:paraId="36F5A1E9"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Medial frontal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08513606" w14:textId="77777777" w:rsidR="001B56E3" w:rsidRPr="003D018C" w:rsidRDefault="001B56E3" w:rsidP="00412339">
            <w:pPr>
              <w:rPr>
                <w:rFonts w:ascii="Times New Roman" w:eastAsia="Times New Roman" w:hAnsi="Times New Roman" w:cs="Times New Roman"/>
                <w:color w:val="000000"/>
              </w:rPr>
            </w:pPr>
          </w:p>
        </w:tc>
      </w:tr>
      <w:tr w:rsidR="001B56E3" w:rsidRPr="003D018C" w14:paraId="7F0FA8D4" w14:textId="77777777" w:rsidTr="00C9076A">
        <w:trPr>
          <w:trHeight w:val="300"/>
        </w:trPr>
        <w:tc>
          <w:tcPr>
            <w:tcW w:w="915" w:type="dxa"/>
            <w:shd w:val="clear" w:color="auto" w:fill="auto"/>
            <w:noWrap/>
            <w:vAlign w:val="bottom"/>
            <w:hideMark/>
          </w:tcPr>
          <w:p w14:paraId="3A6839F6"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10.5</w:t>
            </w:r>
          </w:p>
        </w:tc>
        <w:tc>
          <w:tcPr>
            <w:tcW w:w="900" w:type="dxa"/>
            <w:shd w:val="clear" w:color="auto" w:fill="auto"/>
            <w:noWrap/>
            <w:vAlign w:val="bottom"/>
            <w:hideMark/>
          </w:tcPr>
          <w:p w14:paraId="4B847400" w14:textId="77777777" w:rsidR="001B56E3" w:rsidRPr="00521F52" w:rsidRDefault="001B56E3"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70.5</w:t>
            </w:r>
          </w:p>
        </w:tc>
        <w:tc>
          <w:tcPr>
            <w:tcW w:w="810" w:type="dxa"/>
            <w:shd w:val="clear" w:color="auto" w:fill="auto"/>
            <w:noWrap/>
            <w:vAlign w:val="bottom"/>
            <w:hideMark/>
          </w:tcPr>
          <w:p w14:paraId="3362F17A" w14:textId="77777777" w:rsidR="001B56E3" w:rsidRPr="00265462" w:rsidRDefault="001B56E3"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-39.5</w:t>
            </w:r>
          </w:p>
        </w:tc>
        <w:tc>
          <w:tcPr>
            <w:tcW w:w="1170" w:type="dxa"/>
            <w:shd w:val="clear" w:color="auto" w:fill="auto"/>
            <w:noWrap/>
            <w:vAlign w:val="bottom"/>
            <w:hideMark/>
          </w:tcPr>
          <w:p w14:paraId="75D6A81D" w14:textId="77777777" w:rsidR="001B56E3" w:rsidRPr="00C9316F" w:rsidRDefault="001B56E3"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6.593</w:t>
            </w:r>
          </w:p>
        </w:tc>
        <w:tc>
          <w:tcPr>
            <w:tcW w:w="990" w:type="dxa"/>
            <w:shd w:val="clear" w:color="auto" w:fill="auto"/>
            <w:noWrap/>
            <w:vAlign w:val="bottom"/>
            <w:hideMark/>
          </w:tcPr>
          <w:p w14:paraId="46FC55B9"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50</w:t>
            </w:r>
          </w:p>
        </w:tc>
        <w:tc>
          <w:tcPr>
            <w:tcW w:w="990" w:type="dxa"/>
            <w:shd w:val="clear" w:color="auto" w:fill="auto"/>
            <w:noWrap/>
            <w:vAlign w:val="bottom"/>
            <w:hideMark/>
          </w:tcPr>
          <w:p w14:paraId="59717757"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25" w:type="dxa"/>
            <w:shd w:val="clear" w:color="auto" w:fill="auto"/>
            <w:vAlign w:val="bottom"/>
            <w:hideMark/>
          </w:tcPr>
          <w:p w14:paraId="70FC3C57"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Inferior semi-lunar lobule</w:t>
            </w:r>
          </w:p>
        </w:tc>
        <w:tc>
          <w:tcPr>
            <w:tcW w:w="915" w:type="dxa"/>
            <w:gridSpan w:val="2"/>
            <w:shd w:val="clear" w:color="auto" w:fill="auto"/>
            <w:noWrap/>
            <w:vAlign w:val="bottom"/>
            <w:hideMark/>
          </w:tcPr>
          <w:p w14:paraId="17A3B97D" w14:textId="77777777" w:rsidR="001B56E3" w:rsidRPr="003D018C" w:rsidRDefault="001B56E3" w:rsidP="00412339">
            <w:pPr>
              <w:rPr>
                <w:rFonts w:ascii="Times New Roman" w:eastAsia="Times New Roman" w:hAnsi="Times New Roman" w:cs="Times New Roman"/>
                <w:color w:val="000000"/>
              </w:rPr>
            </w:pPr>
          </w:p>
        </w:tc>
      </w:tr>
      <w:tr w:rsidR="001B56E3" w:rsidRPr="003D018C" w14:paraId="40BBD9E5" w14:textId="77777777" w:rsidTr="00C9076A">
        <w:trPr>
          <w:trHeight w:val="300"/>
        </w:trPr>
        <w:tc>
          <w:tcPr>
            <w:tcW w:w="915" w:type="dxa"/>
            <w:shd w:val="clear" w:color="auto" w:fill="auto"/>
            <w:noWrap/>
            <w:vAlign w:val="bottom"/>
            <w:hideMark/>
          </w:tcPr>
          <w:p w14:paraId="16CCC49B"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34.5</w:t>
            </w:r>
          </w:p>
        </w:tc>
        <w:tc>
          <w:tcPr>
            <w:tcW w:w="900" w:type="dxa"/>
            <w:shd w:val="clear" w:color="auto" w:fill="auto"/>
            <w:noWrap/>
            <w:vAlign w:val="bottom"/>
            <w:hideMark/>
          </w:tcPr>
          <w:p w14:paraId="489F1DE3" w14:textId="77777777" w:rsidR="001B56E3" w:rsidRPr="00521F52" w:rsidRDefault="001B56E3"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-28.5</w:t>
            </w:r>
          </w:p>
        </w:tc>
        <w:tc>
          <w:tcPr>
            <w:tcW w:w="810" w:type="dxa"/>
            <w:shd w:val="clear" w:color="auto" w:fill="auto"/>
            <w:noWrap/>
            <w:vAlign w:val="bottom"/>
            <w:hideMark/>
          </w:tcPr>
          <w:p w14:paraId="1B4A746B" w14:textId="77777777" w:rsidR="001B56E3" w:rsidRPr="00265462" w:rsidRDefault="001B56E3"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5.5</w:t>
            </w:r>
          </w:p>
        </w:tc>
        <w:tc>
          <w:tcPr>
            <w:tcW w:w="1170" w:type="dxa"/>
            <w:shd w:val="clear" w:color="auto" w:fill="auto"/>
            <w:noWrap/>
            <w:vAlign w:val="bottom"/>
            <w:hideMark/>
          </w:tcPr>
          <w:p w14:paraId="1260F661" w14:textId="77777777" w:rsidR="001B56E3" w:rsidRPr="00C9316F" w:rsidRDefault="001B56E3"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4.584</w:t>
            </w:r>
          </w:p>
        </w:tc>
        <w:tc>
          <w:tcPr>
            <w:tcW w:w="990" w:type="dxa"/>
            <w:shd w:val="clear" w:color="auto" w:fill="auto"/>
            <w:noWrap/>
            <w:vAlign w:val="bottom"/>
            <w:hideMark/>
          </w:tcPr>
          <w:p w14:paraId="2CD8A1FC"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38</w:t>
            </w:r>
          </w:p>
        </w:tc>
        <w:tc>
          <w:tcPr>
            <w:tcW w:w="990" w:type="dxa"/>
            <w:shd w:val="clear" w:color="auto" w:fill="auto"/>
            <w:noWrap/>
            <w:vAlign w:val="bottom"/>
            <w:hideMark/>
          </w:tcPr>
          <w:p w14:paraId="0DCB039C"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25" w:type="dxa"/>
            <w:shd w:val="clear" w:color="auto" w:fill="auto"/>
            <w:vAlign w:val="bottom"/>
            <w:hideMark/>
          </w:tcPr>
          <w:p w14:paraId="405640F4"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Inferior frontal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48069CD8" w14:textId="77777777" w:rsidR="001B56E3" w:rsidRPr="003D018C" w:rsidRDefault="001B56E3" w:rsidP="00412339">
            <w:pPr>
              <w:rPr>
                <w:rFonts w:ascii="Times New Roman" w:eastAsia="Times New Roman" w:hAnsi="Times New Roman" w:cs="Times New Roman"/>
                <w:color w:val="000000"/>
              </w:rPr>
            </w:pPr>
          </w:p>
        </w:tc>
      </w:tr>
      <w:tr w:rsidR="000F596C" w:rsidRPr="003D018C" w14:paraId="629EA319" w14:textId="77777777" w:rsidTr="000F596C">
        <w:trPr>
          <w:trHeight w:val="300"/>
        </w:trPr>
        <w:tc>
          <w:tcPr>
            <w:tcW w:w="10815" w:type="dxa"/>
            <w:gridSpan w:val="9"/>
            <w:shd w:val="clear" w:color="auto" w:fill="auto"/>
            <w:noWrap/>
            <w:vAlign w:val="bottom"/>
          </w:tcPr>
          <w:p w14:paraId="01A2EE5A" w14:textId="77777777" w:rsidR="000F596C" w:rsidRPr="003D018C" w:rsidRDefault="000F596C"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Rest &gt; Speech</w:t>
            </w:r>
          </w:p>
        </w:tc>
      </w:tr>
      <w:tr w:rsidR="001B56E3" w:rsidRPr="003D018C" w14:paraId="3262F20F" w14:textId="77777777" w:rsidTr="00C9076A">
        <w:trPr>
          <w:trHeight w:val="300"/>
        </w:trPr>
        <w:tc>
          <w:tcPr>
            <w:tcW w:w="915" w:type="dxa"/>
            <w:shd w:val="clear" w:color="auto" w:fill="auto"/>
            <w:noWrap/>
            <w:vAlign w:val="bottom"/>
            <w:hideMark/>
          </w:tcPr>
          <w:p w14:paraId="7AE3DCF5"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-46.5</w:t>
            </w:r>
          </w:p>
        </w:tc>
        <w:tc>
          <w:tcPr>
            <w:tcW w:w="900" w:type="dxa"/>
            <w:shd w:val="clear" w:color="auto" w:fill="auto"/>
            <w:noWrap/>
            <w:vAlign w:val="bottom"/>
            <w:hideMark/>
          </w:tcPr>
          <w:p w14:paraId="12A0975F" w14:textId="77777777" w:rsidR="001B56E3" w:rsidRPr="00521F52" w:rsidRDefault="001B56E3"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67.5</w:t>
            </w:r>
          </w:p>
        </w:tc>
        <w:tc>
          <w:tcPr>
            <w:tcW w:w="810" w:type="dxa"/>
            <w:shd w:val="clear" w:color="auto" w:fill="auto"/>
            <w:noWrap/>
            <w:vAlign w:val="bottom"/>
            <w:hideMark/>
          </w:tcPr>
          <w:p w14:paraId="35DBCE6F" w14:textId="77777777" w:rsidR="001B56E3" w:rsidRPr="00265462" w:rsidRDefault="001B56E3"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-9.5</w:t>
            </w:r>
          </w:p>
        </w:tc>
        <w:tc>
          <w:tcPr>
            <w:tcW w:w="1170" w:type="dxa"/>
            <w:shd w:val="clear" w:color="auto" w:fill="auto"/>
            <w:noWrap/>
            <w:vAlign w:val="bottom"/>
            <w:hideMark/>
          </w:tcPr>
          <w:p w14:paraId="4C8B57A2" w14:textId="77777777" w:rsidR="001B56E3" w:rsidRPr="00C9316F" w:rsidRDefault="001B56E3"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-4.755</w:t>
            </w:r>
          </w:p>
        </w:tc>
        <w:tc>
          <w:tcPr>
            <w:tcW w:w="990" w:type="dxa"/>
            <w:shd w:val="clear" w:color="auto" w:fill="auto"/>
            <w:noWrap/>
            <w:vAlign w:val="bottom"/>
            <w:hideMark/>
          </w:tcPr>
          <w:p w14:paraId="18ADBD7E"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38</w:t>
            </w:r>
          </w:p>
        </w:tc>
        <w:tc>
          <w:tcPr>
            <w:tcW w:w="990" w:type="dxa"/>
            <w:shd w:val="clear" w:color="auto" w:fill="auto"/>
            <w:noWrap/>
            <w:vAlign w:val="bottom"/>
            <w:hideMark/>
          </w:tcPr>
          <w:p w14:paraId="5C4B43DE"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25" w:type="dxa"/>
            <w:shd w:val="clear" w:color="auto" w:fill="auto"/>
            <w:vAlign w:val="bottom"/>
            <w:hideMark/>
          </w:tcPr>
          <w:p w14:paraId="4E778539"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Middle occipital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5A3EB2EC" w14:textId="77777777" w:rsidR="001B56E3" w:rsidRPr="003D018C" w:rsidRDefault="001B56E3" w:rsidP="00412339">
            <w:pPr>
              <w:rPr>
                <w:rFonts w:ascii="Times New Roman" w:eastAsia="Times New Roman" w:hAnsi="Times New Roman" w:cs="Times New Roman"/>
                <w:color w:val="000000"/>
              </w:rPr>
            </w:pPr>
          </w:p>
        </w:tc>
      </w:tr>
      <w:tr w:rsidR="001B56E3" w:rsidRPr="003D018C" w14:paraId="283B767B" w14:textId="77777777" w:rsidTr="00C9076A">
        <w:trPr>
          <w:trHeight w:val="300"/>
        </w:trPr>
        <w:tc>
          <w:tcPr>
            <w:tcW w:w="915" w:type="dxa"/>
            <w:shd w:val="clear" w:color="auto" w:fill="auto"/>
            <w:noWrap/>
            <w:vAlign w:val="bottom"/>
            <w:hideMark/>
          </w:tcPr>
          <w:p w14:paraId="18ECF9A0"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46.5</w:t>
            </w:r>
          </w:p>
        </w:tc>
        <w:tc>
          <w:tcPr>
            <w:tcW w:w="900" w:type="dxa"/>
            <w:shd w:val="clear" w:color="auto" w:fill="auto"/>
            <w:noWrap/>
            <w:vAlign w:val="bottom"/>
            <w:hideMark/>
          </w:tcPr>
          <w:p w14:paraId="5631303D" w14:textId="77777777" w:rsidR="001B56E3" w:rsidRPr="00521F52" w:rsidRDefault="001B56E3"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64.5</w:t>
            </w:r>
          </w:p>
        </w:tc>
        <w:tc>
          <w:tcPr>
            <w:tcW w:w="810" w:type="dxa"/>
            <w:shd w:val="clear" w:color="auto" w:fill="auto"/>
            <w:noWrap/>
            <w:vAlign w:val="bottom"/>
            <w:hideMark/>
          </w:tcPr>
          <w:p w14:paraId="38146815" w14:textId="77777777" w:rsidR="001B56E3" w:rsidRPr="00265462" w:rsidRDefault="001B56E3"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-12.5</w:t>
            </w:r>
          </w:p>
        </w:tc>
        <w:tc>
          <w:tcPr>
            <w:tcW w:w="1170" w:type="dxa"/>
            <w:shd w:val="clear" w:color="auto" w:fill="auto"/>
            <w:noWrap/>
            <w:vAlign w:val="bottom"/>
            <w:hideMark/>
          </w:tcPr>
          <w:p w14:paraId="01E9B1E5" w14:textId="77777777" w:rsidR="001B56E3" w:rsidRPr="00C9316F" w:rsidRDefault="001B56E3"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-4.437</w:t>
            </w:r>
          </w:p>
        </w:tc>
        <w:tc>
          <w:tcPr>
            <w:tcW w:w="990" w:type="dxa"/>
            <w:shd w:val="clear" w:color="auto" w:fill="auto"/>
            <w:noWrap/>
            <w:vAlign w:val="bottom"/>
            <w:hideMark/>
          </w:tcPr>
          <w:p w14:paraId="7D5A3D82" w14:textId="77777777" w:rsidR="001B56E3" w:rsidRPr="003D018C" w:rsidRDefault="001B56E3"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34</w:t>
            </w:r>
          </w:p>
        </w:tc>
        <w:tc>
          <w:tcPr>
            <w:tcW w:w="990" w:type="dxa"/>
            <w:shd w:val="clear" w:color="auto" w:fill="auto"/>
            <w:noWrap/>
            <w:vAlign w:val="bottom"/>
            <w:hideMark/>
          </w:tcPr>
          <w:p w14:paraId="09F6A196"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25" w:type="dxa"/>
            <w:shd w:val="clear" w:color="auto" w:fill="auto"/>
            <w:vAlign w:val="bottom"/>
            <w:hideMark/>
          </w:tcPr>
          <w:p w14:paraId="55A1BD8D"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Fusiform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38F19DB2" w14:textId="77777777" w:rsidR="001B56E3" w:rsidRPr="003D018C" w:rsidRDefault="001B56E3"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37</w:t>
            </w:r>
          </w:p>
        </w:tc>
      </w:tr>
      <w:tr w:rsidR="00412339" w:rsidRPr="003D018C" w14:paraId="1BEB4EAE" w14:textId="77777777" w:rsidTr="008F69F5">
        <w:trPr>
          <w:trHeight w:val="300"/>
        </w:trPr>
        <w:tc>
          <w:tcPr>
            <w:tcW w:w="10815" w:type="dxa"/>
            <w:gridSpan w:val="9"/>
            <w:shd w:val="clear" w:color="auto" w:fill="auto"/>
            <w:noWrap/>
            <w:vAlign w:val="bottom"/>
            <w:hideMark/>
          </w:tcPr>
          <w:p w14:paraId="0C3D04BC" w14:textId="77777777" w:rsidR="00412339" w:rsidRPr="00265462" w:rsidRDefault="001B56E3" w:rsidP="00412339">
            <w:pPr>
              <w:jc w:val="cente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Word task: </w:t>
            </w:r>
            <w:r w:rsidR="000F596C" w:rsidRPr="00521F52">
              <w:rPr>
                <w:rFonts w:ascii="Times New Roman" w:eastAsia="Times New Roman" w:hAnsi="Times New Roman" w:cs="Times New Roman"/>
                <w:color w:val="000000"/>
              </w:rPr>
              <w:t>P</w:t>
            </w:r>
            <w:r w:rsidR="0021609E" w:rsidRPr="00265462">
              <w:rPr>
                <w:rFonts w:ascii="Times New Roman" w:eastAsia="Times New Roman" w:hAnsi="Times New Roman" w:cs="Times New Roman"/>
                <w:color w:val="000000"/>
              </w:rPr>
              <w:t>rint</w:t>
            </w:r>
            <w:r w:rsidR="00412339" w:rsidRPr="00265462">
              <w:rPr>
                <w:rFonts w:ascii="Times New Roman" w:eastAsia="Times New Roman" w:hAnsi="Times New Roman" w:cs="Times New Roman"/>
                <w:color w:val="000000"/>
              </w:rPr>
              <w:t xml:space="preserve"> condition</w:t>
            </w:r>
          </w:p>
        </w:tc>
      </w:tr>
      <w:tr w:rsidR="000F596C" w:rsidRPr="003D018C" w14:paraId="127860C6" w14:textId="77777777" w:rsidTr="008F69F5">
        <w:trPr>
          <w:trHeight w:val="300"/>
        </w:trPr>
        <w:tc>
          <w:tcPr>
            <w:tcW w:w="10815" w:type="dxa"/>
            <w:gridSpan w:val="9"/>
            <w:shd w:val="clear" w:color="auto" w:fill="auto"/>
            <w:noWrap/>
            <w:vAlign w:val="bottom"/>
          </w:tcPr>
          <w:p w14:paraId="2D362D66" w14:textId="77777777" w:rsidR="000F596C" w:rsidRPr="00265462" w:rsidRDefault="000F596C" w:rsidP="00CB41A4">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Print</w:t>
            </w:r>
            <w:r w:rsidR="00B57E9C" w:rsidRPr="00521F52">
              <w:rPr>
                <w:rFonts w:ascii="Times New Roman" w:eastAsia="Times New Roman" w:hAnsi="Times New Roman" w:cs="Times New Roman"/>
                <w:color w:val="000000"/>
              </w:rPr>
              <w:t xml:space="preserve"> </w:t>
            </w:r>
            <w:r w:rsidRPr="00265462">
              <w:rPr>
                <w:rFonts w:ascii="Times New Roman" w:eastAsia="Times New Roman" w:hAnsi="Times New Roman" w:cs="Times New Roman"/>
                <w:color w:val="000000"/>
              </w:rPr>
              <w:t>&gt; Rest</w:t>
            </w:r>
          </w:p>
        </w:tc>
      </w:tr>
      <w:tr w:rsidR="00144675" w:rsidRPr="003D018C" w14:paraId="145BA96D" w14:textId="77777777" w:rsidTr="00C9076A">
        <w:trPr>
          <w:trHeight w:val="600"/>
        </w:trPr>
        <w:tc>
          <w:tcPr>
            <w:tcW w:w="915" w:type="dxa"/>
            <w:shd w:val="clear" w:color="auto" w:fill="auto"/>
            <w:noWrap/>
            <w:vAlign w:val="bottom"/>
            <w:hideMark/>
          </w:tcPr>
          <w:p w14:paraId="2F2540AE"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-37.5</w:t>
            </w:r>
          </w:p>
        </w:tc>
        <w:tc>
          <w:tcPr>
            <w:tcW w:w="900" w:type="dxa"/>
            <w:shd w:val="clear" w:color="auto" w:fill="auto"/>
            <w:noWrap/>
            <w:vAlign w:val="bottom"/>
            <w:hideMark/>
          </w:tcPr>
          <w:p w14:paraId="432F2841" w14:textId="77777777" w:rsidR="00144675" w:rsidRPr="00521F52" w:rsidRDefault="00144675"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52.5</w:t>
            </w:r>
          </w:p>
        </w:tc>
        <w:tc>
          <w:tcPr>
            <w:tcW w:w="810" w:type="dxa"/>
            <w:shd w:val="clear" w:color="auto" w:fill="auto"/>
            <w:noWrap/>
            <w:vAlign w:val="bottom"/>
            <w:hideMark/>
          </w:tcPr>
          <w:p w14:paraId="032825AD" w14:textId="77777777" w:rsidR="00144675" w:rsidRPr="00265462" w:rsidRDefault="00144675"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-15.5</w:t>
            </w:r>
          </w:p>
        </w:tc>
        <w:tc>
          <w:tcPr>
            <w:tcW w:w="1170" w:type="dxa"/>
            <w:shd w:val="clear" w:color="auto" w:fill="auto"/>
            <w:noWrap/>
            <w:vAlign w:val="bottom"/>
            <w:hideMark/>
          </w:tcPr>
          <w:p w14:paraId="363A0C14" w14:textId="77777777" w:rsidR="00144675" w:rsidRPr="00C9316F" w:rsidRDefault="00144675"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6.246</w:t>
            </w:r>
          </w:p>
        </w:tc>
        <w:tc>
          <w:tcPr>
            <w:tcW w:w="990" w:type="dxa"/>
            <w:shd w:val="clear" w:color="auto" w:fill="auto"/>
            <w:noWrap/>
            <w:vAlign w:val="bottom"/>
            <w:hideMark/>
          </w:tcPr>
          <w:p w14:paraId="6BEE37E1"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1755</w:t>
            </w:r>
          </w:p>
        </w:tc>
        <w:tc>
          <w:tcPr>
            <w:tcW w:w="990" w:type="dxa"/>
            <w:shd w:val="clear" w:color="auto" w:fill="auto"/>
            <w:noWrap/>
            <w:vAlign w:val="bottom"/>
            <w:hideMark/>
          </w:tcPr>
          <w:p w14:paraId="2CE290B3"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25" w:type="dxa"/>
            <w:shd w:val="clear" w:color="auto" w:fill="auto"/>
            <w:vAlign w:val="bottom"/>
            <w:hideMark/>
          </w:tcPr>
          <w:p w14:paraId="0AD5F47A"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Fusiform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inferior occipital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middle occipital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middle temporal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4D10B0CE" w14:textId="77777777" w:rsidR="00144675" w:rsidRPr="003D018C" w:rsidRDefault="00144675" w:rsidP="00412339">
            <w:pPr>
              <w:rPr>
                <w:rFonts w:ascii="Times New Roman" w:eastAsia="Times New Roman" w:hAnsi="Times New Roman" w:cs="Times New Roman"/>
                <w:color w:val="000000"/>
              </w:rPr>
            </w:pPr>
          </w:p>
        </w:tc>
      </w:tr>
      <w:tr w:rsidR="00144675" w:rsidRPr="003D018C" w14:paraId="2614AFAA" w14:textId="77777777" w:rsidTr="00C9076A">
        <w:trPr>
          <w:trHeight w:val="600"/>
        </w:trPr>
        <w:tc>
          <w:tcPr>
            <w:tcW w:w="915" w:type="dxa"/>
            <w:shd w:val="clear" w:color="auto" w:fill="auto"/>
            <w:noWrap/>
            <w:vAlign w:val="bottom"/>
            <w:hideMark/>
          </w:tcPr>
          <w:p w14:paraId="1B7F853B"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28.5</w:t>
            </w:r>
          </w:p>
        </w:tc>
        <w:tc>
          <w:tcPr>
            <w:tcW w:w="900" w:type="dxa"/>
            <w:shd w:val="clear" w:color="auto" w:fill="auto"/>
            <w:noWrap/>
            <w:vAlign w:val="bottom"/>
            <w:hideMark/>
          </w:tcPr>
          <w:p w14:paraId="0626D89E" w14:textId="77777777" w:rsidR="00144675" w:rsidRPr="00521F52" w:rsidRDefault="00144675"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88.5</w:t>
            </w:r>
          </w:p>
        </w:tc>
        <w:tc>
          <w:tcPr>
            <w:tcW w:w="810" w:type="dxa"/>
            <w:shd w:val="clear" w:color="auto" w:fill="auto"/>
            <w:noWrap/>
            <w:vAlign w:val="bottom"/>
            <w:hideMark/>
          </w:tcPr>
          <w:p w14:paraId="1B50D102" w14:textId="77777777" w:rsidR="00144675" w:rsidRPr="00265462" w:rsidRDefault="00144675"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-6.5</w:t>
            </w:r>
          </w:p>
        </w:tc>
        <w:tc>
          <w:tcPr>
            <w:tcW w:w="1170" w:type="dxa"/>
            <w:shd w:val="clear" w:color="auto" w:fill="auto"/>
            <w:noWrap/>
            <w:vAlign w:val="bottom"/>
            <w:hideMark/>
          </w:tcPr>
          <w:p w14:paraId="066F08A1" w14:textId="77777777" w:rsidR="00144675" w:rsidRPr="00C9316F" w:rsidRDefault="00144675"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6.977</w:t>
            </w:r>
          </w:p>
        </w:tc>
        <w:tc>
          <w:tcPr>
            <w:tcW w:w="990" w:type="dxa"/>
            <w:shd w:val="clear" w:color="auto" w:fill="auto"/>
            <w:noWrap/>
            <w:vAlign w:val="bottom"/>
            <w:hideMark/>
          </w:tcPr>
          <w:p w14:paraId="6CAAC63A"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1408</w:t>
            </w:r>
          </w:p>
        </w:tc>
        <w:tc>
          <w:tcPr>
            <w:tcW w:w="990" w:type="dxa"/>
            <w:shd w:val="clear" w:color="auto" w:fill="auto"/>
            <w:noWrap/>
            <w:vAlign w:val="bottom"/>
            <w:hideMark/>
          </w:tcPr>
          <w:p w14:paraId="6E8392AF"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25" w:type="dxa"/>
            <w:shd w:val="clear" w:color="auto" w:fill="auto"/>
            <w:vAlign w:val="bottom"/>
            <w:hideMark/>
          </w:tcPr>
          <w:p w14:paraId="489F27E7"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Fusiform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inferior occipital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middle occipital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1CCAAB27" w14:textId="77777777" w:rsidR="00144675" w:rsidRPr="003D018C" w:rsidRDefault="00144675" w:rsidP="00412339">
            <w:pPr>
              <w:rPr>
                <w:rFonts w:ascii="Times New Roman" w:eastAsia="Times New Roman" w:hAnsi="Times New Roman" w:cs="Times New Roman"/>
                <w:color w:val="000000"/>
              </w:rPr>
            </w:pPr>
          </w:p>
        </w:tc>
      </w:tr>
      <w:tr w:rsidR="00144675" w:rsidRPr="003D018C" w14:paraId="552836BD" w14:textId="77777777" w:rsidTr="00C9076A">
        <w:trPr>
          <w:trHeight w:val="300"/>
        </w:trPr>
        <w:tc>
          <w:tcPr>
            <w:tcW w:w="915" w:type="dxa"/>
            <w:shd w:val="clear" w:color="auto" w:fill="auto"/>
            <w:noWrap/>
            <w:vAlign w:val="bottom"/>
            <w:hideMark/>
          </w:tcPr>
          <w:p w14:paraId="02A3E4F4"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46.5</w:t>
            </w:r>
          </w:p>
        </w:tc>
        <w:tc>
          <w:tcPr>
            <w:tcW w:w="900" w:type="dxa"/>
            <w:shd w:val="clear" w:color="auto" w:fill="auto"/>
            <w:noWrap/>
            <w:vAlign w:val="bottom"/>
            <w:hideMark/>
          </w:tcPr>
          <w:p w14:paraId="64931019" w14:textId="77777777" w:rsidR="00144675" w:rsidRPr="00521F52" w:rsidRDefault="00144675"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4.5</w:t>
            </w:r>
          </w:p>
        </w:tc>
        <w:tc>
          <w:tcPr>
            <w:tcW w:w="810" w:type="dxa"/>
            <w:shd w:val="clear" w:color="auto" w:fill="auto"/>
            <w:noWrap/>
            <w:vAlign w:val="bottom"/>
            <w:hideMark/>
          </w:tcPr>
          <w:p w14:paraId="78DD7668" w14:textId="77777777" w:rsidR="00144675" w:rsidRPr="00265462" w:rsidRDefault="00144675"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47.5</w:t>
            </w:r>
          </w:p>
        </w:tc>
        <w:tc>
          <w:tcPr>
            <w:tcW w:w="1170" w:type="dxa"/>
            <w:shd w:val="clear" w:color="auto" w:fill="auto"/>
            <w:noWrap/>
            <w:vAlign w:val="bottom"/>
            <w:hideMark/>
          </w:tcPr>
          <w:p w14:paraId="63147721" w14:textId="77777777" w:rsidR="00144675" w:rsidRPr="00C9316F" w:rsidRDefault="00144675"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7.129</w:t>
            </w:r>
          </w:p>
        </w:tc>
        <w:tc>
          <w:tcPr>
            <w:tcW w:w="990" w:type="dxa"/>
            <w:shd w:val="clear" w:color="auto" w:fill="auto"/>
            <w:noWrap/>
            <w:vAlign w:val="bottom"/>
            <w:hideMark/>
          </w:tcPr>
          <w:p w14:paraId="232B16DD"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670</w:t>
            </w:r>
          </w:p>
        </w:tc>
        <w:tc>
          <w:tcPr>
            <w:tcW w:w="990" w:type="dxa"/>
            <w:shd w:val="clear" w:color="auto" w:fill="auto"/>
            <w:noWrap/>
            <w:vAlign w:val="bottom"/>
            <w:hideMark/>
          </w:tcPr>
          <w:p w14:paraId="4718E903"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25" w:type="dxa"/>
            <w:shd w:val="clear" w:color="auto" w:fill="auto"/>
            <w:vAlign w:val="bottom"/>
            <w:hideMark/>
          </w:tcPr>
          <w:p w14:paraId="21AFF1EE" w14:textId="77777777" w:rsidR="00144675" w:rsidRPr="003D018C" w:rsidRDefault="00144675" w:rsidP="00412339">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Precentral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inferior frontal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75E10921" w14:textId="77777777" w:rsidR="00144675" w:rsidRPr="003D018C" w:rsidRDefault="00144675" w:rsidP="00412339">
            <w:pPr>
              <w:rPr>
                <w:rFonts w:ascii="Times New Roman" w:eastAsia="Times New Roman" w:hAnsi="Times New Roman" w:cs="Times New Roman"/>
                <w:color w:val="000000"/>
              </w:rPr>
            </w:pPr>
          </w:p>
        </w:tc>
      </w:tr>
      <w:tr w:rsidR="00144675" w:rsidRPr="003D018C" w14:paraId="6439B6D3" w14:textId="77777777" w:rsidTr="00C9076A">
        <w:trPr>
          <w:trHeight w:val="600"/>
        </w:trPr>
        <w:tc>
          <w:tcPr>
            <w:tcW w:w="915" w:type="dxa"/>
            <w:shd w:val="clear" w:color="auto" w:fill="auto"/>
            <w:noWrap/>
            <w:vAlign w:val="bottom"/>
            <w:hideMark/>
          </w:tcPr>
          <w:p w14:paraId="02C8E554"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-40.5</w:t>
            </w:r>
          </w:p>
        </w:tc>
        <w:tc>
          <w:tcPr>
            <w:tcW w:w="900" w:type="dxa"/>
            <w:shd w:val="clear" w:color="auto" w:fill="auto"/>
            <w:noWrap/>
            <w:vAlign w:val="bottom"/>
            <w:hideMark/>
          </w:tcPr>
          <w:p w14:paraId="701273DF" w14:textId="77777777" w:rsidR="00144675" w:rsidRPr="00521F52" w:rsidRDefault="00144675"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-4.5</w:t>
            </w:r>
          </w:p>
        </w:tc>
        <w:tc>
          <w:tcPr>
            <w:tcW w:w="810" w:type="dxa"/>
            <w:shd w:val="clear" w:color="auto" w:fill="auto"/>
            <w:noWrap/>
            <w:vAlign w:val="bottom"/>
            <w:hideMark/>
          </w:tcPr>
          <w:p w14:paraId="0EF4203D" w14:textId="77777777" w:rsidR="00144675" w:rsidRPr="00265462" w:rsidRDefault="00144675"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32.5</w:t>
            </w:r>
          </w:p>
        </w:tc>
        <w:tc>
          <w:tcPr>
            <w:tcW w:w="1170" w:type="dxa"/>
            <w:shd w:val="clear" w:color="auto" w:fill="auto"/>
            <w:noWrap/>
            <w:vAlign w:val="bottom"/>
            <w:hideMark/>
          </w:tcPr>
          <w:p w14:paraId="46856FB2" w14:textId="77777777" w:rsidR="00144675" w:rsidRPr="00C9316F" w:rsidRDefault="00144675"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5.809</w:t>
            </w:r>
          </w:p>
        </w:tc>
        <w:tc>
          <w:tcPr>
            <w:tcW w:w="990" w:type="dxa"/>
            <w:shd w:val="clear" w:color="auto" w:fill="auto"/>
            <w:noWrap/>
            <w:vAlign w:val="bottom"/>
            <w:hideMark/>
          </w:tcPr>
          <w:p w14:paraId="081AC799"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531</w:t>
            </w:r>
          </w:p>
        </w:tc>
        <w:tc>
          <w:tcPr>
            <w:tcW w:w="990" w:type="dxa"/>
            <w:shd w:val="clear" w:color="auto" w:fill="auto"/>
            <w:noWrap/>
            <w:vAlign w:val="bottom"/>
            <w:hideMark/>
          </w:tcPr>
          <w:p w14:paraId="0667FA73"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25" w:type="dxa"/>
            <w:shd w:val="clear" w:color="auto" w:fill="auto"/>
            <w:vAlign w:val="bottom"/>
            <w:hideMark/>
          </w:tcPr>
          <w:p w14:paraId="5DFFB44A" w14:textId="77777777" w:rsidR="00144675" w:rsidRPr="003D018C" w:rsidRDefault="00144675" w:rsidP="00412339">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Precentral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inferior frontal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middle frontal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35B462A9" w14:textId="77777777" w:rsidR="00144675" w:rsidRPr="003D018C" w:rsidRDefault="00144675" w:rsidP="00412339">
            <w:pPr>
              <w:rPr>
                <w:rFonts w:ascii="Times New Roman" w:eastAsia="Times New Roman" w:hAnsi="Times New Roman" w:cs="Times New Roman"/>
                <w:color w:val="000000"/>
              </w:rPr>
            </w:pPr>
          </w:p>
        </w:tc>
      </w:tr>
      <w:tr w:rsidR="00144675" w:rsidRPr="003D018C" w14:paraId="182F30BB" w14:textId="77777777" w:rsidTr="00C9076A">
        <w:trPr>
          <w:trHeight w:val="300"/>
        </w:trPr>
        <w:tc>
          <w:tcPr>
            <w:tcW w:w="915" w:type="dxa"/>
            <w:shd w:val="clear" w:color="auto" w:fill="auto"/>
            <w:noWrap/>
            <w:vAlign w:val="bottom"/>
            <w:hideMark/>
          </w:tcPr>
          <w:p w14:paraId="152796CB"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1.5</w:t>
            </w:r>
          </w:p>
        </w:tc>
        <w:tc>
          <w:tcPr>
            <w:tcW w:w="900" w:type="dxa"/>
            <w:shd w:val="clear" w:color="auto" w:fill="auto"/>
            <w:noWrap/>
            <w:vAlign w:val="bottom"/>
            <w:hideMark/>
          </w:tcPr>
          <w:p w14:paraId="2AD0B0EE" w14:textId="77777777" w:rsidR="00144675" w:rsidRPr="00521F52" w:rsidRDefault="00144675"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1.5</w:t>
            </w:r>
          </w:p>
        </w:tc>
        <w:tc>
          <w:tcPr>
            <w:tcW w:w="810" w:type="dxa"/>
            <w:shd w:val="clear" w:color="auto" w:fill="auto"/>
            <w:noWrap/>
            <w:vAlign w:val="bottom"/>
            <w:hideMark/>
          </w:tcPr>
          <w:p w14:paraId="2320635E" w14:textId="77777777" w:rsidR="00144675" w:rsidRPr="00265462" w:rsidRDefault="00144675"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56.5</w:t>
            </w:r>
          </w:p>
        </w:tc>
        <w:tc>
          <w:tcPr>
            <w:tcW w:w="1170" w:type="dxa"/>
            <w:shd w:val="clear" w:color="auto" w:fill="auto"/>
            <w:noWrap/>
            <w:vAlign w:val="bottom"/>
            <w:hideMark/>
          </w:tcPr>
          <w:p w14:paraId="2C90DCE0" w14:textId="77777777" w:rsidR="00144675" w:rsidRPr="00C9316F" w:rsidRDefault="00144675"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6.064</w:t>
            </w:r>
          </w:p>
        </w:tc>
        <w:tc>
          <w:tcPr>
            <w:tcW w:w="990" w:type="dxa"/>
            <w:shd w:val="clear" w:color="auto" w:fill="auto"/>
            <w:noWrap/>
            <w:vAlign w:val="bottom"/>
            <w:hideMark/>
          </w:tcPr>
          <w:p w14:paraId="4C763B0A"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304</w:t>
            </w:r>
          </w:p>
        </w:tc>
        <w:tc>
          <w:tcPr>
            <w:tcW w:w="990" w:type="dxa"/>
            <w:shd w:val="clear" w:color="auto" w:fill="auto"/>
            <w:noWrap/>
            <w:vAlign w:val="bottom"/>
            <w:hideMark/>
          </w:tcPr>
          <w:p w14:paraId="6EC3DB47"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4125" w:type="dxa"/>
            <w:shd w:val="clear" w:color="auto" w:fill="auto"/>
            <w:vAlign w:val="bottom"/>
            <w:hideMark/>
          </w:tcPr>
          <w:p w14:paraId="6AC01B2A"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Medial frontal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66DF1B82" w14:textId="77777777" w:rsidR="00144675" w:rsidRPr="003D018C" w:rsidRDefault="00144675" w:rsidP="00412339">
            <w:pPr>
              <w:rPr>
                <w:rFonts w:ascii="Times New Roman" w:eastAsia="Times New Roman" w:hAnsi="Times New Roman" w:cs="Times New Roman"/>
                <w:color w:val="000000"/>
              </w:rPr>
            </w:pPr>
          </w:p>
        </w:tc>
      </w:tr>
      <w:tr w:rsidR="00144675" w:rsidRPr="003D018C" w14:paraId="65AED91A" w14:textId="77777777" w:rsidTr="00C9076A">
        <w:trPr>
          <w:trHeight w:val="300"/>
        </w:trPr>
        <w:tc>
          <w:tcPr>
            <w:tcW w:w="915" w:type="dxa"/>
            <w:shd w:val="clear" w:color="auto" w:fill="auto"/>
            <w:noWrap/>
            <w:vAlign w:val="bottom"/>
            <w:hideMark/>
          </w:tcPr>
          <w:p w14:paraId="656D3BFD"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28.5</w:t>
            </w:r>
          </w:p>
        </w:tc>
        <w:tc>
          <w:tcPr>
            <w:tcW w:w="900" w:type="dxa"/>
            <w:shd w:val="clear" w:color="auto" w:fill="auto"/>
            <w:noWrap/>
            <w:vAlign w:val="bottom"/>
            <w:hideMark/>
          </w:tcPr>
          <w:p w14:paraId="2AA352BF" w14:textId="77777777" w:rsidR="00144675" w:rsidRPr="00521F52" w:rsidRDefault="00144675"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58.5</w:t>
            </w:r>
          </w:p>
        </w:tc>
        <w:tc>
          <w:tcPr>
            <w:tcW w:w="810" w:type="dxa"/>
            <w:shd w:val="clear" w:color="auto" w:fill="auto"/>
            <w:noWrap/>
            <w:vAlign w:val="bottom"/>
            <w:hideMark/>
          </w:tcPr>
          <w:p w14:paraId="56AA2A33" w14:textId="77777777" w:rsidR="00144675" w:rsidRPr="00265462" w:rsidRDefault="00144675"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41.5</w:t>
            </w:r>
          </w:p>
        </w:tc>
        <w:tc>
          <w:tcPr>
            <w:tcW w:w="1170" w:type="dxa"/>
            <w:shd w:val="clear" w:color="auto" w:fill="auto"/>
            <w:noWrap/>
            <w:vAlign w:val="bottom"/>
            <w:hideMark/>
          </w:tcPr>
          <w:p w14:paraId="5921C4F0" w14:textId="77777777" w:rsidR="00144675" w:rsidRPr="00C9316F" w:rsidRDefault="00144675"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6.876</w:t>
            </w:r>
          </w:p>
        </w:tc>
        <w:tc>
          <w:tcPr>
            <w:tcW w:w="990" w:type="dxa"/>
            <w:shd w:val="clear" w:color="auto" w:fill="auto"/>
            <w:noWrap/>
            <w:vAlign w:val="bottom"/>
            <w:hideMark/>
          </w:tcPr>
          <w:p w14:paraId="7F8CFFEE"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220</w:t>
            </w:r>
          </w:p>
        </w:tc>
        <w:tc>
          <w:tcPr>
            <w:tcW w:w="990" w:type="dxa"/>
            <w:shd w:val="clear" w:color="auto" w:fill="auto"/>
            <w:noWrap/>
            <w:vAlign w:val="bottom"/>
            <w:hideMark/>
          </w:tcPr>
          <w:p w14:paraId="5F433802"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25" w:type="dxa"/>
            <w:shd w:val="clear" w:color="auto" w:fill="auto"/>
            <w:vAlign w:val="bottom"/>
            <w:hideMark/>
          </w:tcPr>
          <w:p w14:paraId="30C889F5" w14:textId="77777777" w:rsidR="00144675" w:rsidRPr="003D018C" w:rsidRDefault="00144675" w:rsidP="00412339">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Precuneus</w:t>
            </w:r>
            <w:proofErr w:type="spellEnd"/>
          </w:p>
        </w:tc>
        <w:tc>
          <w:tcPr>
            <w:tcW w:w="915" w:type="dxa"/>
            <w:gridSpan w:val="2"/>
            <w:shd w:val="clear" w:color="auto" w:fill="auto"/>
            <w:noWrap/>
            <w:vAlign w:val="bottom"/>
            <w:hideMark/>
          </w:tcPr>
          <w:p w14:paraId="18613EB1" w14:textId="77777777" w:rsidR="00144675" w:rsidRPr="003D018C" w:rsidRDefault="00144675" w:rsidP="00412339">
            <w:pPr>
              <w:rPr>
                <w:rFonts w:ascii="Times New Roman" w:eastAsia="Times New Roman" w:hAnsi="Times New Roman" w:cs="Times New Roman"/>
                <w:color w:val="000000"/>
              </w:rPr>
            </w:pPr>
          </w:p>
        </w:tc>
      </w:tr>
      <w:tr w:rsidR="00144675" w:rsidRPr="003D018C" w14:paraId="4B65D9B0" w14:textId="77777777" w:rsidTr="00C9076A">
        <w:trPr>
          <w:trHeight w:val="300"/>
        </w:trPr>
        <w:tc>
          <w:tcPr>
            <w:tcW w:w="915" w:type="dxa"/>
            <w:shd w:val="clear" w:color="auto" w:fill="auto"/>
            <w:noWrap/>
            <w:vAlign w:val="bottom"/>
            <w:hideMark/>
          </w:tcPr>
          <w:p w14:paraId="7FCB9B40"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-40.5</w:t>
            </w:r>
          </w:p>
        </w:tc>
        <w:tc>
          <w:tcPr>
            <w:tcW w:w="900" w:type="dxa"/>
            <w:shd w:val="clear" w:color="auto" w:fill="auto"/>
            <w:noWrap/>
            <w:vAlign w:val="bottom"/>
            <w:hideMark/>
          </w:tcPr>
          <w:p w14:paraId="410FDA2A" w14:textId="77777777" w:rsidR="00144675" w:rsidRPr="00521F52" w:rsidRDefault="00144675"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16.5</w:t>
            </w:r>
          </w:p>
        </w:tc>
        <w:tc>
          <w:tcPr>
            <w:tcW w:w="810" w:type="dxa"/>
            <w:shd w:val="clear" w:color="auto" w:fill="auto"/>
            <w:noWrap/>
            <w:vAlign w:val="bottom"/>
            <w:hideMark/>
          </w:tcPr>
          <w:p w14:paraId="18315719" w14:textId="77777777" w:rsidR="00144675" w:rsidRPr="00265462" w:rsidRDefault="00144675"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-21.5</w:t>
            </w:r>
          </w:p>
        </w:tc>
        <w:tc>
          <w:tcPr>
            <w:tcW w:w="1170" w:type="dxa"/>
            <w:shd w:val="clear" w:color="auto" w:fill="auto"/>
            <w:noWrap/>
            <w:vAlign w:val="bottom"/>
            <w:hideMark/>
          </w:tcPr>
          <w:p w14:paraId="37E72BC1" w14:textId="77777777" w:rsidR="00144675" w:rsidRPr="00C9316F" w:rsidRDefault="00144675"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6.014</w:t>
            </w:r>
          </w:p>
        </w:tc>
        <w:tc>
          <w:tcPr>
            <w:tcW w:w="990" w:type="dxa"/>
            <w:shd w:val="clear" w:color="auto" w:fill="auto"/>
            <w:noWrap/>
            <w:vAlign w:val="bottom"/>
            <w:hideMark/>
          </w:tcPr>
          <w:p w14:paraId="3A866481"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54</w:t>
            </w:r>
          </w:p>
        </w:tc>
        <w:tc>
          <w:tcPr>
            <w:tcW w:w="990" w:type="dxa"/>
            <w:shd w:val="clear" w:color="auto" w:fill="auto"/>
            <w:noWrap/>
            <w:vAlign w:val="bottom"/>
            <w:hideMark/>
          </w:tcPr>
          <w:p w14:paraId="50CA7716"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25" w:type="dxa"/>
            <w:shd w:val="clear" w:color="auto" w:fill="auto"/>
            <w:vAlign w:val="bottom"/>
            <w:hideMark/>
          </w:tcPr>
          <w:p w14:paraId="0247791D"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Fusiform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0AFDF327"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20</w:t>
            </w:r>
          </w:p>
        </w:tc>
      </w:tr>
      <w:tr w:rsidR="00144675" w:rsidRPr="003D018C" w14:paraId="0CAA524C" w14:textId="77777777" w:rsidTr="00C9076A">
        <w:trPr>
          <w:trHeight w:val="300"/>
        </w:trPr>
        <w:tc>
          <w:tcPr>
            <w:tcW w:w="915" w:type="dxa"/>
            <w:shd w:val="clear" w:color="auto" w:fill="auto"/>
            <w:noWrap/>
            <w:vAlign w:val="bottom"/>
            <w:hideMark/>
          </w:tcPr>
          <w:p w14:paraId="1D5D2074"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-34.5</w:t>
            </w:r>
          </w:p>
        </w:tc>
        <w:tc>
          <w:tcPr>
            <w:tcW w:w="900" w:type="dxa"/>
            <w:shd w:val="clear" w:color="auto" w:fill="auto"/>
            <w:noWrap/>
            <w:vAlign w:val="bottom"/>
            <w:hideMark/>
          </w:tcPr>
          <w:p w14:paraId="18B2BF6F" w14:textId="77777777" w:rsidR="00144675" w:rsidRPr="00521F52" w:rsidRDefault="00144675"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-22.5</w:t>
            </w:r>
          </w:p>
        </w:tc>
        <w:tc>
          <w:tcPr>
            <w:tcW w:w="810" w:type="dxa"/>
            <w:shd w:val="clear" w:color="auto" w:fill="auto"/>
            <w:noWrap/>
            <w:vAlign w:val="bottom"/>
            <w:hideMark/>
          </w:tcPr>
          <w:p w14:paraId="1C66CF22" w14:textId="77777777" w:rsidR="00144675" w:rsidRPr="00265462" w:rsidRDefault="00144675"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5.5</w:t>
            </w:r>
          </w:p>
        </w:tc>
        <w:tc>
          <w:tcPr>
            <w:tcW w:w="1170" w:type="dxa"/>
            <w:shd w:val="clear" w:color="auto" w:fill="auto"/>
            <w:noWrap/>
            <w:vAlign w:val="bottom"/>
            <w:hideMark/>
          </w:tcPr>
          <w:p w14:paraId="2F24FB9B" w14:textId="77777777" w:rsidR="00144675" w:rsidRPr="00C9316F" w:rsidRDefault="00144675"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4.717</w:t>
            </w:r>
          </w:p>
        </w:tc>
        <w:tc>
          <w:tcPr>
            <w:tcW w:w="990" w:type="dxa"/>
            <w:shd w:val="clear" w:color="auto" w:fill="auto"/>
            <w:noWrap/>
            <w:vAlign w:val="bottom"/>
            <w:hideMark/>
          </w:tcPr>
          <w:p w14:paraId="38D54240"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35</w:t>
            </w:r>
          </w:p>
        </w:tc>
        <w:tc>
          <w:tcPr>
            <w:tcW w:w="990" w:type="dxa"/>
            <w:shd w:val="clear" w:color="auto" w:fill="auto"/>
            <w:noWrap/>
            <w:vAlign w:val="bottom"/>
            <w:hideMark/>
          </w:tcPr>
          <w:p w14:paraId="685B5C07"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25" w:type="dxa"/>
            <w:shd w:val="clear" w:color="auto" w:fill="auto"/>
            <w:vAlign w:val="bottom"/>
            <w:hideMark/>
          </w:tcPr>
          <w:p w14:paraId="13E65D06"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Inferior frontal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078B78EA" w14:textId="77777777" w:rsidR="00144675" w:rsidRPr="003D018C" w:rsidRDefault="00144675" w:rsidP="00412339">
            <w:pPr>
              <w:rPr>
                <w:rFonts w:ascii="Times New Roman" w:eastAsia="Times New Roman" w:hAnsi="Times New Roman" w:cs="Times New Roman"/>
                <w:color w:val="000000"/>
              </w:rPr>
            </w:pPr>
          </w:p>
        </w:tc>
      </w:tr>
      <w:tr w:rsidR="00144675" w:rsidRPr="003D018C" w14:paraId="684DB504" w14:textId="77777777" w:rsidTr="00C9076A">
        <w:trPr>
          <w:trHeight w:val="300"/>
        </w:trPr>
        <w:tc>
          <w:tcPr>
            <w:tcW w:w="915" w:type="dxa"/>
            <w:shd w:val="clear" w:color="auto" w:fill="auto"/>
            <w:noWrap/>
            <w:vAlign w:val="bottom"/>
            <w:hideMark/>
          </w:tcPr>
          <w:p w14:paraId="7D23E44E"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-10.5</w:t>
            </w:r>
          </w:p>
        </w:tc>
        <w:tc>
          <w:tcPr>
            <w:tcW w:w="900" w:type="dxa"/>
            <w:shd w:val="clear" w:color="auto" w:fill="auto"/>
            <w:noWrap/>
            <w:vAlign w:val="bottom"/>
            <w:hideMark/>
          </w:tcPr>
          <w:p w14:paraId="64FA751A" w14:textId="77777777" w:rsidR="00144675" w:rsidRPr="00521F52" w:rsidRDefault="00144675"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28.5</w:t>
            </w:r>
          </w:p>
        </w:tc>
        <w:tc>
          <w:tcPr>
            <w:tcW w:w="810" w:type="dxa"/>
            <w:shd w:val="clear" w:color="auto" w:fill="auto"/>
            <w:noWrap/>
            <w:vAlign w:val="bottom"/>
            <w:hideMark/>
          </w:tcPr>
          <w:p w14:paraId="776B4E85" w14:textId="77777777" w:rsidR="00144675" w:rsidRPr="00265462" w:rsidRDefault="00144675"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-0.5</w:t>
            </w:r>
          </w:p>
        </w:tc>
        <w:tc>
          <w:tcPr>
            <w:tcW w:w="1170" w:type="dxa"/>
            <w:shd w:val="clear" w:color="auto" w:fill="auto"/>
            <w:noWrap/>
            <w:vAlign w:val="bottom"/>
            <w:hideMark/>
          </w:tcPr>
          <w:p w14:paraId="6AB0299E" w14:textId="77777777" w:rsidR="00144675" w:rsidRPr="00C9316F" w:rsidRDefault="00144675"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5.128</w:t>
            </w:r>
          </w:p>
        </w:tc>
        <w:tc>
          <w:tcPr>
            <w:tcW w:w="990" w:type="dxa"/>
            <w:shd w:val="clear" w:color="auto" w:fill="auto"/>
            <w:noWrap/>
            <w:vAlign w:val="bottom"/>
            <w:hideMark/>
          </w:tcPr>
          <w:p w14:paraId="0339826C"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28</w:t>
            </w:r>
          </w:p>
        </w:tc>
        <w:tc>
          <w:tcPr>
            <w:tcW w:w="990" w:type="dxa"/>
            <w:shd w:val="clear" w:color="auto" w:fill="auto"/>
            <w:noWrap/>
            <w:vAlign w:val="bottom"/>
            <w:hideMark/>
          </w:tcPr>
          <w:p w14:paraId="504D0B8D"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25" w:type="dxa"/>
            <w:shd w:val="clear" w:color="auto" w:fill="auto"/>
            <w:vAlign w:val="bottom"/>
            <w:hideMark/>
          </w:tcPr>
          <w:p w14:paraId="36C10168"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Thalamus</w:t>
            </w:r>
          </w:p>
        </w:tc>
        <w:tc>
          <w:tcPr>
            <w:tcW w:w="915" w:type="dxa"/>
            <w:gridSpan w:val="2"/>
            <w:shd w:val="clear" w:color="auto" w:fill="auto"/>
            <w:noWrap/>
            <w:vAlign w:val="bottom"/>
            <w:hideMark/>
          </w:tcPr>
          <w:p w14:paraId="255FD3D1" w14:textId="77777777" w:rsidR="00144675" w:rsidRPr="003D018C" w:rsidRDefault="00144675" w:rsidP="00412339">
            <w:pPr>
              <w:rPr>
                <w:rFonts w:ascii="Times New Roman" w:eastAsia="Times New Roman" w:hAnsi="Times New Roman" w:cs="Times New Roman"/>
                <w:color w:val="000000"/>
              </w:rPr>
            </w:pPr>
          </w:p>
        </w:tc>
      </w:tr>
      <w:tr w:rsidR="00144675" w:rsidRPr="003D018C" w14:paraId="08143462" w14:textId="77777777" w:rsidTr="00C9076A">
        <w:trPr>
          <w:trHeight w:val="300"/>
        </w:trPr>
        <w:tc>
          <w:tcPr>
            <w:tcW w:w="915" w:type="dxa"/>
            <w:shd w:val="clear" w:color="auto" w:fill="auto"/>
            <w:noWrap/>
            <w:vAlign w:val="bottom"/>
            <w:hideMark/>
          </w:tcPr>
          <w:p w14:paraId="08264E39"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4.5</w:t>
            </w:r>
          </w:p>
        </w:tc>
        <w:tc>
          <w:tcPr>
            <w:tcW w:w="900" w:type="dxa"/>
            <w:shd w:val="clear" w:color="auto" w:fill="auto"/>
            <w:noWrap/>
            <w:vAlign w:val="bottom"/>
            <w:hideMark/>
          </w:tcPr>
          <w:p w14:paraId="4093862C" w14:textId="77777777" w:rsidR="00144675" w:rsidRPr="00521F52" w:rsidRDefault="00144675"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25.5</w:t>
            </w:r>
          </w:p>
        </w:tc>
        <w:tc>
          <w:tcPr>
            <w:tcW w:w="810" w:type="dxa"/>
            <w:shd w:val="clear" w:color="auto" w:fill="auto"/>
            <w:noWrap/>
            <w:vAlign w:val="bottom"/>
            <w:hideMark/>
          </w:tcPr>
          <w:p w14:paraId="768F18ED" w14:textId="77777777" w:rsidR="00144675" w:rsidRPr="00265462" w:rsidRDefault="00144675"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-0.5</w:t>
            </w:r>
          </w:p>
        </w:tc>
        <w:tc>
          <w:tcPr>
            <w:tcW w:w="1170" w:type="dxa"/>
            <w:shd w:val="clear" w:color="auto" w:fill="auto"/>
            <w:noWrap/>
            <w:vAlign w:val="bottom"/>
            <w:hideMark/>
          </w:tcPr>
          <w:p w14:paraId="6ABC3F38" w14:textId="77777777" w:rsidR="00144675" w:rsidRPr="00C9316F" w:rsidRDefault="00144675"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4.724</w:t>
            </w:r>
          </w:p>
        </w:tc>
        <w:tc>
          <w:tcPr>
            <w:tcW w:w="990" w:type="dxa"/>
            <w:shd w:val="clear" w:color="auto" w:fill="auto"/>
            <w:noWrap/>
            <w:vAlign w:val="bottom"/>
            <w:hideMark/>
          </w:tcPr>
          <w:p w14:paraId="52D242C0"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20</w:t>
            </w:r>
          </w:p>
        </w:tc>
        <w:tc>
          <w:tcPr>
            <w:tcW w:w="990" w:type="dxa"/>
            <w:shd w:val="clear" w:color="auto" w:fill="auto"/>
            <w:noWrap/>
            <w:vAlign w:val="bottom"/>
            <w:hideMark/>
          </w:tcPr>
          <w:p w14:paraId="67579FCE"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25" w:type="dxa"/>
            <w:shd w:val="clear" w:color="auto" w:fill="auto"/>
            <w:vAlign w:val="bottom"/>
            <w:hideMark/>
          </w:tcPr>
          <w:p w14:paraId="279A9CCC"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Thalamus</w:t>
            </w:r>
          </w:p>
        </w:tc>
        <w:tc>
          <w:tcPr>
            <w:tcW w:w="915" w:type="dxa"/>
            <w:gridSpan w:val="2"/>
            <w:shd w:val="clear" w:color="auto" w:fill="auto"/>
            <w:noWrap/>
            <w:vAlign w:val="bottom"/>
            <w:hideMark/>
          </w:tcPr>
          <w:p w14:paraId="717DF45B" w14:textId="77777777" w:rsidR="00144675" w:rsidRPr="003D018C" w:rsidRDefault="00144675" w:rsidP="00412339">
            <w:pPr>
              <w:rPr>
                <w:rFonts w:ascii="Times New Roman" w:eastAsia="Times New Roman" w:hAnsi="Times New Roman" w:cs="Times New Roman"/>
                <w:color w:val="000000"/>
              </w:rPr>
            </w:pPr>
          </w:p>
        </w:tc>
      </w:tr>
      <w:tr w:rsidR="00144675" w:rsidRPr="003D018C" w14:paraId="40053A0A" w14:textId="77777777" w:rsidTr="00C9076A">
        <w:trPr>
          <w:trHeight w:val="300"/>
        </w:trPr>
        <w:tc>
          <w:tcPr>
            <w:tcW w:w="915" w:type="dxa"/>
            <w:shd w:val="clear" w:color="auto" w:fill="auto"/>
            <w:noWrap/>
            <w:vAlign w:val="bottom"/>
            <w:hideMark/>
          </w:tcPr>
          <w:p w14:paraId="0A2A47AE"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1.5</w:t>
            </w:r>
          </w:p>
        </w:tc>
        <w:tc>
          <w:tcPr>
            <w:tcW w:w="900" w:type="dxa"/>
            <w:shd w:val="clear" w:color="auto" w:fill="auto"/>
            <w:noWrap/>
            <w:vAlign w:val="bottom"/>
            <w:hideMark/>
          </w:tcPr>
          <w:p w14:paraId="130C9AE8" w14:textId="77777777" w:rsidR="00144675" w:rsidRPr="00521F52" w:rsidRDefault="00144675"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28.5</w:t>
            </w:r>
          </w:p>
        </w:tc>
        <w:tc>
          <w:tcPr>
            <w:tcW w:w="810" w:type="dxa"/>
            <w:shd w:val="clear" w:color="auto" w:fill="auto"/>
            <w:noWrap/>
            <w:vAlign w:val="bottom"/>
            <w:hideMark/>
          </w:tcPr>
          <w:p w14:paraId="659F6EB3" w14:textId="77777777" w:rsidR="00144675" w:rsidRPr="00265462" w:rsidRDefault="00144675"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26.5</w:t>
            </w:r>
          </w:p>
        </w:tc>
        <w:tc>
          <w:tcPr>
            <w:tcW w:w="1170" w:type="dxa"/>
            <w:shd w:val="clear" w:color="auto" w:fill="auto"/>
            <w:noWrap/>
            <w:vAlign w:val="bottom"/>
            <w:hideMark/>
          </w:tcPr>
          <w:p w14:paraId="3066C09D" w14:textId="77777777" w:rsidR="00144675" w:rsidRPr="00C9316F" w:rsidRDefault="00144675"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4.362</w:t>
            </w:r>
          </w:p>
        </w:tc>
        <w:tc>
          <w:tcPr>
            <w:tcW w:w="990" w:type="dxa"/>
            <w:shd w:val="clear" w:color="auto" w:fill="auto"/>
            <w:noWrap/>
            <w:vAlign w:val="bottom"/>
            <w:hideMark/>
          </w:tcPr>
          <w:p w14:paraId="70F81CFA"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16</w:t>
            </w:r>
          </w:p>
        </w:tc>
        <w:tc>
          <w:tcPr>
            <w:tcW w:w="990" w:type="dxa"/>
            <w:shd w:val="clear" w:color="auto" w:fill="auto"/>
            <w:noWrap/>
            <w:vAlign w:val="bottom"/>
            <w:hideMark/>
          </w:tcPr>
          <w:p w14:paraId="797C89C5"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25" w:type="dxa"/>
            <w:shd w:val="clear" w:color="auto" w:fill="auto"/>
            <w:vAlign w:val="bottom"/>
            <w:hideMark/>
          </w:tcPr>
          <w:p w14:paraId="39BE3A96"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Cingulate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51DA553F"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23</w:t>
            </w:r>
          </w:p>
        </w:tc>
      </w:tr>
      <w:tr w:rsidR="00961AF2" w:rsidRPr="003D018C" w14:paraId="737B3507" w14:textId="77777777" w:rsidTr="00961AF2">
        <w:trPr>
          <w:trHeight w:val="300"/>
        </w:trPr>
        <w:tc>
          <w:tcPr>
            <w:tcW w:w="10815" w:type="dxa"/>
            <w:gridSpan w:val="9"/>
            <w:shd w:val="clear" w:color="auto" w:fill="auto"/>
            <w:noWrap/>
            <w:vAlign w:val="bottom"/>
          </w:tcPr>
          <w:p w14:paraId="2390578B" w14:textId="77777777" w:rsidR="00961AF2" w:rsidRPr="00265462" w:rsidRDefault="00961AF2"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Rest</w:t>
            </w:r>
            <w:r w:rsidR="00B57E9C" w:rsidRPr="00521F52">
              <w:rPr>
                <w:rFonts w:ascii="Times New Roman" w:eastAsia="Times New Roman" w:hAnsi="Times New Roman" w:cs="Times New Roman"/>
                <w:color w:val="000000"/>
              </w:rPr>
              <w:t xml:space="preserve"> </w:t>
            </w:r>
            <w:r w:rsidRPr="00265462">
              <w:rPr>
                <w:rFonts w:ascii="Times New Roman" w:eastAsia="Times New Roman" w:hAnsi="Times New Roman" w:cs="Times New Roman"/>
                <w:color w:val="000000"/>
              </w:rPr>
              <w:t>&gt; Print</w:t>
            </w:r>
          </w:p>
        </w:tc>
      </w:tr>
      <w:tr w:rsidR="00144675" w:rsidRPr="003D018C" w14:paraId="67762B7E" w14:textId="77777777" w:rsidTr="00C9076A">
        <w:trPr>
          <w:trHeight w:val="300"/>
        </w:trPr>
        <w:tc>
          <w:tcPr>
            <w:tcW w:w="915" w:type="dxa"/>
            <w:shd w:val="clear" w:color="auto" w:fill="auto"/>
            <w:noWrap/>
            <w:vAlign w:val="bottom"/>
            <w:hideMark/>
          </w:tcPr>
          <w:p w14:paraId="58AE3CF6"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-58.5</w:t>
            </w:r>
          </w:p>
        </w:tc>
        <w:tc>
          <w:tcPr>
            <w:tcW w:w="900" w:type="dxa"/>
            <w:shd w:val="clear" w:color="auto" w:fill="auto"/>
            <w:noWrap/>
            <w:vAlign w:val="bottom"/>
            <w:hideMark/>
          </w:tcPr>
          <w:p w14:paraId="2F65871B" w14:textId="77777777" w:rsidR="00144675" w:rsidRPr="00521F52" w:rsidRDefault="00144675"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16.5</w:t>
            </w:r>
          </w:p>
        </w:tc>
        <w:tc>
          <w:tcPr>
            <w:tcW w:w="810" w:type="dxa"/>
            <w:shd w:val="clear" w:color="auto" w:fill="auto"/>
            <w:noWrap/>
            <w:vAlign w:val="bottom"/>
            <w:hideMark/>
          </w:tcPr>
          <w:p w14:paraId="64FCD333" w14:textId="77777777" w:rsidR="00144675" w:rsidRPr="00265462" w:rsidRDefault="00144675"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8.5</w:t>
            </w:r>
          </w:p>
        </w:tc>
        <w:tc>
          <w:tcPr>
            <w:tcW w:w="1170" w:type="dxa"/>
            <w:shd w:val="clear" w:color="auto" w:fill="auto"/>
            <w:noWrap/>
            <w:vAlign w:val="bottom"/>
            <w:hideMark/>
          </w:tcPr>
          <w:p w14:paraId="523F34CD" w14:textId="77777777" w:rsidR="00144675" w:rsidRPr="00C9316F" w:rsidRDefault="00144675"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-9.213</w:t>
            </w:r>
          </w:p>
        </w:tc>
        <w:tc>
          <w:tcPr>
            <w:tcW w:w="990" w:type="dxa"/>
            <w:shd w:val="clear" w:color="auto" w:fill="auto"/>
            <w:noWrap/>
            <w:vAlign w:val="bottom"/>
            <w:hideMark/>
          </w:tcPr>
          <w:p w14:paraId="5DD97E2D"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414</w:t>
            </w:r>
          </w:p>
        </w:tc>
        <w:tc>
          <w:tcPr>
            <w:tcW w:w="990" w:type="dxa"/>
            <w:shd w:val="clear" w:color="auto" w:fill="auto"/>
            <w:noWrap/>
            <w:vAlign w:val="bottom"/>
            <w:hideMark/>
          </w:tcPr>
          <w:p w14:paraId="7BCA7F27"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25" w:type="dxa"/>
            <w:shd w:val="clear" w:color="auto" w:fill="auto"/>
            <w:vAlign w:val="bottom"/>
            <w:hideMark/>
          </w:tcPr>
          <w:p w14:paraId="227CF035"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Superior temporal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2E17F09B" w14:textId="77777777" w:rsidR="00144675" w:rsidRPr="003D018C" w:rsidRDefault="00144675" w:rsidP="00412339">
            <w:pPr>
              <w:rPr>
                <w:rFonts w:ascii="Times New Roman" w:eastAsia="Times New Roman" w:hAnsi="Times New Roman" w:cs="Times New Roman"/>
                <w:color w:val="000000"/>
              </w:rPr>
            </w:pPr>
          </w:p>
        </w:tc>
      </w:tr>
      <w:tr w:rsidR="00144675" w:rsidRPr="003D018C" w14:paraId="3FCAE557" w14:textId="77777777" w:rsidTr="00C9076A">
        <w:trPr>
          <w:trHeight w:val="300"/>
        </w:trPr>
        <w:tc>
          <w:tcPr>
            <w:tcW w:w="915" w:type="dxa"/>
            <w:shd w:val="clear" w:color="auto" w:fill="auto"/>
            <w:noWrap/>
            <w:vAlign w:val="bottom"/>
            <w:hideMark/>
          </w:tcPr>
          <w:p w14:paraId="3B6F8206"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49.5</w:t>
            </w:r>
          </w:p>
        </w:tc>
        <w:tc>
          <w:tcPr>
            <w:tcW w:w="900" w:type="dxa"/>
            <w:shd w:val="clear" w:color="auto" w:fill="auto"/>
            <w:noWrap/>
            <w:vAlign w:val="bottom"/>
            <w:hideMark/>
          </w:tcPr>
          <w:p w14:paraId="3FDC06AF" w14:textId="77777777" w:rsidR="00144675" w:rsidRPr="00521F52" w:rsidRDefault="00144675"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22.5</w:t>
            </w:r>
          </w:p>
        </w:tc>
        <w:tc>
          <w:tcPr>
            <w:tcW w:w="810" w:type="dxa"/>
            <w:shd w:val="clear" w:color="auto" w:fill="auto"/>
            <w:noWrap/>
            <w:vAlign w:val="bottom"/>
            <w:hideMark/>
          </w:tcPr>
          <w:p w14:paraId="76F92DA1" w14:textId="77777777" w:rsidR="00144675" w:rsidRPr="00265462" w:rsidRDefault="00144675"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11.5</w:t>
            </w:r>
          </w:p>
        </w:tc>
        <w:tc>
          <w:tcPr>
            <w:tcW w:w="1170" w:type="dxa"/>
            <w:shd w:val="clear" w:color="auto" w:fill="auto"/>
            <w:noWrap/>
            <w:vAlign w:val="bottom"/>
            <w:hideMark/>
          </w:tcPr>
          <w:p w14:paraId="50587352" w14:textId="77777777" w:rsidR="00144675" w:rsidRPr="00C9316F" w:rsidRDefault="00144675"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-10.042</w:t>
            </w:r>
          </w:p>
        </w:tc>
        <w:tc>
          <w:tcPr>
            <w:tcW w:w="990" w:type="dxa"/>
            <w:shd w:val="clear" w:color="auto" w:fill="auto"/>
            <w:noWrap/>
            <w:vAlign w:val="bottom"/>
            <w:hideMark/>
          </w:tcPr>
          <w:p w14:paraId="6C4CF81D"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356</w:t>
            </w:r>
          </w:p>
        </w:tc>
        <w:tc>
          <w:tcPr>
            <w:tcW w:w="990" w:type="dxa"/>
            <w:shd w:val="clear" w:color="auto" w:fill="auto"/>
            <w:noWrap/>
            <w:vAlign w:val="bottom"/>
            <w:hideMark/>
          </w:tcPr>
          <w:p w14:paraId="5FD75CE1"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25" w:type="dxa"/>
            <w:shd w:val="clear" w:color="auto" w:fill="auto"/>
            <w:vAlign w:val="bottom"/>
            <w:hideMark/>
          </w:tcPr>
          <w:p w14:paraId="641316C0"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Superior temporal </w:t>
            </w:r>
            <w:proofErr w:type="spellStart"/>
            <w:r w:rsidRPr="003D018C">
              <w:rPr>
                <w:rFonts w:ascii="Times New Roman" w:eastAsia="Times New Roman" w:hAnsi="Times New Roman" w:cs="Times New Roman"/>
                <w:color w:val="000000"/>
              </w:rPr>
              <w:t>gyrus</w:t>
            </w:r>
            <w:proofErr w:type="spellEnd"/>
          </w:p>
        </w:tc>
        <w:tc>
          <w:tcPr>
            <w:tcW w:w="915" w:type="dxa"/>
            <w:gridSpan w:val="2"/>
            <w:shd w:val="clear" w:color="auto" w:fill="auto"/>
            <w:noWrap/>
            <w:vAlign w:val="bottom"/>
            <w:hideMark/>
          </w:tcPr>
          <w:p w14:paraId="4B5CBCFC" w14:textId="77777777" w:rsidR="00144675" w:rsidRPr="003D018C" w:rsidRDefault="00144675" w:rsidP="00412339">
            <w:pPr>
              <w:rPr>
                <w:rFonts w:ascii="Times New Roman" w:eastAsia="Times New Roman" w:hAnsi="Times New Roman" w:cs="Times New Roman"/>
                <w:color w:val="000000"/>
              </w:rPr>
            </w:pPr>
          </w:p>
        </w:tc>
      </w:tr>
      <w:tr w:rsidR="00144675" w:rsidRPr="003D018C" w14:paraId="49323A2E" w14:textId="77777777" w:rsidTr="00C9076A">
        <w:trPr>
          <w:trHeight w:val="300"/>
        </w:trPr>
        <w:tc>
          <w:tcPr>
            <w:tcW w:w="915" w:type="dxa"/>
            <w:shd w:val="clear" w:color="auto" w:fill="auto"/>
            <w:noWrap/>
            <w:vAlign w:val="bottom"/>
            <w:hideMark/>
          </w:tcPr>
          <w:p w14:paraId="65CD139E"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-13.5</w:t>
            </w:r>
          </w:p>
        </w:tc>
        <w:tc>
          <w:tcPr>
            <w:tcW w:w="900" w:type="dxa"/>
            <w:shd w:val="clear" w:color="auto" w:fill="auto"/>
            <w:noWrap/>
            <w:vAlign w:val="bottom"/>
            <w:hideMark/>
          </w:tcPr>
          <w:p w14:paraId="07768C83" w14:textId="77777777" w:rsidR="00144675" w:rsidRPr="00521F52" w:rsidRDefault="00144675" w:rsidP="00412339">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67.5</w:t>
            </w:r>
          </w:p>
        </w:tc>
        <w:tc>
          <w:tcPr>
            <w:tcW w:w="810" w:type="dxa"/>
            <w:shd w:val="clear" w:color="auto" w:fill="auto"/>
            <w:noWrap/>
            <w:vAlign w:val="bottom"/>
            <w:hideMark/>
          </w:tcPr>
          <w:p w14:paraId="69F93795" w14:textId="77777777" w:rsidR="00144675" w:rsidRPr="00265462" w:rsidRDefault="00144675" w:rsidP="00412339">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-6.5</w:t>
            </w:r>
          </w:p>
        </w:tc>
        <w:tc>
          <w:tcPr>
            <w:tcW w:w="1170" w:type="dxa"/>
            <w:shd w:val="clear" w:color="auto" w:fill="auto"/>
            <w:noWrap/>
            <w:vAlign w:val="bottom"/>
            <w:hideMark/>
          </w:tcPr>
          <w:p w14:paraId="18D63F99" w14:textId="77777777" w:rsidR="00144675" w:rsidRPr="00C9316F" w:rsidRDefault="00144675" w:rsidP="00412339">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-5.019</w:t>
            </w:r>
          </w:p>
        </w:tc>
        <w:tc>
          <w:tcPr>
            <w:tcW w:w="990" w:type="dxa"/>
            <w:shd w:val="clear" w:color="auto" w:fill="auto"/>
            <w:noWrap/>
            <w:vAlign w:val="bottom"/>
            <w:hideMark/>
          </w:tcPr>
          <w:p w14:paraId="6E529CB5" w14:textId="77777777" w:rsidR="00144675" w:rsidRPr="003D018C" w:rsidRDefault="00144675" w:rsidP="00412339">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16</w:t>
            </w:r>
          </w:p>
        </w:tc>
        <w:tc>
          <w:tcPr>
            <w:tcW w:w="990" w:type="dxa"/>
            <w:shd w:val="clear" w:color="auto" w:fill="auto"/>
            <w:noWrap/>
            <w:vAlign w:val="bottom"/>
            <w:hideMark/>
          </w:tcPr>
          <w:p w14:paraId="7252BA92" w14:textId="77777777" w:rsidR="00144675" w:rsidRPr="003D018C" w:rsidRDefault="00144675" w:rsidP="00412339">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25" w:type="dxa"/>
            <w:shd w:val="clear" w:color="auto" w:fill="auto"/>
            <w:vAlign w:val="bottom"/>
            <w:hideMark/>
          </w:tcPr>
          <w:p w14:paraId="6ACC65C1" w14:textId="77777777" w:rsidR="00144675" w:rsidRPr="003D018C" w:rsidRDefault="00144675" w:rsidP="00412339">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Culmen</w:t>
            </w:r>
            <w:proofErr w:type="spellEnd"/>
          </w:p>
        </w:tc>
        <w:tc>
          <w:tcPr>
            <w:tcW w:w="915" w:type="dxa"/>
            <w:gridSpan w:val="2"/>
            <w:shd w:val="clear" w:color="auto" w:fill="auto"/>
            <w:noWrap/>
            <w:vAlign w:val="bottom"/>
            <w:hideMark/>
          </w:tcPr>
          <w:p w14:paraId="3E687A8D" w14:textId="77777777" w:rsidR="00144675" w:rsidRPr="003D018C" w:rsidRDefault="00144675" w:rsidP="00412339">
            <w:pPr>
              <w:rPr>
                <w:rFonts w:ascii="Times New Roman" w:eastAsia="Times New Roman" w:hAnsi="Times New Roman" w:cs="Times New Roman"/>
                <w:color w:val="000000"/>
              </w:rPr>
            </w:pPr>
          </w:p>
        </w:tc>
      </w:tr>
    </w:tbl>
    <w:p w14:paraId="26EED114" w14:textId="77777777" w:rsidR="00412339" w:rsidRPr="003D018C" w:rsidRDefault="00412339">
      <w:pPr>
        <w:jc w:val="both"/>
        <w:rPr>
          <w:rFonts w:ascii="Times New Roman" w:hAnsi="Times New Roman" w:cs="Times New Roman"/>
        </w:rPr>
      </w:pPr>
    </w:p>
    <w:p w14:paraId="32D7A1FE" w14:textId="77777777" w:rsidR="00DE1F1D" w:rsidRPr="00265462" w:rsidRDefault="00DE1F1D">
      <w:pPr>
        <w:jc w:val="both"/>
        <w:rPr>
          <w:rFonts w:ascii="Times New Roman" w:hAnsi="Times New Roman" w:cs="Times New Roman"/>
        </w:rPr>
      </w:pPr>
      <w:r w:rsidRPr="00521F52">
        <w:rPr>
          <w:rFonts w:ascii="Times New Roman" w:hAnsi="Times New Roman" w:cs="Times New Roman"/>
        </w:rPr>
        <w:t xml:space="preserve">Table </w:t>
      </w:r>
      <w:r w:rsidR="008C31E2" w:rsidRPr="00265462">
        <w:rPr>
          <w:rFonts w:ascii="Times New Roman" w:hAnsi="Times New Roman" w:cs="Times New Roman"/>
        </w:rPr>
        <w:t>2</w:t>
      </w:r>
      <w:r w:rsidRPr="00265462">
        <w:rPr>
          <w:rFonts w:ascii="Times New Roman" w:hAnsi="Times New Roman" w:cs="Times New Roman"/>
        </w:rPr>
        <w:t xml:space="preserve">. </w:t>
      </w:r>
      <w:r w:rsidR="006C4BA9" w:rsidRPr="00C9316F">
        <w:rPr>
          <w:rFonts w:ascii="Times New Roman" w:hAnsi="Times New Roman" w:cs="Times New Roman"/>
        </w:rPr>
        <w:t>Whole-brain evoked response analyses for passage and word tasks</w:t>
      </w:r>
      <w:r w:rsidR="006C4BA9" w:rsidRPr="003D018C">
        <w:rPr>
          <w:rFonts w:ascii="Times New Roman" w:hAnsi="Times New Roman" w:cs="Times New Roman"/>
        </w:rPr>
        <w:t>.</w:t>
      </w:r>
      <w:r w:rsidR="00944720" w:rsidRPr="00521F52">
        <w:rPr>
          <w:rFonts w:ascii="Times New Roman" w:hAnsi="Times New Roman" w:cs="Times New Roman"/>
        </w:rPr>
        <w:t xml:space="preserve"> </w:t>
      </w:r>
    </w:p>
    <w:p w14:paraId="156E49D2" w14:textId="77777777" w:rsidR="00E40720" w:rsidRPr="00C9316F" w:rsidRDefault="00E40720">
      <w:pPr>
        <w:rPr>
          <w:rFonts w:ascii="Times New Roman" w:hAnsi="Times New Roman" w:cs="Times New Roman"/>
        </w:rPr>
      </w:pPr>
    </w:p>
    <w:p w14:paraId="4312A7C6" w14:textId="77777777" w:rsidR="00E40720" w:rsidRPr="003D018C" w:rsidRDefault="00E40720">
      <w:pPr>
        <w:rPr>
          <w:rFonts w:ascii="Times New Roman" w:hAnsi="Times New Roman" w:cs="Times New Roman"/>
        </w:rPr>
      </w:pPr>
    </w:p>
    <w:p w14:paraId="3DBB3065" w14:textId="77777777" w:rsidR="00DE1F1D" w:rsidRPr="003D018C" w:rsidRDefault="00DE1F1D">
      <w:pPr>
        <w:rPr>
          <w:rFonts w:ascii="Times New Roman" w:hAnsi="Times New Roman" w:cs="Times New Roman"/>
        </w:rPr>
      </w:pPr>
      <w:r w:rsidRPr="003D018C">
        <w:rPr>
          <w:rFonts w:ascii="Times New Roman" w:hAnsi="Times New Roman" w:cs="Times New Roman"/>
        </w:rPr>
        <w:br w:type="page"/>
      </w:r>
    </w:p>
    <w:p w14:paraId="513C67E2" w14:textId="77777777" w:rsidR="00E40720" w:rsidRPr="003D018C" w:rsidRDefault="00E40720">
      <w:pPr>
        <w:rPr>
          <w:rFonts w:ascii="Times New Roman" w:hAnsi="Times New Roman" w:cs="Times New Roman"/>
        </w:rPr>
      </w:pPr>
    </w:p>
    <w:tbl>
      <w:tblPr>
        <w:tblW w:w="10815" w:type="dxa"/>
        <w:tblInd w:w="93" w:type="dxa"/>
        <w:tblLayout w:type="fixed"/>
        <w:tblLook w:val="04A0" w:firstRow="1" w:lastRow="0" w:firstColumn="1" w:lastColumn="0" w:noHBand="0" w:noVBand="1"/>
      </w:tblPr>
      <w:tblGrid>
        <w:gridCol w:w="915"/>
        <w:gridCol w:w="900"/>
        <w:gridCol w:w="810"/>
        <w:gridCol w:w="1170"/>
        <w:gridCol w:w="990"/>
        <w:gridCol w:w="990"/>
        <w:gridCol w:w="4140"/>
        <w:gridCol w:w="900"/>
      </w:tblGrid>
      <w:tr w:rsidR="00C67A65" w:rsidRPr="003D018C" w14:paraId="61AC8D9B" w14:textId="77777777" w:rsidTr="00C9076A">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6A3719" w14:textId="77777777" w:rsidR="009A7A1E" w:rsidRPr="003D018C" w:rsidRDefault="009A7A1E" w:rsidP="009A7A1E">
            <w:pP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 xml:space="preserve">X </w:t>
            </w:r>
            <w:proofErr w:type="spellStart"/>
            <w:r w:rsidRPr="003D018C">
              <w:rPr>
                <w:rFonts w:ascii="Times New Roman" w:eastAsia="Times New Roman" w:hAnsi="Times New Roman" w:cs="Times New Roman"/>
                <w:b/>
                <w:bCs/>
                <w:color w:val="000000"/>
              </w:rPr>
              <w:t>coord</w:t>
            </w:r>
            <w:proofErr w:type="spellEnd"/>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26D08670" w14:textId="77777777" w:rsidR="009A7A1E" w:rsidRPr="003D018C" w:rsidRDefault="009A7A1E" w:rsidP="009A7A1E">
            <w:pP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 xml:space="preserve">Y </w:t>
            </w:r>
            <w:proofErr w:type="spellStart"/>
            <w:r w:rsidRPr="003D018C">
              <w:rPr>
                <w:rFonts w:ascii="Times New Roman" w:eastAsia="Times New Roman" w:hAnsi="Times New Roman" w:cs="Times New Roman"/>
                <w:b/>
                <w:bCs/>
                <w:color w:val="000000"/>
              </w:rPr>
              <w:t>coord</w:t>
            </w:r>
            <w:proofErr w:type="spellEnd"/>
          </w:p>
        </w:tc>
        <w:tc>
          <w:tcPr>
            <w:tcW w:w="810" w:type="dxa"/>
            <w:tcBorders>
              <w:top w:val="single" w:sz="4" w:space="0" w:color="auto"/>
              <w:left w:val="nil"/>
              <w:bottom w:val="single" w:sz="4" w:space="0" w:color="auto"/>
              <w:right w:val="single" w:sz="4" w:space="0" w:color="auto"/>
            </w:tcBorders>
            <w:shd w:val="clear" w:color="auto" w:fill="auto"/>
            <w:noWrap/>
            <w:vAlign w:val="bottom"/>
            <w:hideMark/>
          </w:tcPr>
          <w:p w14:paraId="28C22DB0" w14:textId="77777777" w:rsidR="009A7A1E" w:rsidRPr="003D018C" w:rsidRDefault="009A7A1E" w:rsidP="009A7A1E">
            <w:pP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 xml:space="preserve">Z </w:t>
            </w:r>
            <w:proofErr w:type="spellStart"/>
            <w:r w:rsidRPr="003D018C">
              <w:rPr>
                <w:rFonts w:ascii="Times New Roman" w:eastAsia="Times New Roman" w:hAnsi="Times New Roman" w:cs="Times New Roman"/>
                <w:b/>
                <w:bCs/>
                <w:color w:val="000000"/>
              </w:rPr>
              <w:t>coord</w:t>
            </w:r>
            <w:proofErr w:type="spellEnd"/>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3C5F78DA" w14:textId="77777777" w:rsidR="009A7A1E" w:rsidRPr="003D018C" w:rsidRDefault="009A7A1E" w:rsidP="009A7A1E">
            <w:pP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Peak BSR</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35AC1AB6" w14:textId="77777777" w:rsidR="009A7A1E" w:rsidRPr="003D018C" w:rsidRDefault="009A7A1E" w:rsidP="009A7A1E">
            <w:pP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Cluster Size</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68997F4" w14:textId="77777777" w:rsidR="009A7A1E" w:rsidRPr="003D018C" w:rsidRDefault="00C9076A" w:rsidP="009A7A1E">
            <w:pP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Hemi-sphere</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07972B55" w14:textId="77777777" w:rsidR="009A7A1E" w:rsidRPr="003D018C" w:rsidRDefault="009A7A1E" w:rsidP="009A7A1E">
            <w:pP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Areas in this cluster</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4D661E7D" w14:textId="77777777" w:rsidR="009A7A1E" w:rsidRPr="003D018C" w:rsidRDefault="009A7A1E" w:rsidP="009A7A1E">
            <w:pP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BA</w:t>
            </w:r>
          </w:p>
        </w:tc>
      </w:tr>
      <w:tr w:rsidR="009A7A1E" w:rsidRPr="003D018C" w14:paraId="1B62E957" w14:textId="77777777" w:rsidTr="00C67A65">
        <w:trPr>
          <w:trHeight w:val="300"/>
        </w:trPr>
        <w:tc>
          <w:tcPr>
            <w:tcW w:w="1081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C1583D" w14:textId="77777777" w:rsidR="009A7A1E" w:rsidRPr="003D018C" w:rsidRDefault="009A7A1E" w:rsidP="009A7A1E">
            <w:pPr>
              <w:jc w:val="center"/>
              <w:rPr>
                <w:rFonts w:ascii="Times New Roman" w:eastAsia="Times New Roman" w:hAnsi="Times New Roman" w:cs="Times New Roman"/>
                <w:color w:val="000000"/>
              </w:rPr>
            </w:pPr>
            <w:r w:rsidRPr="003D018C">
              <w:rPr>
                <w:rFonts w:ascii="Times New Roman" w:eastAsia="Times New Roman" w:hAnsi="Times New Roman" w:cs="Times New Roman"/>
                <w:color w:val="000000"/>
              </w:rPr>
              <w:t>LV 1</w:t>
            </w:r>
          </w:p>
        </w:tc>
      </w:tr>
      <w:tr w:rsidR="00961AF2" w:rsidRPr="003D018C" w14:paraId="23A9CB5B" w14:textId="77777777" w:rsidTr="00C67A65">
        <w:trPr>
          <w:trHeight w:val="300"/>
        </w:trPr>
        <w:tc>
          <w:tcPr>
            <w:tcW w:w="10815" w:type="dxa"/>
            <w:gridSpan w:val="8"/>
            <w:tcBorders>
              <w:top w:val="single" w:sz="4" w:space="0" w:color="auto"/>
              <w:left w:val="single" w:sz="4" w:space="0" w:color="auto"/>
              <w:bottom w:val="single" w:sz="4" w:space="0" w:color="auto"/>
              <w:right w:val="single" w:sz="4" w:space="0" w:color="auto"/>
            </w:tcBorders>
            <w:shd w:val="clear" w:color="auto" w:fill="auto"/>
            <w:noWrap/>
            <w:vAlign w:val="bottom"/>
          </w:tcPr>
          <w:p w14:paraId="3C9E6587" w14:textId="77777777" w:rsidR="00961AF2" w:rsidRPr="003D018C" w:rsidRDefault="00961AF2" w:rsidP="00CB41A4">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Activation greater for spoken tasks</w:t>
            </w:r>
          </w:p>
        </w:tc>
      </w:tr>
      <w:tr w:rsidR="00C67A65" w:rsidRPr="003D018C" w14:paraId="5B6572BB"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43EB1755"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-49.5</w:t>
            </w:r>
          </w:p>
        </w:tc>
        <w:tc>
          <w:tcPr>
            <w:tcW w:w="900" w:type="dxa"/>
            <w:tcBorders>
              <w:top w:val="nil"/>
              <w:left w:val="nil"/>
              <w:bottom w:val="single" w:sz="4" w:space="0" w:color="auto"/>
              <w:right w:val="single" w:sz="4" w:space="0" w:color="auto"/>
            </w:tcBorders>
            <w:shd w:val="clear" w:color="auto" w:fill="auto"/>
            <w:noWrap/>
            <w:vAlign w:val="bottom"/>
            <w:hideMark/>
          </w:tcPr>
          <w:p w14:paraId="2CEAF757"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19.5</w:t>
            </w:r>
          </w:p>
        </w:tc>
        <w:tc>
          <w:tcPr>
            <w:tcW w:w="810" w:type="dxa"/>
            <w:tcBorders>
              <w:top w:val="nil"/>
              <w:left w:val="nil"/>
              <w:bottom w:val="single" w:sz="4" w:space="0" w:color="auto"/>
              <w:right w:val="single" w:sz="4" w:space="0" w:color="auto"/>
            </w:tcBorders>
            <w:shd w:val="clear" w:color="auto" w:fill="auto"/>
            <w:noWrap/>
            <w:vAlign w:val="bottom"/>
            <w:hideMark/>
          </w:tcPr>
          <w:p w14:paraId="4D1F87D1"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8.5</w:t>
            </w:r>
          </w:p>
        </w:tc>
        <w:tc>
          <w:tcPr>
            <w:tcW w:w="1170" w:type="dxa"/>
            <w:tcBorders>
              <w:top w:val="nil"/>
              <w:left w:val="nil"/>
              <w:bottom w:val="single" w:sz="4" w:space="0" w:color="auto"/>
              <w:right w:val="single" w:sz="4" w:space="0" w:color="auto"/>
            </w:tcBorders>
            <w:shd w:val="clear" w:color="auto" w:fill="auto"/>
            <w:noWrap/>
            <w:vAlign w:val="bottom"/>
            <w:hideMark/>
          </w:tcPr>
          <w:p w14:paraId="4DAA3424"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19.918</w:t>
            </w:r>
          </w:p>
        </w:tc>
        <w:tc>
          <w:tcPr>
            <w:tcW w:w="990" w:type="dxa"/>
            <w:tcBorders>
              <w:top w:val="nil"/>
              <w:left w:val="nil"/>
              <w:bottom w:val="single" w:sz="4" w:space="0" w:color="auto"/>
              <w:right w:val="single" w:sz="4" w:space="0" w:color="auto"/>
            </w:tcBorders>
            <w:shd w:val="clear" w:color="auto" w:fill="auto"/>
            <w:noWrap/>
            <w:vAlign w:val="bottom"/>
            <w:hideMark/>
          </w:tcPr>
          <w:p w14:paraId="159F3367"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1218</w:t>
            </w:r>
          </w:p>
        </w:tc>
        <w:tc>
          <w:tcPr>
            <w:tcW w:w="990" w:type="dxa"/>
            <w:tcBorders>
              <w:top w:val="nil"/>
              <w:left w:val="nil"/>
              <w:bottom w:val="single" w:sz="4" w:space="0" w:color="auto"/>
              <w:right w:val="single" w:sz="4" w:space="0" w:color="auto"/>
            </w:tcBorders>
            <w:shd w:val="clear" w:color="auto" w:fill="auto"/>
            <w:noWrap/>
            <w:vAlign w:val="bottom"/>
            <w:hideMark/>
          </w:tcPr>
          <w:p w14:paraId="1783C698"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tcBorders>
              <w:top w:val="nil"/>
              <w:left w:val="nil"/>
              <w:bottom w:val="single" w:sz="4" w:space="0" w:color="auto"/>
              <w:right w:val="single" w:sz="4" w:space="0" w:color="auto"/>
            </w:tcBorders>
            <w:shd w:val="clear" w:color="auto" w:fill="auto"/>
            <w:noWrap/>
            <w:vAlign w:val="bottom"/>
            <w:hideMark/>
          </w:tcPr>
          <w:p w14:paraId="35667655"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Superior temporal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36D66ECD"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22</w:t>
            </w:r>
          </w:p>
        </w:tc>
      </w:tr>
      <w:tr w:rsidR="00C67A65" w:rsidRPr="003D018C" w14:paraId="27CB5AD2"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5DEF5BFB"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43.5</w:t>
            </w:r>
          </w:p>
        </w:tc>
        <w:tc>
          <w:tcPr>
            <w:tcW w:w="900" w:type="dxa"/>
            <w:tcBorders>
              <w:top w:val="nil"/>
              <w:left w:val="nil"/>
              <w:bottom w:val="single" w:sz="4" w:space="0" w:color="auto"/>
              <w:right w:val="single" w:sz="4" w:space="0" w:color="auto"/>
            </w:tcBorders>
            <w:shd w:val="clear" w:color="auto" w:fill="auto"/>
            <w:noWrap/>
            <w:vAlign w:val="bottom"/>
            <w:hideMark/>
          </w:tcPr>
          <w:p w14:paraId="42A8832D"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25.5</w:t>
            </w:r>
          </w:p>
        </w:tc>
        <w:tc>
          <w:tcPr>
            <w:tcW w:w="810" w:type="dxa"/>
            <w:tcBorders>
              <w:top w:val="nil"/>
              <w:left w:val="nil"/>
              <w:bottom w:val="single" w:sz="4" w:space="0" w:color="auto"/>
              <w:right w:val="single" w:sz="4" w:space="0" w:color="auto"/>
            </w:tcBorders>
            <w:shd w:val="clear" w:color="auto" w:fill="auto"/>
            <w:noWrap/>
            <w:vAlign w:val="bottom"/>
            <w:hideMark/>
          </w:tcPr>
          <w:p w14:paraId="55BD2AC4"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11.5</w:t>
            </w:r>
          </w:p>
        </w:tc>
        <w:tc>
          <w:tcPr>
            <w:tcW w:w="1170" w:type="dxa"/>
            <w:tcBorders>
              <w:top w:val="nil"/>
              <w:left w:val="nil"/>
              <w:bottom w:val="single" w:sz="4" w:space="0" w:color="auto"/>
              <w:right w:val="single" w:sz="4" w:space="0" w:color="auto"/>
            </w:tcBorders>
            <w:shd w:val="clear" w:color="auto" w:fill="auto"/>
            <w:noWrap/>
            <w:vAlign w:val="bottom"/>
            <w:hideMark/>
          </w:tcPr>
          <w:p w14:paraId="551E7DBD"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21.913</w:t>
            </w:r>
          </w:p>
        </w:tc>
        <w:tc>
          <w:tcPr>
            <w:tcW w:w="990" w:type="dxa"/>
            <w:tcBorders>
              <w:top w:val="nil"/>
              <w:left w:val="nil"/>
              <w:bottom w:val="single" w:sz="4" w:space="0" w:color="auto"/>
              <w:right w:val="single" w:sz="4" w:space="0" w:color="auto"/>
            </w:tcBorders>
            <w:shd w:val="clear" w:color="auto" w:fill="auto"/>
            <w:noWrap/>
            <w:vAlign w:val="bottom"/>
            <w:hideMark/>
          </w:tcPr>
          <w:p w14:paraId="0DCAA204"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951</w:t>
            </w:r>
          </w:p>
        </w:tc>
        <w:tc>
          <w:tcPr>
            <w:tcW w:w="990" w:type="dxa"/>
            <w:tcBorders>
              <w:top w:val="nil"/>
              <w:left w:val="nil"/>
              <w:bottom w:val="single" w:sz="4" w:space="0" w:color="auto"/>
              <w:right w:val="single" w:sz="4" w:space="0" w:color="auto"/>
            </w:tcBorders>
            <w:shd w:val="clear" w:color="auto" w:fill="auto"/>
            <w:noWrap/>
            <w:vAlign w:val="bottom"/>
            <w:hideMark/>
          </w:tcPr>
          <w:p w14:paraId="31B62B93"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34B2821E"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Superior temporal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3F3678F6"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22</w:t>
            </w:r>
          </w:p>
        </w:tc>
      </w:tr>
      <w:tr w:rsidR="00C67A65" w:rsidRPr="003D018C" w14:paraId="2587473F"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3F6801E1"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10.5</w:t>
            </w:r>
          </w:p>
        </w:tc>
        <w:tc>
          <w:tcPr>
            <w:tcW w:w="900" w:type="dxa"/>
            <w:tcBorders>
              <w:top w:val="nil"/>
              <w:left w:val="nil"/>
              <w:bottom w:val="single" w:sz="4" w:space="0" w:color="auto"/>
              <w:right w:val="single" w:sz="4" w:space="0" w:color="auto"/>
            </w:tcBorders>
            <w:shd w:val="clear" w:color="auto" w:fill="auto"/>
            <w:noWrap/>
            <w:vAlign w:val="bottom"/>
            <w:hideMark/>
          </w:tcPr>
          <w:p w14:paraId="141CFB8B"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70.5</w:t>
            </w:r>
          </w:p>
        </w:tc>
        <w:tc>
          <w:tcPr>
            <w:tcW w:w="810" w:type="dxa"/>
            <w:tcBorders>
              <w:top w:val="nil"/>
              <w:left w:val="nil"/>
              <w:bottom w:val="single" w:sz="4" w:space="0" w:color="auto"/>
              <w:right w:val="single" w:sz="4" w:space="0" w:color="auto"/>
            </w:tcBorders>
            <w:shd w:val="clear" w:color="auto" w:fill="auto"/>
            <w:noWrap/>
            <w:vAlign w:val="bottom"/>
            <w:hideMark/>
          </w:tcPr>
          <w:p w14:paraId="36EABF11"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29.5</w:t>
            </w:r>
          </w:p>
        </w:tc>
        <w:tc>
          <w:tcPr>
            <w:tcW w:w="1170" w:type="dxa"/>
            <w:tcBorders>
              <w:top w:val="nil"/>
              <w:left w:val="nil"/>
              <w:bottom w:val="single" w:sz="4" w:space="0" w:color="auto"/>
              <w:right w:val="single" w:sz="4" w:space="0" w:color="auto"/>
            </w:tcBorders>
            <w:shd w:val="clear" w:color="auto" w:fill="auto"/>
            <w:noWrap/>
            <w:vAlign w:val="bottom"/>
            <w:hideMark/>
          </w:tcPr>
          <w:p w14:paraId="66B0B229"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9.246</w:t>
            </w:r>
          </w:p>
        </w:tc>
        <w:tc>
          <w:tcPr>
            <w:tcW w:w="990" w:type="dxa"/>
            <w:tcBorders>
              <w:top w:val="nil"/>
              <w:left w:val="nil"/>
              <w:bottom w:val="single" w:sz="4" w:space="0" w:color="auto"/>
              <w:right w:val="single" w:sz="4" w:space="0" w:color="auto"/>
            </w:tcBorders>
            <w:shd w:val="clear" w:color="auto" w:fill="auto"/>
            <w:noWrap/>
            <w:vAlign w:val="bottom"/>
            <w:hideMark/>
          </w:tcPr>
          <w:p w14:paraId="23AFB792"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61</w:t>
            </w:r>
          </w:p>
        </w:tc>
        <w:tc>
          <w:tcPr>
            <w:tcW w:w="990" w:type="dxa"/>
            <w:tcBorders>
              <w:top w:val="nil"/>
              <w:left w:val="nil"/>
              <w:bottom w:val="single" w:sz="4" w:space="0" w:color="auto"/>
              <w:right w:val="single" w:sz="4" w:space="0" w:color="auto"/>
            </w:tcBorders>
            <w:shd w:val="clear" w:color="auto" w:fill="auto"/>
            <w:noWrap/>
            <w:vAlign w:val="bottom"/>
            <w:hideMark/>
          </w:tcPr>
          <w:p w14:paraId="27222C5D"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650CBAD5" w14:textId="77777777" w:rsidR="009A7A1E" w:rsidRPr="003D018C" w:rsidRDefault="009A7A1E" w:rsidP="009A7A1E">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Precuneus</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cuneus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34686F6C"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7, 31</w:t>
            </w:r>
          </w:p>
        </w:tc>
      </w:tr>
      <w:tr w:rsidR="00C67A65" w:rsidRPr="003D018C" w14:paraId="2D4285CA"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51C4FA87"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22.5</w:t>
            </w:r>
          </w:p>
        </w:tc>
        <w:tc>
          <w:tcPr>
            <w:tcW w:w="900" w:type="dxa"/>
            <w:tcBorders>
              <w:top w:val="nil"/>
              <w:left w:val="nil"/>
              <w:bottom w:val="single" w:sz="4" w:space="0" w:color="auto"/>
              <w:right w:val="single" w:sz="4" w:space="0" w:color="auto"/>
            </w:tcBorders>
            <w:shd w:val="clear" w:color="auto" w:fill="auto"/>
            <w:noWrap/>
            <w:vAlign w:val="bottom"/>
            <w:hideMark/>
          </w:tcPr>
          <w:p w14:paraId="0CCBE131"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52.5</w:t>
            </w:r>
          </w:p>
        </w:tc>
        <w:tc>
          <w:tcPr>
            <w:tcW w:w="810" w:type="dxa"/>
            <w:tcBorders>
              <w:top w:val="nil"/>
              <w:left w:val="nil"/>
              <w:bottom w:val="single" w:sz="4" w:space="0" w:color="auto"/>
              <w:right w:val="single" w:sz="4" w:space="0" w:color="auto"/>
            </w:tcBorders>
            <w:shd w:val="clear" w:color="auto" w:fill="auto"/>
            <w:noWrap/>
            <w:vAlign w:val="bottom"/>
            <w:hideMark/>
          </w:tcPr>
          <w:p w14:paraId="048AC79B"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-48.5</w:t>
            </w:r>
          </w:p>
        </w:tc>
        <w:tc>
          <w:tcPr>
            <w:tcW w:w="1170" w:type="dxa"/>
            <w:tcBorders>
              <w:top w:val="nil"/>
              <w:left w:val="nil"/>
              <w:bottom w:val="single" w:sz="4" w:space="0" w:color="auto"/>
              <w:right w:val="single" w:sz="4" w:space="0" w:color="auto"/>
            </w:tcBorders>
            <w:shd w:val="clear" w:color="auto" w:fill="auto"/>
            <w:noWrap/>
            <w:vAlign w:val="bottom"/>
            <w:hideMark/>
          </w:tcPr>
          <w:p w14:paraId="5B183EA1"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7.807</w:t>
            </w:r>
          </w:p>
        </w:tc>
        <w:tc>
          <w:tcPr>
            <w:tcW w:w="990" w:type="dxa"/>
            <w:tcBorders>
              <w:top w:val="nil"/>
              <w:left w:val="nil"/>
              <w:bottom w:val="single" w:sz="4" w:space="0" w:color="auto"/>
              <w:right w:val="single" w:sz="4" w:space="0" w:color="auto"/>
            </w:tcBorders>
            <w:shd w:val="clear" w:color="auto" w:fill="auto"/>
            <w:noWrap/>
            <w:vAlign w:val="bottom"/>
            <w:hideMark/>
          </w:tcPr>
          <w:p w14:paraId="4C277E9B"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47</w:t>
            </w:r>
          </w:p>
        </w:tc>
        <w:tc>
          <w:tcPr>
            <w:tcW w:w="990" w:type="dxa"/>
            <w:tcBorders>
              <w:top w:val="nil"/>
              <w:left w:val="nil"/>
              <w:bottom w:val="single" w:sz="4" w:space="0" w:color="auto"/>
              <w:right w:val="single" w:sz="4" w:space="0" w:color="auto"/>
            </w:tcBorders>
            <w:shd w:val="clear" w:color="auto" w:fill="auto"/>
            <w:noWrap/>
            <w:vAlign w:val="bottom"/>
            <w:hideMark/>
          </w:tcPr>
          <w:p w14:paraId="2230CB2A"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44EECF57"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Cerebellar tonsil</w:t>
            </w:r>
          </w:p>
        </w:tc>
        <w:tc>
          <w:tcPr>
            <w:tcW w:w="900" w:type="dxa"/>
            <w:tcBorders>
              <w:top w:val="nil"/>
              <w:left w:val="nil"/>
              <w:bottom w:val="single" w:sz="4" w:space="0" w:color="auto"/>
              <w:right w:val="single" w:sz="4" w:space="0" w:color="auto"/>
            </w:tcBorders>
            <w:shd w:val="clear" w:color="auto" w:fill="auto"/>
            <w:noWrap/>
            <w:vAlign w:val="bottom"/>
            <w:hideMark/>
          </w:tcPr>
          <w:p w14:paraId="18952894"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C67A65" w:rsidRPr="003D018C" w14:paraId="4C7B5964"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6C136FEB"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10.5</w:t>
            </w:r>
          </w:p>
        </w:tc>
        <w:tc>
          <w:tcPr>
            <w:tcW w:w="900" w:type="dxa"/>
            <w:tcBorders>
              <w:top w:val="nil"/>
              <w:left w:val="nil"/>
              <w:bottom w:val="single" w:sz="4" w:space="0" w:color="auto"/>
              <w:right w:val="single" w:sz="4" w:space="0" w:color="auto"/>
            </w:tcBorders>
            <w:shd w:val="clear" w:color="auto" w:fill="auto"/>
            <w:noWrap/>
            <w:vAlign w:val="bottom"/>
            <w:hideMark/>
          </w:tcPr>
          <w:p w14:paraId="40B98CE5"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52.5</w:t>
            </w:r>
          </w:p>
        </w:tc>
        <w:tc>
          <w:tcPr>
            <w:tcW w:w="810" w:type="dxa"/>
            <w:tcBorders>
              <w:top w:val="nil"/>
              <w:left w:val="nil"/>
              <w:bottom w:val="single" w:sz="4" w:space="0" w:color="auto"/>
              <w:right w:val="single" w:sz="4" w:space="0" w:color="auto"/>
            </w:tcBorders>
            <w:shd w:val="clear" w:color="auto" w:fill="auto"/>
            <w:noWrap/>
            <w:vAlign w:val="bottom"/>
            <w:hideMark/>
          </w:tcPr>
          <w:p w14:paraId="295F1737"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50.5</w:t>
            </w:r>
          </w:p>
        </w:tc>
        <w:tc>
          <w:tcPr>
            <w:tcW w:w="1170" w:type="dxa"/>
            <w:tcBorders>
              <w:top w:val="nil"/>
              <w:left w:val="nil"/>
              <w:bottom w:val="single" w:sz="4" w:space="0" w:color="auto"/>
              <w:right w:val="single" w:sz="4" w:space="0" w:color="auto"/>
            </w:tcBorders>
            <w:shd w:val="clear" w:color="auto" w:fill="auto"/>
            <w:noWrap/>
            <w:vAlign w:val="bottom"/>
            <w:hideMark/>
          </w:tcPr>
          <w:p w14:paraId="400A73A5"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7.144</w:t>
            </w:r>
          </w:p>
        </w:tc>
        <w:tc>
          <w:tcPr>
            <w:tcW w:w="990" w:type="dxa"/>
            <w:tcBorders>
              <w:top w:val="nil"/>
              <w:left w:val="nil"/>
              <w:bottom w:val="single" w:sz="4" w:space="0" w:color="auto"/>
              <w:right w:val="single" w:sz="4" w:space="0" w:color="auto"/>
            </w:tcBorders>
            <w:shd w:val="clear" w:color="auto" w:fill="auto"/>
            <w:noWrap/>
            <w:vAlign w:val="bottom"/>
            <w:hideMark/>
          </w:tcPr>
          <w:p w14:paraId="6C035289"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31</w:t>
            </w:r>
          </w:p>
        </w:tc>
        <w:tc>
          <w:tcPr>
            <w:tcW w:w="990" w:type="dxa"/>
            <w:tcBorders>
              <w:top w:val="nil"/>
              <w:left w:val="nil"/>
              <w:bottom w:val="single" w:sz="4" w:space="0" w:color="auto"/>
              <w:right w:val="single" w:sz="4" w:space="0" w:color="auto"/>
            </w:tcBorders>
            <w:shd w:val="clear" w:color="auto" w:fill="auto"/>
            <w:noWrap/>
            <w:vAlign w:val="bottom"/>
            <w:hideMark/>
          </w:tcPr>
          <w:p w14:paraId="56824A8E"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5F72FBEE" w14:textId="77777777" w:rsidR="009A7A1E" w:rsidRPr="003D018C" w:rsidRDefault="009A7A1E" w:rsidP="009A7A1E">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Precuneus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5937CB33"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7</w:t>
            </w:r>
          </w:p>
        </w:tc>
      </w:tr>
      <w:tr w:rsidR="00961AF2" w:rsidRPr="003D018C" w14:paraId="18E6D4CA" w14:textId="77777777" w:rsidTr="00961AF2">
        <w:trPr>
          <w:trHeight w:val="300"/>
        </w:trPr>
        <w:tc>
          <w:tcPr>
            <w:tcW w:w="10815" w:type="dxa"/>
            <w:gridSpan w:val="8"/>
            <w:tcBorders>
              <w:top w:val="nil"/>
              <w:left w:val="single" w:sz="4" w:space="0" w:color="auto"/>
              <w:bottom w:val="single" w:sz="4" w:space="0" w:color="auto"/>
              <w:right w:val="single" w:sz="4" w:space="0" w:color="auto"/>
            </w:tcBorders>
            <w:shd w:val="clear" w:color="auto" w:fill="auto"/>
            <w:noWrap/>
            <w:vAlign w:val="bottom"/>
          </w:tcPr>
          <w:p w14:paraId="33212074" w14:textId="77777777" w:rsidR="00961AF2" w:rsidRPr="003D018C" w:rsidRDefault="00961AF2"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Activation greater for printed tasks</w:t>
            </w:r>
          </w:p>
        </w:tc>
      </w:tr>
      <w:tr w:rsidR="00C67A65" w:rsidRPr="003D018C" w14:paraId="0AE5DA27"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6A7E0A45"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37.5</w:t>
            </w:r>
          </w:p>
        </w:tc>
        <w:tc>
          <w:tcPr>
            <w:tcW w:w="900" w:type="dxa"/>
            <w:tcBorders>
              <w:top w:val="nil"/>
              <w:left w:val="nil"/>
              <w:bottom w:val="single" w:sz="4" w:space="0" w:color="auto"/>
              <w:right w:val="single" w:sz="4" w:space="0" w:color="auto"/>
            </w:tcBorders>
            <w:shd w:val="clear" w:color="auto" w:fill="auto"/>
            <w:noWrap/>
            <w:vAlign w:val="bottom"/>
            <w:hideMark/>
          </w:tcPr>
          <w:p w14:paraId="005CDE73"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43.5</w:t>
            </w:r>
          </w:p>
        </w:tc>
        <w:tc>
          <w:tcPr>
            <w:tcW w:w="810" w:type="dxa"/>
            <w:tcBorders>
              <w:top w:val="nil"/>
              <w:left w:val="nil"/>
              <w:bottom w:val="single" w:sz="4" w:space="0" w:color="auto"/>
              <w:right w:val="single" w:sz="4" w:space="0" w:color="auto"/>
            </w:tcBorders>
            <w:shd w:val="clear" w:color="auto" w:fill="auto"/>
            <w:noWrap/>
            <w:vAlign w:val="bottom"/>
            <w:hideMark/>
          </w:tcPr>
          <w:p w14:paraId="05CE8C0A"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-12.5</w:t>
            </w:r>
          </w:p>
        </w:tc>
        <w:tc>
          <w:tcPr>
            <w:tcW w:w="1170" w:type="dxa"/>
            <w:tcBorders>
              <w:top w:val="nil"/>
              <w:left w:val="nil"/>
              <w:bottom w:val="single" w:sz="4" w:space="0" w:color="auto"/>
              <w:right w:val="single" w:sz="4" w:space="0" w:color="auto"/>
            </w:tcBorders>
            <w:shd w:val="clear" w:color="auto" w:fill="auto"/>
            <w:noWrap/>
            <w:vAlign w:val="bottom"/>
            <w:hideMark/>
          </w:tcPr>
          <w:p w14:paraId="5FDF2031"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-11.413</w:t>
            </w:r>
          </w:p>
        </w:tc>
        <w:tc>
          <w:tcPr>
            <w:tcW w:w="990" w:type="dxa"/>
            <w:tcBorders>
              <w:top w:val="nil"/>
              <w:left w:val="nil"/>
              <w:bottom w:val="single" w:sz="4" w:space="0" w:color="auto"/>
              <w:right w:val="single" w:sz="4" w:space="0" w:color="auto"/>
            </w:tcBorders>
            <w:shd w:val="clear" w:color="auto" w:fill="auto"/>
            <w:noWrap/>
            <w:vAlign w:val="bottom"/>
            <w:hideMark/>
          </w:tcPr>
          <w:p w14:paraId="0DE2E7BC"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1112</w:t>
            </w:r>
          </w:p>
        </w:tc>
        <w:tc>
          <w:tcPr>
            <w:tcW w:w="990" w:type="dxa"/>
            <w:tcBorders>
              <w:top w:val="nil"/>
              <w:left w:val="nil"/>
              <w:bottom w:val="single" w:sz="4" w:space="0" w:color="auto"/>
              <w:right w:val="single" w:sz="4" w:space="0" w:color="auto"/>
            </w:tcBorders>
            <w:shd w:val="clear" w:color="auto" w:fill="auto"/>
            <w:noWrap/>
            <w:vAlign w:val="bottom"/>
            <w:hideMark/>
          </w:tcPr>
          <w:p w14:paraId="54E0C228"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4D854E79"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Fusiform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middle occipital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inferior occipital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0E205EE9"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18, 19</w:t>
            </w:r>
          </w:p>
        </w:tc>
      </w:tr>
      <w:tr w:rsidR="00C67A65" w:rsidRPr="003D018C" w14:paraId="0F1BF72B"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2EEEC4EA"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-25.5</w:t>
            </w:r>
          </w:p>
        </w:tc>
        <w:tc>
          <w:tcPr>
            <w:tcW w:w="900" w:type="dxa"/>
            <w:tcBorders>
              <w:top w:val="nil"/>
              <w:left w:val="nil"/>
              <w:bottom w:val="single" w:sz="4" w:space="0" w:color="auto"/>
              <w:right w:val="single" w:sz="4" w:space="0" w:color="auto"/>
            </w:tcBorders>
            <w:shd w:val="clear" w:color="auto" w:fill="auto"/>
            <w:noWrap/>
            <w:vAlign w:val="bottom"/>
            <w:hideMark/>
          </w:tcPr>
          <w:p w14:paraId="19050812"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91.5</w:t>
            </w:r>
          </w:p>
        </w:tc>
        <w:tc>
          <w:tcPr>
            <w:tcW w:w="810" w:type="dxa"/>
            <w:tcBorders>
              <w:top w:val="nil"/>
              <w:left w:val="nil"/>
              <w:bottom w:val="single" w:sz="4" w:space="0" w:color="auto"/>
              <w:right w:val="single" w:sz="4" w:space="0" w:color="auto"/>
            </w:tcBorders>
            <w:shd w:val="clear" w:color="auto" w:fill="auto"/>
            <w:noWrap/>
            <w:vAlign w:val="bottom"/>
            <w:hideMark/>
          </w:tcPr>
          <w:p w14:paraId="711363D1"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-6.5</w:t>
            </w:r>
          </w:p>
        </w:tc>
        <w:tc>
          <w:tcPr>
            <w:tcW w:w="1170" w:type="dxa"/>
            <w:tcBorders>
              <w:top w:val="nil"/>
              <w:left w:val="nil"/>
              <w:bottom w:val="single" w:sz="4" w:space="0" w:color="auto"/>
              <w:right w:val="single" w:sz="4" w:space="0" w:color="auto"/>
            </w:tcBorders>
            <w:shd w:val="clear" w:color="auto" w:fill="auto"/>
            <w:noWrap/>
            <w:vAlign w:val="bottom"/>
            <w:hideMark/>
          </w:tcPr>
          <w:p w14:paraId="0FE93B7F"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-12.921</w:t>
            </w:r>
          </w:p>
        </w:tc>
        <w:tc>
          <w:tcPr>
            <w:tcW w:w="990" w:type="dxa"/>
            <w:tcBorders>
              <w:top w:val="nil"/>
              <w:left w:val="nil"/>
              <w:bottom w:val="single" w:sz="4" w:space="0" w:color="auto"/>
              <w:right w:val="single" w:sz="4" w:space="0" w:color="auto"/>
            </w:tcBorders>
            <w:shd w:val="clear" w:color="auto" w:fill="auto"/>
            <w:noWrap/>
            <w:vAlign w:val="bottom"/>
            <w:hideMark/>
          </w:tcPr>
          <w:p w14:paraId="019C2047"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910</w:t>
            </w:r>
          </w:p>
        </w:tc>
        <w:tc>
          <w:tcPr>
            <w:tcW w:w="990" w:type="dxa"/>
            <w:tcBorders>
              <w:top w:val="nil"/>
              <w:left w:val="nil"/>
              <w:bottom w:val="single" w:sz="4" w:space="0" w:color="auto"/>
              <w:right w:val="single" w:sz="4" w:space="0" w:color="auto"/>
            </w:tcBorders>
            <w:shd w:val="clear" w:color="auto" w:fill="auto"/>
            <w:noWrap/>
            <w:vAlign w:val="bottom"/>
            <w:hideMark/>
          </w:tcPr>
          <w:p w14:paraId="5D8EEC8D"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tcBorders>
              <w:top w:val="nil"/>
              <w:left w:val="nil"/>
              <w:bottom w:val="single" w:sz="4" w:space="0" w:color="auto"/>
              <w:right w:val="single" w:sz="4" w:space="0" w:color="auto"/>
            </w:tcBorders>
            <w:shd w:val="clear" w:color="auto" w:fill="auto"/>
            <w:noWrap/>
            <w:vAlign w:val="bottom"/>
            <w:hideMark/>
          </w:tcPr>
          <w:p w14:paraId="4F15D63B"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Fusiform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middle occipital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inferior occipital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13C88827"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18. 19</w:t>
            </w:r>
          </w:p>
        </w:tc>
      </w:tr>
      <w:tr w:rsidR="00C67A65" w:rsidRPr="003D018C" w14:paraId="2D9FCE97"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3EE5EC89"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40.5</w:t>
            </w:r>
          </w:p>
        </w:tc>
        <w:tc>
          <w:tcPr>
            <w:tcW w:w="900" w:type="dxa"/>
            <w:tcBorders>
              <w:top w:val="nil"/>
              <w:left w:val="nil"/>
              <w:bottom w:val="single" w:sz="4" w:space="0" w:color="auto"/>
              <w:right w:val="single" w:sz="4" w:space="0" w:color="auto"/>
            </w:tcBorders>
            <w:shd w:val="clear" w:color="auto" w:fill="auto"/>
            <w:noWrap/>
            <w:vAlign w:val="bottom"/>
            <w:hideMark/>
          </w:tcPr>
          <w:p w14:paraId="15B01B4A"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-1.5</w:t>
            </w:r>
          </w:p>
        </w:tc>
        <w:tc>
          <w:tcPr>
            <w:tcW w:w="810" w:type="dxa"/>
            <w:tcBorders>
              <w:top w:val="nil"/>
              <w:left w:val="nil"/>
              <w:bottom w:val="single" w:sz="4" w:space="0" w:color="auto"/>
              <w:right w:val="single" w:sz="4" w:space="0" w:color="auto"/>
            </w:tcBorders>
            <w:shd w:val="clear" w:color="auto" w:fill="auto"/>
            <w:noWrap/>
            <w:vAlign w:val="bottom"/>
            <w:hideMark/>
          </w:tcPr>
          <w:p w14:paraId="20139F5B"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47.5</w:t>
            </w:r>
          </w:p>
        </w:tc>
        <w:tc>
          <w:tcPr>
            <w:tcW w:w="1170" w:type="dxa"/>
            <w:tcBorders>
              <w:top w:val="nil"/>
              <w:left w:val="nil"/>
              <w:bottom w:val="single" w:sz="4" w:space="0" w:color="auto"/>
              <w:right w:val="single" w:sz="4" w:space="0" w:color="auto"/>
            </w:tcBorders>
            <w:shd w:val="clear" w:color="auto" w:fill="auto"/>
            <w:noWrap/>
            <w:vAlign w:val="bottom"/>
            <w:hideMark/>
          </w:tcPr>
          <w:p w14:paraId="2BD525C0"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-7.297</w:t>
            </w:r>
          </w:p>
        </w:tc>
        <w:tc>
          <w:tcPr>
            <w:tcW w:w="990" w:type="dxa"/>
            <w:tcBorders>
              <w:top w:val="nil"/>
              <w:left w:val="nil"/>
              <w:bottom w:val="single" w:sz="4" w:space="0" w:color="auto"/>
              <w:right w:val="single" w:sz="4" w:space="0" w:color="auto"/>
            </w:tcBorders>
            <w:shd w:val="clear" w:color="auto" w:fill="auto"/>
            <w:noWrap/>
            <w:vAlign w:val="bottom"/>
            <w:hideMark/>
          </w:tcPr>
          <w:p w14:paraId="2B15F95D"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135</w:t>
            </w:r>
          </w:p>
        </w:tc>
        <w:tc>
          <w:tcPr>
            <w:tcW w:w="990" w:type="dxa"/>
            <w:tcBorders>
              <w:top w:val="nil"/>
              <w:left w:val="nil"/>
              <w:bottom w:val="single" w:sz="4" w:space="0" w:color="auto"/>
              <w:right w:val="single" w:sz="4" w:space="0" w:color="auto"/>
            </w:tcBorders>
            <w:shd w:val="clear" w:color="auto" w:fill="auto"/>
            <w:noWrap/>
            <w:vAlign w:val="bottom"/>
            <w:hideMark/>
          </w:tcPr>
          <w:p w14:paraId="050C2A9F"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3ECBD454"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Middle frontal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precentral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2C9D67B1"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6</w:t>
            </w:r>
          </w:p>
        </w:tc>
      </w:tr>
      <w:tr w:rsidR="00C67A65" w:rsidRPr="003D018C" w14:paraId="60CCA31F"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66C52FCD"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-28.5</w:t>
            </w:r>
          </w:p>
        </w:tc>
        <w:tc>
          <w:tcPr>
            <w:tcW w:w="900" w:type="dxa"/>
            <w:tcBorders>
              <w:top w:val="nil"/>
              <w:left w:val="nil"/>
              <w:bottom w:val="single" w:sz="4" w:space="0" w:color="auto"/>
              <w:right w:val="single" w:sz="4" w:space="0" w:color="auto"/>
            </w:tcBorders>
            <w:shd w:val="clear" w:color="auto" w:fill="auto"/>
            <w:noWrap/>
            <w:vAlign w:val="bottom"/>
            <w:hideMark/>
          </w:tcPr>
          <w:p w14:paraId="35C7A71C"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61.5</w:t>
            </w:r>
          </w:p>
        </w:tc>
        <w:tc>
          <w:tcPr>
            <w:tcW w:w="810" w:type="dxa"/>
            <w:tcBorders>
              <w:top w:val="nil"/>
              <w:left w:val="nil"/>
              <w:bottom w:val="single" w:sz="4" w:space="0" w:color="auto"/>
              <w:right w:val="single" w:sz="4" w:space="0" w:color="auto"/>
            </w:tcBorders>
            <w:shd w:val="clear" w:color="auto" w:fill="auto"/>
            <w:noWrap/>
            <w:vAlign w:val="bottom"/>
            <w:hideMark/>
          </w:tcPr>
          <w:p w14:paraId="4762BCA1"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47.5</w:t>
            </w:r>
          </w:p>
        </w:tc>
        <w:tc>
          <w:tcPr>
            <w:tcW w:w="1170" w:type="dxa"/>
            <w:tcBorders>
              <w:top w:val="nil"/>
              <w:left w:val="nil"/>
              <w:bottom w:val="single" w:sz="4" w:space="0" w:color="auto"/>
              <w:right w:val="single" w:sz="4" w:space="0" w:color="auto"/>
            </w:tcBorders>
            <w:shd w:val="clear" w:color="auto" w:fill="auto"/>
            <w:noWrap/>
            <w:vAlign w:val="bottom"/>
            <w:hideMark/>
          </w:tcPr>
          <w:p w14:paraId="31EB5610"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-8.616</w:t>
            </w:r>
          </w:p>
        </w:tc>
        <w:tc>
          <w:tcPr>
            <w:tcW w:w="990" w:type="dxa"/>
            <w:tcBorders>
              <w:top w:val="nil"/>
              <w:left w:val="nil"/>
              <w:bottom w:val="single" w:sz="4" w:space="0" w:color="auto"/>
              <w:right w:val="single" w:sz="4" w:space="0" w:color="auto"/>
            </w:tcBorders>
            <w:shd w:val="clear" w:color="auto" w:fill="auto"/>
            <w:noWrap/>
            <w:vAlign w:val="bottom"/>
            <w:hideMark/>
          </w:tcPr>
          <w:p w14:paraId="2C517B08"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96</w:t>
            </w:r>
          </w:p>
        </w:tc>
        <w:tc>
          <w:tcPr>
            <w:tcW w:w="990" w:type="dxa"/>
            <w:tcBorders>
              <w:top w:val="nil"/>
              <w:left w:val="nil"/>
              <w:bottom w:val="single" w:sz="4" w:space="0" w:color="auto"/>
              <w:right w:val="single" w:sz="4" w:space="0" w:color="auto"/>
            </w:tcBorders>
            <w:shd w:val="clear" w:color="auto" w:fill="auto"/>
            <w:noWrap/>
            <w:vAlign w:val="bottom"/>
            <w:hideMark/>
          </w:tcPr>
          <w:p w14:paraId="4CE9A5DE"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tcBorders>
              <w:top w:val="nil"/>
              <w:left w:val="nil"/>
              <w:bottom w:val="single" w:sz="4" w:space="0" w:color="auto"/>
              <w:right w:val="single" w:sz="4" w:space="0" w:color="auto"/>
            </w:tcBorders>
            <w:shd w:val="clear" w:color="auto" w:fill="auto"/>
            <w:noWrap/>
            <w:vAlign w:val="bottom"/>
            <w:hideMark/>
          </w:tcPr>
          <w:p w14:paraId="3A8D05D3"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Superior parietal lobule, </w:t>
            </w:r>
            <w:proofErr w:type="spellStart"/>
            <w:r w:rsidRPr="003D018C">
              <w:rPr>
                <w:rFonts w:ascii="Times New Roman" w:eastAsia="Times New Roman" w:hAnsi="Times New Roman" w:cs="Times New Roman"/>
                <w:color w:val="000000"/>
              </w:rPr>
              <w:t>precuneus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4F2530C4"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7</w:t>
            </w:r>
          </w:p>
        </w:tc>
      </w:tr>
      <w:tr w:rsidR="00C67A65" w:rsidRPr="003D018C" w14:paraId="64504D7D"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259AC6E3"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25.5</w:t>
            </w:r>
          </w:p>
        </w:tc>
        <w:tc>
          <w:tcPr>
            <w:tcW w:w="900" w:type="dxa"/>
            <w:tcBorders>
              <w:top w:val="nil"/>
              <w:left w:val="nil"/>
              <w:bottom w:val="single" w:sz="4" w:space="0" w:color="auto"/>
              <w:right w:val="single" w:sz="4" w:space="0" w:color="auto"/>
            </w:tcBorders>
            <w:shd w:val="clear" w:color="auto" w:fill="auto"/>
            <w:noWrap/>
            <w:vAlign w:val="bottom"/>
            <w:hideMark/>
          </w:tcPr>
          <w:p w14:paraId="3DCCB826"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55.5</w:t>
            </w:r>
          </w:p>
        </w:tc>
        <w:tc>
          <w:tcPr>
            <w:tcW w:w="810" w:type="dxa"/>
            <w:tcBorders>
              <w:top w:val="nil"/>
              <w:left w:val="nil"/>
              <w:bottom w:val="single" w:sz="4" w:space="0" w:color="auto"/>
              <w:right w:val="single" w:sz="4" w:space="0" w:color="auto"/>
            </w:tcBorders>
            <w:shd w:val="clear" w:color="auto" w:fill="auto"/>
            <w:noWrap/>
            <w:vAlign w:val="bottom"/>
            <w:hideMark/>
          </w:tcPr>
          <w:p w14:paraId="71C160CB"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44.5</w:t>
            </w:r>
          </w:p>
        </w:tc>
        <w:tc>
          <w:tcPr>
            <w:tcW w:w="1170" w:type="dxa"/>
            <w:tcBorders>
              <w:top w:val="nil"/>
              <w:left w:val="nil"/>
              <w:bottom w:val="single" w:sz="4" w:space="0" w:color="auto"/>
              <w:right w:val="single" w:sz="4" w:space="0" w:color="auto"/>
            </w:tcBorders>
            <w:shd w:val="clear" w:color="auto" w:fill="auto"/>
            <w:noWrap/>
            <w:vAlign w:val="bottom"/>
            <w:hideMark/>
          </w:tcPr>
          <w:p w14:paraId="22AB4788"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-6.493</w:t>
            </w:r>
          </w:p>
        </w:tc>
        <w:tc>
          <w:tcPr>
            <w:tcW w:w="990" w:type="dxa"/>
            <w:tcBorders>
              <w:top w:val="nil"/>
              <w:left w:val="nil"/>
              <w:bottom w:val="single" w:sz="4" w:space="0" w:color="auto"/>
              <w:right w:val="single" w:sz="4" w:space="0" w:color="auto"/>
            </w:tcBorders>
            <w:shd w:val="clear" w:color="auto" w:fill="auto"/>
            <w:noWrap/>
            <w:vAlign w:val="bottom"/>
            <w:hideMark/>
          </w:tcPr>
          <w:p w14:paraId="1FE3E295"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35</w:t>
            </w:r>
          </w:p>
        </w:tc>
        <w:tc>
          <w:tcPr>
            <w:tcW w:w="990" w:type="dxa"/>
            <w:tcBorders>
              <w:top w:val="nil"/>
              <w:left w:val="nil"/>
              <w:bottom w:val="single" w:sz="4" w:space="0" w:color="auto"/>
              <w:right w:val="single" w:sz="4" w:space="0" w:color="auto"/>
            </w:tcBorders>
            <w:shd w:val="clear" w:color="auto" w:fill="auto"/>
            <w:noWrap/>
            <w:vAlign w:val="bottom"/>
            <w:hideMark/>
          </w:tcPr>
          <w:p w14:paraId="04782E1F"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118E1363"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Superior parietal lobule, </w:t>
            </w:r>
            <w:proofErr w:type="spellStart"/>
            <w:r w:rsidRPr="003D018C">
              <w:rPr>
                <w:rFonts w:ascii="Times New Roman" w:eastAsia="Times New Roman" w:hAnsi="Times New Roman" w:cs="Times New Roman"/>
                <w:color w:val="000000"/>
              </w:rPr>
              <w:t>precuneus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128A7251"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7</w:t>
            </w:r>
          </w:p>
        </w:tc>
      </w:tr>
      <w:tr w:rsidR="00C67A65" w:rsidRPr="003D018C" w14:paraId="39571D7E"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77B999DC"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1.5</w:t>
            </w:r>
          </w:p>
        </w:tc>
        <w:tc>
          <w:tcPr>
            <w:tcW w:w="900" w:type="dxa"/>
            <w:tcBorders>
              <w:top w:val="nil"/>
              <w:left w:val="nil"/>
              <w:bottom w:val="single" w:sz="4" w:space="0" w:color="auto"/>
              <w:right w:val="single" w:sz="4" w:space="0" w:color="auto"/>
            </w:tcBorders>
            <w:shd w:val="clear" w:color="auto" w:fill="auto"/>
            <w:noWrap/>
            <w:vAlign w:val="bottom"/>
            <w:hideMark/>
          </w:tcPr>
          <w:p w14:paraId="26508AE1"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73.5</w:t>
            </w:r>
          </w:p>
        </w:tc>
        <w:tc>
          <w:tcPr>
            <w:tcW w:w="810" w:type="dxa"/>
            <w:tcBorders>
              <w:top w:val="nil"/>
              <w:left w:val="nil"/>
              <w:bottom w:val="single" w:sz="4" w:space="0" w:color="auto"/>
              <w:right w:val="single" w:sz="4" w:space="0" w:color="auto"/>
            </w:tcBorders>
            <w:shd w:val="clear" w:color="auto" w:fill="auto"/>
            <w:noWrap/>
            <w:vAlign w:val="bottom"/>
            <w:hideMark/>
          </w:tcPr>
          <w:p w14:paraId="7AEC9A40"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-21.5</w:t>
            </w:r>
          </w:p>
        </w:tc>
        <w:tc>
          <w:tcPr>
            <w:tcW w:w="1170" w:type="dxa"/>
            <w:tcBorders>
              <w:top w:val="nil"/>
              <w:left w:val="nil"/>
              <w:bottom w:val="single" w:sz="4" w:space="0" w:color="auto"/>
              <w:right w:val="single" w:sz="4" w:space="0" w:color="auto"/>
            </w:tcBorders>
            <w:shd w:val="clear" w:color="auto" w:fill="auto"/>
            <w:noWrap/>
            <w:vAlign w:val="bottom"/>
            <w:hideMark/>
          </w:tcPr>
          <w:p w14:paraId="61E67226"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-6.21</w:t>
            </w:r>
          </w:p>
        </w:tc>
        <w:tc>
          <w:tcPr>
            <w:tcW w:w="990" w:type="dxa"/>
            <w:tcBorders>
              <w:top w:val="nil"/>
              <w:left w:val="nil"/>
              <w:bottom w:val="single" w:sz="4" w:space="0" w:color="auto"/>
              <w:right w:val="single" w:sz="4" w:space="0" w:color="auto"/>
            </w:tcBorders>
            <w:shd w:val="clear" w:color="auto" w:fill="auto"/>
            <w:noWrap/>
            <w:vAlign w:val="bottom"/>
            <w:hideMark/>
          </w:tcPr>
          <w:p w14:paraId="60B60108"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30</w:t>
            </w:r>
          </w:p>
        </w:tc>
        <w:tc>
          <w:tcPr>
            <w:tcW w:w="990" w:type="dxa"/>
            <w:tcBorders>
              <w:top w:val="nil"/>
              <w:left w:val="nil"/>
              <w:bottom w:val="single" w:sz="4" w:space="0" w:color="auto"/>
              <w:right w:val="single" w:sz="4" w:space="0" w:color="auto"/>
            </w:tcBorders>
            <w:shd w:val="clear" w:color="auto" w:fill="auto"/>
            <w:noWrap/>
            <w:vAlign w:val="bottom"/>
            <w:hideMark/>
          </w:tcPr>
          <w:p w14:paraId="415278F5"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4140" w:type="dxa"/>
            <w:tcBorders>
              <w:top w:val="nil"/>
              <w:left w:val="nil"/>
              <w:bottom w:val="single" w:sz="4" w:space="0" w:color="auto"/>
              <w:right w:val="single" w:sz="4" w:space="0" w:color="auto"/>
            </w:tcBorders>
            <w:shd w:val="clear" w:color="auto" w:fill="auto"/>
            <w:noWrap/>
            <w:vAlign w:val="bottom"/>
            <w:hideMark/>
          </w:tcPr>
          <w:p w14:paraId="13F71BCF" w14:textId="77777777" w:rsidR="009A7A1E" w:rsidRPr="003D018C" w:rsidRDefault="009A7A1E" w:rsidP="009A7A1E">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Declive</w:t>
            </w:r>
            <w:proofErr w:type="spellEnd"/>
            <w:r w:rsidRPr="003D018C">
              <w:rPr>
                <w:rFonts w:ascii="Times New Roman" w:eastAsia="Times New Roman" w:hAnsi="Times New Roman" w:cs="Times New Roman"/>
                <w:color w:val="000000"/>
              </w:rPr>
              <w:t xml:space="preserve"> of </w:t>
            </w:r>
            <w:proofErr w:type="spellStart"/>
            <w:r w:rsidRPr="003D018C">
              <w:rPr>
                <w:rFonts w:ascii="Times New Roman" w:eastAsia="Times New Roman" w:hAnsi="Times New Roman" w:cs="Times New Roman"/>
                <w:color w:val="000000"/>
              </w:rPr>
              <w:t>Vermis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09F28EA6"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9A7A1E" w:rsidRPr="003D018C" w14:paraId="24392CD7" w14:textId="77777777" w:rsidTr="00C67A65">
        <w:trPr>
          <w:trHeight w:val="300"/>
        </w:trPr>
        <w:tc>
          <w:tcPr>
            <w:tcW w:w="1081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134489" w14:textId="77777777" w:rsidR="009A7A1E" w:rsidRPr="003D018C" w:rsidRDefault="009A7A1E" w:rsidP="009A7A1E">
            <w:pPr>
              <w:jc w:val="center"/>
              <w:rPr>
                <w:rFonts w:ascii="Times New Roman" w:eastAsia="Times New Roman" w:hAnsi="Times New Roman" w:cs="Times New Roman"/>
                <w:color w:val="000000"/>
              </w:rPr>
            </w:pPr>
            <w:r w:rsidRPr="003D018C">
              <w:rPr>
                <w:rFonts w:ascii="Times New Roman" w:eastAsia="Times New Roman" w:hAnsi="Times New Roman" w:cs="Times New Roman"/>
                <w:color w:val="000000"/>
              </w:rPr>
              <w:t>LV 2</w:t>
            </w:r>
          </w:p>
        </w:tc>
      </w:tr>
      <w:tr w:rsidR="00961AF2" w:rsidRPr="003D018C" w14:paraId="2042EA77" w14:textId="77777777" w:rsidTr="00C67A65">
        <w:trPr>
          <w:trHeight w:val="300"/>
        </w:trPr>
        <w:tc>
          <w:tcPr>
            <w:tcW w:w="10815" w:type="dxa"/>
            <w:gridSpan w:val="8"/>
            <w:tcBorders>
              <w:top w:val="single" w:sz="4" w:space="0" w:color="auto"/>
              <w:left w:val="single" w:sz="4" w:space="0" w:color="auto"/>
              <w:bottom w:val="single" w:sz="4" w:space="0" w:color="auto"/>
              <w:right w:val="single" w:sz="4" w:space="0" w:color="auto"/>
            </w:tcBorders>
            <w:shd w:val="clear" w:color="auto" w:fill="auto"/>
            <w:noWrap/>
            <w:vAlign w:val="bottom"/>
          </w:tcPr>
          <w:p w14:paraId="4079EB41" w14:textId="77777777" w:rsidR="00961AF2" w:rsidRPr="003D018C" w:rsidRDefault="00961AF2" w:rsidP="00CB41A4">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Activation greater for passages</w:t>
            </w:r>
          </w:p>
        </w:tc>
      </w:tr>
      <w:tr w:rsidR="00C67A65" w:rsidRPr="003D018C" w14:paraId="09C1BF41"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4229A681"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55.5</w:t>
            </w:r>
          </w:p>
        </w:tc>
        <w:tc>
          <w:tcPr>
            <w:tcW w:w="900" w:type="dxa"/>
            <w:tcBorders>
              <w:top w:val="nil"/>
              <w:left w:val="nil"/>
              <w:bottom w:val="single" w:sz="4" w:space="0" w:color="auto"/>
              <w:right w:val="single" w:sz="4" w:space="0" w:color="auto"/>
            </w:tcBorders>
            <w:shd w:val="clear" w:color="auto" w:fill="auto"/>
            <w:noWrap/>
            <w:vAlign w:val="bottom"/>
            <w:hideMark/>
          </w:tcPr>
          <w:p w14:paraId="52E58372"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7.5</w:t>
            </w:r>
          </w:p>
        </w:tc>
        <w:tc>
          <w:tcPr>
            <w:tcW w:w="810" w:type="dxa"/>
            <w:tcBorders>
              <w:top w:val="nil"/>
              <w:left w:val="nil"/>
              <w:bottom w:val="single" w:sz="4" w:space="0" w:color="auto"/>
              <w:right w:val="single" w:sz="4" w:space="0" w:color="auto"/>
            </w:tcBorders>
            <w:shd w:val="clear" w:color="auto" w:fill="auto"/>
            <w:noWrap/>
            <w:vAlign w:val="bottom"/>
            <w:hideMark/>
          </w:tcPr>
          <w:p w14:paraId="49F08B6C"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-6.5</w:t>
            </w:r>
          </w:p>
        </w:tc>
        <w:tc>
          <w:tcPr>
            <w:tcW w:w="1170" w:type="dxa"/>
            <w:tcBorders>
              <w:top w:val="nil"/>
              <w:left w:val="nil"/>
              <w:bottom w:val="single" w:sz="4" w:space="0" w:color="auto"/>
              <w:right w:val="single" w:sz="4" w:space="0" w:color="auto"/>
            </w:tcBorders>
            <w:shd w:val="clear" w:color="auto" w:fill="auto"/>
            <w:noWrap/>
            <w:vAlign w:val="bottom"/>
            <w:hideMark/>
          </w:tcPr>
          <w:p w14:paraId="2C21945D"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8.629</w:t>
            </w:r>
          </w:p>
        </w:tc>
        <w:tc>
          <w:tcPr>
            <w:tcW w:w="990" w:type="dxa"/>
            <w:tcBorders>
              <w:top w:val="nil"/>
              <w:left w:val="nil"/>
              <w:bottom w:val="single" w:sz="4" w:space="0" w:color="auto"/>
              <w:right w:val="single" w:sz="4" w:space="0" w:color="auto"/>
            </w:tcBorders>
            <w:shd w:val="clear" w:color="auto" w:fill="auto"/>
            <w:noWrap/>
            <w:vAlign w:val="bottom"/>
            <w:hideMark/>
          </w:tcPr>
          <w:p w14:paraId="1F457D5E"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708</w:t>
            </w:r>
          </w:p>
        </w:tc>
        <w:tc>
          <w:tcPr>
            <w:tcW w:w="990" w:type="dxa"/>
            <w:tcBorders>
              <w:top w:val="nil"/>
              <w:left w:val="nil"/>
              <w:bottom w:val="single" w:sz="4" w:space="0" w:color="auto"/>
              <w:right w:val="single" w:sz="4" w:space="0" w:color="auto"/>
            </w:tcBorders>
            <w:shd w:val="clear" w:color="auto" w:fill="auto"/>
            <w:noWrap/>
            <w:vAlign w:val="bottom"/>
            <w:hideMark/>
          </w:tcPr>
          <w:p w14:paraId="47E740DC"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0DB01D3A"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Middle temporal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superior temporal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385E03BA"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C67A65" w:rsidRPr="003D018C" w14:paraId="5E8AC9FB"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68D2DB6E"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-58.5</w:t>
            </w:r>
          </w:p>
        </w:tc>
        <w:tc>
          <w:tcPr>
            <w:tcW w:w="900" w:type="dxa"/>
            <w:tcBorders>
              <w:top w:val="nil"/>
              <w:left w:val="nil"/>
              <w:bottom w:val="single" w:sz="4" w:space="0" w:color="auto"/>
              <w:right w:val="single" w:sz="4" w:space="0" w:color="auto"/>
            </w:tcBorders>
            <w:shd w:val="clear" w:color="auto" w:fill="auto"/>
            <w:noWrap/>
            <w:vAlign w:val="bottom"/>
            <w:hideMark/>
          </w:tcPr>
          <w:p w14:paraId="7C38FB5A"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13.5</w:t>
            </w:r>
          </w:p>
        </w:tc>
        <w:tc>
          <w:tcPr>
            <w:tcW w:w="810" w:type="dxa"/>
            <w:tcBorders>
              <w:top w:val="nil"/>
              <w:left w:val="nil"/>
              <w:bottom w:val="single" w:sz="4" w:space="0" w:color="auto"/>
              <w:right w:val="single" w:sz="4" w:space="0" w:color="auto"/>
            </w:tcBorders>
            <w:shd w:val="clear" w:color="auto" w:fill="auto"/>
            <w:noWrap/>
            <w:vAlign w:val="bottom"/>
            <w:hideMark/>
          </w:tcPr>
          <w:p w14:paraId="310F9738"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5.5</w:t>
            </w:r>
          </w:p>
        </w:tc>
        <w:tc>
          <w:tcPr>
            <w:tcW w:w="1170" w:type="dxa"/>
            <w:tcBorders>
              <w:top w:val="nil"/>
              <w:left w:val="nil"/>
              <w:bottom w:val="single" w:sz="4" w:space="0" w:color="auto"/>
              <w:right w:val="single" w:sz="4" w:space="0" w:color="auto"/>
            </w:tcBorders>
            <w:shd w:val="clear" w:color="auto" w:fill="auto"/>
            <w:noWrap/>
            <w:vAlign w:val="bottom"/>
            <w:hideMark/>
          </w:tcPr>
          <w:p w14:paraId="3E290BFF"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8.817</w:t>
            </w:r>
          </w:p>
        </w:tc>
        <w:tc>
          <w:tcPr>
            <w:tcW w:w="990" w:type="dxa"/>
            <w:tcBorders>
              <w:top w:val="nil"/>
              <w:left w:val="nil"/>
              <w:bottom w:val="single" w:sz="4" w:space="0" w:color="auto"/>
              <w:right w:val="single" w:sz="4" w:space="0" w:color="auto"/>
            </w:tcBorders>
            <w:shd w:val="clear" w:color="auto" w:fill="auto"/>
            <w:noWrap/>
            <w:vAlign w:val="bottom"/>
            <w:hideMark/>
          </w:tcPr>
          <w:p w14:paraId="47BE0882"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431</w:t>
            </w:r>
          </w:p>
        </w:tc>
        <w:tc>
          <w:tcPr>
            <w:tcW w:w="990" w:type="dxa"/>
            <w:tcBorders>
              <w:top w:val="nil"/>
              <w:left w:val="nil"/>
              <w:bottom w:val="single" w:sz="4" w:space="0" w:color="auto"/>
              <w:right w:val="single" w:sz="4" w:space="0" w:color="auto"/>
            </w:tcBorders>
            <w:shd w:val="clear" w:color="auto" w:fill="auto"/>
            <w:noWrap/>
            <w:vAlign w:val="bottom"/>
            <w:hideMark/>
          </w:tcPr>
          <w:p w14:paraId="60593905"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tcBorders>
              <w:top w:val="nil"/>
              <w:left w:val="nil"/>
              <w:bottom w:val="single" w:sz="4" w:space="0" w:color="auto"/>
              <w:right w:val="single" w:sz="4" w:space="0" w:color="auto"/>
            </w:tcBorders>
            <w:shd w:val="clear" w:color="auto" w:fill="auto"/>
            <w:noWrap/>
            <w:vAlign w:val="bottom"/>
            <w:hideMark/>
          </w:tcPr>
          <w:p w14:paraId="59ED4DD4"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Middle temporal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superior temporal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7FCFB61F"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C67A65" w:rsidRPr="003D018C" w14:paraId="1ABA969C"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0D7392CE"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25.5</w:t>
            </w:r>
          </w:p>
        </w:tc>
        <w:tc>
          <w:tcPr>
            <w:tcW w:w="900" w:type="dxa"/>
            <w:tcBorders>
              <w:top w:val="nil"/>
              <w:left w:val="nil"/>
              <w:bottom w:val="single" w:sz="4" w:space="0" w:color="auto"/>
              <w:right w:val="single" w:sz="4" w:space="0" w:color="auto"/>
            </w:tcBorders>
            <w:shd w:val="clear" w:color="auto" w:fill="auto"/>
            <w:noWrap/>
            <w:vAlign w:val="bottom"/>
            <w:hideMark/>
          </w:tcPr>
          <w:p w14:paraId="25D39C8A"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94.5</w:t>
            </w:r>
          </w:p>
        </w:tc>
        <w:tc>
          <w:tcPr>
            <w:tcW w:w="810" w:type="dxa"/>
            <w:tcBorders>
              <w:top w:val="nil"/>
              <w:left w:val="nil"/>
              <w:bottom w:val="single" w:sz="4" w:space="0" w:color="auto"/>
              <w:right w:val="single" w:sz="4" w:space="0" w:color="auto"/>
            </w:tcBorders>
            <w:shd w:val="clear" w:color="auto" w:fill="auto"/>
            <w:noWrap/>
            <w:vAlign w:val="bottom"/>
            <w:hideMark/>
          </w:tcPr>
          <w:p w14:paraId="42291A59"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-6.5</w:t>
            </w:r>
          </w:p>
        </w:tc>
        <w:tc>
          <w:tcPr>
            <w:tcW w:w="1170" w:type="dxa"/>
            <w:tcBorders>
              <w:top w:val="nil"/>
              <w:left w:val="nil"/>
              <w:bottom w:val="single" w:sz="4" w:space="0" w:color="auto"/>
              <w:right w:val="single" w:sz="4" w:space="0" w:color="auto"/>
            </w:tcBorders>
            <w:shd w:val="clear" w:color="auto" w:fill="auto"/>
            <w:noWrap/>
            <w:vAlign w:val="bottom"/>
            <w:hideMark/>
          </w:tcPr>
          <w:p w14:paraId="3DE4955C"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10.207</w:t>
            </w:r>
          </w:p>
        </w:tc>
        <w:tc>
          <w:tcPr>
            <w:tcW w:w="990" w:type="dxa"/>
            <w:tcBorders>
              <w:top w:val="nil"/>
              <w:left w:val="nil"/>
              <w:bottom w:val="single" w:sz="4" w:space="0" w:color="auto"/>
              <w:right w:val="single" w:sz="4" w:space="0" w:color="auto"/>
            </w:tcBorders>
            <w:shd w:val="clear" w:color="auto" w:fill="auto"/>
            <w:noWrap/>
            <w:vAlign w:val="bottom"/>
            <w:hideMark/>
          </w:tcPr>
          <w:p w14:paraId="0542B9C6"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396</w:t>
            </w:r>
          </w:p>
        </w:tc>
        <w:tc>
          <w:tcPr>
            <w:tcW w:w="990" w:type="dxa"/>
            <w:tcBorders>
              <w:top w:val="nil"/>
              <w:left w:val="nil"/>
              <w:bottom w:val="single" w:sz="4" w:space="0" w:color="auto"/>
              <w:right w:val="single" w:sz="4" w:space="0" w:color="auto"/>
            </w:tcBorders>
            <w:shd w:val="clear" w:color="auto" w:fill="auto"/>
            <w:noWrap/>
            <w:vAlign w:val="bottom"/>
            <w:hideMark/>
          </w:tcPr>
          <w:p w14:paraId="6BDDA21D"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30A133CA"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Inferior occipital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334C8C99"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C67A65" w:rsidRPr="003D018C" w14:paraId="0DBCE778"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0330AE06"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-13.5</w:t>
            </w:r>
          </w:p>
        </w:tc>
        <w:tc>
          <w:tcPr>
            <w:tcW w:w="900" w:type="dxa"/>
            <w:tcBorders>
              <w:top w:val="nil"/>
              <w:left w:val="nil"/>
              <w:bottom w:val="single" w:sz="4" w:space="0" w:color="auto"/>
              <w:right w:val="single" w:sz="4" w:space="0" w:color="auto"/>
            </w:tcBorders>
            <w:shd w:val="clear" w:color="auto" w:fill="auto"/>
            <w:noWrap/>
            <w:vAlign w:val="bottom"/>
            <w:hideMark/>
          </w:tcPr>
          <w:p w14:paraId="7D90DD5D"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79.5</w:t>
            </w:r>
          </w:p>
        </w:tc>
        <w:tc>
          <w:tcPr>
            <w:tcW w:w="810" w:type="dxa"/>
            <w:tcBorders>
              <w:top w:val="nil"/>
              <w:left w:val="nil"/>
              <w:bottom w:val="single" w:sz="4" w:space="0" w:color="auto"/>
              <w:right w:val="single" w:sz="4" w:space="0" w:color="auto"/>
            </w:tcBorders>
            <w:shd w:val="clear" w:color="auto" w:fill="auto"/>
            <w:noWrap/>
            <w:vAlign w:val="bottom"/>
            <w:hideMark/>
          </w:tcPr>
          <w:p w14:paraId="39893A0A"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-30.5</w:t>
            </w:r>
          </w:p>
        </w:tc>
        <w:tc>
          <w:tcPr>
            <w:tcW w:w="1170" w:type="dxa"/>
            <w:tcBorders>
              <w:top w:val="nil"/>
              <w:left w:val="nil"/>
              <w:bottom w:val="single" w:sz="4" w:space="0" w:color="auto"/>
              <w:right w:val="single" w:sz="4" w:space="0" w:color="auto"/>
            </w:tcBorders>
            <w:shd w:val="clear" w:color="auto" w:fill="auto"/>
            <w:noWrap/>
            <w:vAlign w:val="bottom"/>
            <w:hideMark/>
          </w:tcPr>
          <w:p w14:paraId="608468C6"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9.03</w:t>
            </w:r>
          </w:p>
        </w:tc>
        <w:tc>
          <w:tcPr>
            <w:tcW w:w="990" w:type="dxa"/>
            <w:tcBorders>
              <w:top w:val="nil"/>
              <w:left w:val="nil"/>
              <w:bottom w:val="single" w:sz="4" w:space="0" w:color="auto"/>
              <w:right w:val="single" w:sz="4" w:space="0" w:color="auto"/>
            </w:tcBorders>
            <w:shd w:val="clear" w:color="auto" w:fill="auto"/>
            <w:noWrap/>
            <w:vAlign w:val="bottom"/>
            <w:hideMark/>
          </w:tcPr>
          <w:p w14:paraId="52B45749"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318</w:t>
            </w:r>
          </w:p>
        </w:tc>
        <w:tc>
          <w:tcPr>
            <w:tcW w:w="990" w:type="dxa"/>
            <w:tcBorders>
              <w:top w:val="nil"/>
              <w:left w:val="nil"/>
              <w:bottom w:val="single" w:sz="4" w:space="0" w:color="auto"/>
              <w:right w:val="single" w:sz="4" w:space="0" w:color="auto"/>
            </w:tcBorders>
            <w:shd w:val="clear" w:color="auto" w:fill="auto"/>
            <w:noWrap/>
            <w:vAlign w:val="bottom"/>
            <w:hideMark/>
          </w:tcPr>
          <w:p w14:paraId="6B855FD0"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tcBorders>
              <w:top w:val="nil"/>
              <w:left w:val="nil"/>
              <w:bottom w:val="single" w:sz="4" w:space="0" w:color="auto"/>
              <w:right w:val="single" w:sz="4" w:space="0" w:color="auto"/>
            </w:tcBorders>
            <w:shd w:val="clear" w:color="auto" w:fill="auto"/>
            <w:noWrap/>
            <w:vAlign w:val="bottom"/>
            <w:hideMark/>
          </w:tcPr>
          <w:p w14:paraId="76B995A9"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Uvula</w:t>
            </w:r>
          </w:p>
        </w:tc>
        <w:tc>
          <w:tcPr>
            <w:tcW w:w="900" w:type="dxa"/>
            <w:tcBorders>
              <w:top w:val="nil"/>
              <w:left w:val="nil"/>
              <w:bottom w:val="single" w:sz="4" w:space="0" w:color="auto"/>
              <w:right w:val="single" w:sz="4" w:space="0" w:color="auto"/>
            </w:tcBorders>
            <w:shd w:val="clear" w:color="auto" w:fill="auto"/>
            <w:noWrap/>
            <w:vAlign w:val="bottom"/>
            <w:hideMark/>
          </w:tcPr>
          <w:p w14:paraId="48AF7233"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C67A65" w:rsidRPr="003D018C" w14:paraId="1630DC3E"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2308B160"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-22.5</w:t>
            </w:r>
          </w:p>
        </w:tc>
        <w:tc>
          <w:tcPr>
            <w:tcW w:w="900" w:type="dxa"/>
            <w:tcBorders>
              <w:top w:val="nil"/>
              <w:left w:val="nil"/>
              <w:bottom w:val="single" w:sz="4" w:space="0" w:color="auto"/>
              <w:right w:val="single" w:sz="4" w:space="0" w:color="auto"/>
            </w:tcBorders>
            <w:shd w:val="clear" w:color="auto" w:fill="auto"/>
            <w:noWrap/>
            <w:vAlign w:val="bottom"/>
            <w:hideMark/>
          </w:tcPr>
          <w:p w14:paraId="1F896DFE"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94.5</w:t>
            </w:r>
          </w:p>
        </w:tc>
        <w:tc>
          <w:tcPr>
            <w:tcW w:w="810" w:type="dxa"/>
            <w:tcBorders>
              <w:top w:val="nil"/>
              <w:left w:val="nil"/>
              <w:bottom w:val="single" w:sz="4" w:space="0" w:color="auto"/>
              <w:right w:val="single" w:sz="4" w:space="0" w:color="auto"/>
            </w:tcBorders>
            <w:shd w:val="clear" w:color="auto" w:fill="auto"/>
            <w:noWrap/>
            <w:vAlign w:val="bottom"/>
            <w:hideMark/>
          </w:tcPr>
          <w:p w14:paraId="764D7300"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-6.5</w:t>
            </w:r>
          </w:p>
        </w:tc>
        <w:tc>
          <w:tcPr>
            <w:tcW w:w="1170" w:type="dxa"/>
            <w:tcBorders>
              <w:top w:val="nil"/>
              <w:left w:val="nil"/>
              <w:bottom w:val="single" w:sz="4" w:space="0" w:color="auto"/>
              <w:right w:val="single" w:sz="4" w:space="0" w:color="auto"/>
            </w:tcBorders>
            <w:shd w:val="clear" w:color="auto" w:fill="auto"/>
            <w:noWrap/>
            <w:vAlign w:val="bottom"/>
            <w:hideMark/>
          </w:tcPr>
          <w:p w14:paraId="1441BD04"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9.913</w:t>
            </w:r>
          </w:p>
        </w:tc>
        <w:tc>
          <w:tcPr>
            <w:tcW w:w="990" w:type="dxa"/>
            <w:tcBorders>
              <w:top w:val="nil"/>
              <w:left w:val="nil"/>
              <w:bottom w:val="single" w:sz="4" w:space="0" w:color="auto"/>
              <w:right w:val="single" w:sz="4" w:space="0" w:color="auto"/>
            </w:tcBorders>
            <w:shd w:val="clear" w:color="auto" w:fill="auto"/>
            <w:noWrap/>
            <w:vAlign w:val="bottom"/>
            <w:hideMark/>
          </w:tcPr>
          <w:p w14:paraId="38FCF93A"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125</w:t>
            </w:r>
          </w:p>
        </w:tc>
        <w:tc>
          <w:tcPr>
            <w:tcW w:w="990" w:type="dxa"/>
            <w:tcBorders>
              <w:top w:val="nil"/>
              <w:left w:val="nil"/>
              <w:bottom w:val="single" w:sz="4" w:space="0" w:color="auto"/>
              <w:right w:val="single" w:sz="4" w:space="0" w:color="auto"/>
            </w:tcBorders>
            <w:shd w:val="clear" w:color="auto" w:fill="auto"/>
            <w:noWrap/>
            <w:vAlign w:val="bottom"/>
            <w:hideMark/>
          </w:tcPr>
          <w:p w14:paraId="5BF1F771"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tcBorders>
              <w:top w:val="nil"/>
              <w:left w:val="nil"/>
              <w:bottom w:val="single" w:sz="4" w:space="0" w:color="auto"/>
              <w:right w:val="single" w:sz="4" w:space="0" w:color="auto"/>
            </w:tcBorders>
            <w:shd w:val="clear" w:color="auto" w:fill="auto"/>
            <w:noWrap/>
            <w:vAlign w:val="bottom"/>
            <w:hideMark/>
          </w:tcPr>
          <w:p w14:paraId="6CAE8DEE"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Inferior occipital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7F87C22B"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17</w:t>
            </w:r>
          </w:p>
        </w:tc>
      </w:tr>
      <w:tr w:rsidR="00C67A65" w:rsidRPr="003D018C" w14:paraId="6FE3F4F2"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6B7DEA4C"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49.5</w:t>
            </w:r>
          </w:p>
        </w:tc>
        <w:tc>
          <w:tcPr>
            <w:tcW w:w="900" w:type="dxa"/>
            <w:tcBorders>
              <w:top w:val="nil"/>
              <w:left w:val="nil"/>
              <w:bottom w:val="single" w:sz="4" w:space="0" w:color="auto"/>
              <w:right w:val="single" w:sz="4" w:space="0" w:color="auto"/>
            </w:tcBorders>
            <w:shd w:val="clear" w:color="auto" w:fill="auto"/>
            <w:noWrap/>
            <w:vAlign w:val="bottom"/>
            <w:hideMark/>
          </w:tcPr>
          <w:p w14:paraId="58925327"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61.5</w:t>
            </w:r>
          </w:p>
        </w:tc>
        <w:tc>
          <w:tcPr>
            <w:tcW w:w="810" w:type="dxa"/>
            <w:tcBorders>
              <w:top w:val="nil"/>
              <w:left w:val="nil"/>
              <w:bottom w:val="single" w:sz="4" w:space="0" w:color="auto"/>
              <w:right w:val="single" w:sz="4" w:space="0" w:color="auto"/>
            </w:tcBorders>
            <w:shd w:val="clear" w:color="auto" w:fill="auto"/>
            <w:noWrap/>
            <w:vAlign w:val="bottom"/>
            <w:hideMark/>
          </w:tcPr>
          <w:p w14:paraId="008CEE97"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26.5</w:t>
            </w:r>
          </w:p>
        </w:tc>
        <w:tc>
          <w:tcPr>
            <w:tcW w:w="1170" w:type="dxa"/>
            <w:tcBorders>
              <w:top w:val="nil"/>
              <w:left w:val="nil"/>
              <w:bottom w:val="single" w:sz="4" w:space="0" w:color="auto"/>
              <w:right w:val="single" w:sz="4" w:space="0" w:color="auto"/>
            </w:tcBorders>
            <w:shd w:val="clear" w:color="auto" w:fill="auto"/>
            <w:noWrap/>
            <w:vAlign w:val="bottom"/>
            <w:hideMark/>
          </w:tcPr>
          <w:p w14:paraId="39A9CE27"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7.687</w:t>
            </w:r>
          </w:p>
        </w:tc>
        <w:tc>
          <w:tcPr>
            <w:tcW w:w="990" w:type="dxa"/>
            <w:tcBorders>
              <w:top w:val="nil"/>
              <w:left w:val="nil"/>
              <w:bottom w:val="single" w:sz="4" w:space="0" w:color="auto"/>
              <w:right w:val="single" w:sz="4" w:space="0" w:color="auto"/>
            </w:tcBorders>
            <w:shd w:val="clear" w:color="auto" w:fill="auto"/>
            <w:noWrap/>
            <w:vAlign w:val="bottom"/>
            <w:hideMark/>
          </w:tcPr>
          <w:p w14:paraId="425689F5"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122</w:t>
            </w:r>
          </w:p>
        </w:tc>
        <w:tc>
          <w:tcPr>
            <w:tcW w:w="990" w:type="dxa"/>
            <w:tcBorders>
              <w:top w:val="nil"/>
              <w:left w:val="nil"/>
              <w:bottom w:val="single" w:sz="4" w:space="0" w:color="auto"/>
              <w:right w:val="single" w:sz="4" w:space="0" w:color="auto"/>
            </w:tcBorders>
            <w:shd w:val="clear" w:color="auto" w:fill="auto"/>
            <w:noWrap/>
            <w:vAlign w:val="bottom"/>
            <w:hideMark/>
          </w:tcPr>
          <w:p w14:paraId="0CF74E81"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068B5DD1"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Middle temporal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2B9AE22F"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39</w:t>
            </w:r>
          </w:p>
        </w:tc>
      </w:tr>
      <w:tr w:rsidR="00C67A65" w:rsidRPr="003D018C" w14:paraId="0167D7BF"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1738D9E2"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46.5</w:t>
            </w:r>
          </w:p>
        </w:tc>
        <w:tc>
          <w:tcPr>
            <w:tcW w:w="900" w:type="dxa"/>
            <w:tcBorders>
              <w:top w:val="nil"/>
              <w:left w:val="nil"/>
              <w:bottom w:val="single" w:sz="4" w:space="0" w:color="auto"/>
              <w:right w:val="single" w:sz="4" w:space="0" w:color="auto"/>
            </w:tcBorders>
            <w:shd w:val="clear" w:color="auto" w:fill="auto"/>
            <w:noWrap/>
            <w:vAlign w:val="bottom"/>
            <w:hideMark/>
          </w:tcPr>
          <w:p w14:paraId="7B0B7137"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-31.5</w:t>
            </w:r>
          </w:p>
        </w:tc>
        <w:tc>
          <w:tcPr>
            <w:tcW w:w="810" w:type="dxa"/>
            <w:tcBorders>
              <w:top w:val="nil"/>
              <w:left w:val="nil"/>
              <w:bottom w:val="single" w:sz="4" w:space="0" w:color="auto"/>
              <w:right w:val="single" w:sz="4" w:space="0" w:color="auto"/>
            </w:tcBorders>
            <w:shd w:val="clear" w:color="auto" w:fill="auto"/>
            <w:noWrap/>
            <w:vAlign w:val="bottom"/>
            <w:hideMark/>
          </w:tcPr>
          <w:p w14:paraId="01033B14"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-6.5</w:t>
            </w:r>
          </w:p>
        </w:tc>
        <w:tc>
          <w:tcPr>
            <w:tcW w:w="1170" w:type="dxa"/>
            <w:tcBorders>
              <w:top w:val="nil"/>
              <w:left w:val="nil"/>
              <w:bottom w:val="single" w:sz="4" w:space="0" w:color="auto"/>
              <w:right w:val="single" w:sz="4" w:space="0" w:color="auto"/>
            </w:tcBorders>
            <w:shd w:val="clear" w:color="auto" w:fill="auto"/>
            <w:noWrap/>
            <w:vAlign w:val="bottom"/>
            <w:hideMark/>
          </w:tcPr>
          <w:p w14:paraId="73FE178C"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5.542</w:t>
            </w:r>
          </w:p>
        </w:tc>
        <w:tc>
          <w:tcPr>
            <w:tcW w:w="990" w:type="dxa"/>
            <w:tcBorders>
              <w:top w:val="nil"/>
              <w:left w:val="nil"/>
              <w:bottom w:val="single" w:sz="4" w:space="0" w:color="auto"/>
              <w:right w:val="single" w:sz="4" w:space="0" w:color="auto"/>
            </w:tcBorders>
            <w:shd w:val="clear" w:color="auto" w:fill="auto"/>
            <w:noWrap/>
            <w:vAlign w:val="bottom"/>
            <w:hideMark/>
          </w:tcPr>
          <w:p w14:paraId="75DA5948"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53</w:t>
            </w:r>
          </w:p>
        </w:tc>
        <w:tc>
          <w:tcPr>
            <w:tcW w:w="990" w:type="dxa"/>
            <w:tcBorders>
              <w:top w:val="nil"/>
              <w:left w:val="nil"/>
              <w:bottom w:val="single" w:sz="4" w:space="0" w:color="auto"/>
              <w:right w:val="single" w:sz="4" w:space="0" w:color="auto"/>
            </w:tcBorders>
            <w:shd w:val="clear" w:color="auto" w:fill="auto"/>
            <w:noWrap/>
            <w:vAlign w:val="bottom"/>
            <w:hideMark/>
          </w:tcPr>
          <w:p w14:paraId="54A01B76"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1D4A64E5"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Inferior frontal </w:t>
            </w:r>
            <w:proofErr w:type="spellStart"/>
            <w:r w:rsidRPr="003D018C">
              <w:rPr>
                <w:rFonts w:ascii="Times New Roman" w:eastAsia="Times New Roman" w:hAnsi="Times New Roman" w:cs="Times New Roman"/>
                <w:color w:val="000000"/>
              </w:rPr>
              <w:t>gyrus</w:t>
            </w:r>
            <w:proofErr w:type="spellEnd"/>
            <w:r w:rsidR="002D32D7" w:rsidRPr="003D018C">
              <w:rPr>
                <w:rFonts w:ascii="Times New Roman" w:eastAsia="Times New Roman" w:hAnsi="Times New Roman" w:cs="Times New Roman"/>
                <w:color w:val="000000"/>
              </w:rPr>
              <w:t xml:space="preserve"> p. </w:t>
            </w:r>
            <w:proofErr w:type="spellStart"/>
            <w:r w:rsidR="002D32D7" w:rsidRPr="003D018C">
              <w:rPr>
                <w:rFonts w:ascii="Times New Roman" w:eastAsia="Times New Roman" w:hAnsi="Times New Roman" w:cs="Times New Roman"/>
                <w:color w:val="000000"/>
              </w:rPr>
              <w:t>orbitalis</w:t>
            </w:r>
            <w:proofErr w:type="spellEnd"/>
            <w:r w:rsidR="002D32D7" w:rsidRPr="003D018C">
              <w:rPr>
                <w:rFonts w:ascii="Times New Roman" w:eastAsia="Times New Roman" w:hAnsi="Times New Roman" w:cs="Times New Roman"/>
                <w:color w:val="000000"/>
              </w:rPr>
              <w:t>/</w:t>
            </w:r>
            <w:proofErr w:type="spellStart"/>
            <w:r w:rsidR="002D32D7" w:rsidRPr="003D018C">
              <w:rPr>
                <w:rFonts w:ascii="Times New Roman" w:eastAsia="Times New Roman" w:hAnsi="Times New Roman" w:cs="Times New Roman"/>
                <w:color w:val="000000"/>
              </w:rPr>
              <w:t>triangularis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4A0D75AA"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C67A65" w:rsidRPr="003D018C" w14:paraId="352C9D9B"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07CC7DD3"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10.5</w:t>
            </w:r>
          </w:p>
        </w:tc>
        <w:tc>
          <w:tcPr>
            <w:tcW w:w="900" w:type="dxa"/>
            <w:tcBorders>
              <w:top w:val="nil"/>
              <w:left w:val="nil"/>
              <w:bottom w:val="single" w:sz="4" w:space="0" w:color="auto"/>
              <w:right w:val="single" w:sz="4" w:space="0" w:color="auto"/>
            </w:tcBorders>
            <w:shd w:val="clear" w:color="auto" w:fill="auto"/>
            <w:noWrap/>
            <w:vAlign w:val="bottom"/>
            <w:hideMark/>
          </w:tcPr>
          <w:p w14:paraId="4B03CD69"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-34.5</w:t>
            </w:r>
          </w:p>
        </w:tc>
        <w:tc>
          <w:tcPr>
            <w:tcW w:w="810" w:type="dxa"/>
            <w:tcBorders>
              <w:top w:val="nil"/>
              <w:left w:val="nil"/>
              <w:bottom w:val="single" w:sz="4" w:space="0" w:color="auto"/>
              <w:right w:val="single" w:sz="4" w:space="0" w:color="auto"/>
            </w:tcBorders>
            <w:shd w:val="clear" w:color="auto" w:fill="auto"/>
            <w:noWrap/>
            <w:vAlign w:val="bottom"/>
            <w:hideMark/>
          </w:tcPr>
          <w:p w14:paraId="6BEC1E9B"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50.5</w:t>
            </w:r>
          </w:p>
        </w:tc>
        <w:tc>
          <w:tcPr>
            <w:tcW w:w="1170" w:type="dxa"/>
            <w:tcBorders>
              <w:top w:val="nil"/>
              <w:left w:val="nil"/>
              <w:bottom w:val="single" w:sz="4" w:space="0" w:color="auto"/>
              <w:right w:val="single" w:sz="4" w:space="0" w:color="auto"/>
            </w:tcBorders>
            <w:shd w:val="clear" w:color="auto" w:fill="auto"/>
            <w:noWrap/>
            <w:vAlign w:val="bottom"/>
            <w:hideMark/>
          </w:tcPr>
          <w:p w14:paraId="5C5F0037"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5.788</w:t>
            </w:r>
          </w:p>
        </w:tc>
        <w:tc>
          <w:tcPr>
            <w:tcW w:w="990" w:type="dxa"/>
            <w:tcBorders>
              <w:top w:val="nil"/>
              <w:left w:val="nil"/>
              <w:bottom w:val="single" w:sz="4" w:space="0" w:color="auto"/>
              <w:right w:val="single" w:sz="4" w:space="0" w:color="auto"/>
            </w:tcBorders>
            <w:shd w:val="clear" w:color="auto" w:fill="auto"/>
            <w:noWrap/>
            <w:vAlign w:val="bottom"/>
            <w:hideMark/>
          </w:tcPr>
          <w:p w14:paraId="43982B00"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38</w:t>
            </w:r>
          </w:p>
        </w:tc>
        <w:tc>
          <w:tcPr>
            <w:tcW w:w="990" w:type="dxa"/>
            <w:tcBorders>
              <w:top w:val="nil"/>
              <w:left w:val="nil"/>
              <w:bottom w:val="single" w:sz="4" w:space="0" w:color="auto"/>
              <w:right w:val="single" w:sz="4" w:space="0" w:color="auto"/>
            </w:tcBorders>
            <w:shd w:val="clear" w:color="auto" w:fill="auto"/>
            <w:noWrap/>
            <w:vAlign w:val="bottom"/>
            <w:hideMark/>
          </w:tcPr>
          <w:p w14:paraId="3FB683DB"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57ED2EC4"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Superior frontal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4127F69C"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C67A65" w:rsidRPr="003D018C" w14:paraId="23E3901F"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0BA72279"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-55.5</w:t>
            </w:r>
          </w:p>
        </w:tc>
        <w:tc>
          <w:tcPr>
            <w:tcW w:w="900" w:type="dxa"/>
            <w:tcBorders>
              <w:top w:val="nil"/>
              <w:left w:val="nil"/>
              <w:bottom w:val="single" w:sz="4" w:space="0" w:color="auto"/>
              <w:right w:val="single" w:sz="4" w:space="0" w:color="auto"/>
            </w:tcBorders>
            <w:shd w:val="clear" w:color="auto" w:fill="auto"/>
            <w:noWrap/>
            <w:vAlign w:val="bottom"/>
            <w:hideMark/>
          </w:tcPr>
          <w:p w14:paraId="25E2234C"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58.5</w:t>
            </w:r>
          </w:p>
        </w:tc>
        <w:tc>
          <w:tcPr>
            <w:tcW w:w="810" w:type="dxa"/>
            <w:tcBorders>
              <w:top w:val="nil"/>
              <w:left w:val="nil"/>
              <w:bottom w:val="single" w:sz="4" w:space="0" w:color="auto"/>
              <w:right w:val="single" w:sz="4" w:space="0" w:color="auto"/>
            </w:tcBorders>
            <w:shd w:val="clear" w:color="auto" w:fill="auto"/>
            <w:noWrap/>
            <w:vAlign w:val="bottom"/>
            <w:hideMark/>
          </w:tcPr>
          <w:p w14:paraId="6F70DBF2"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23.5</w:t>
            </w:r>
          </w:p>
        </w:tc>
        <w:tc>
          <w:tcPr>
            <w:tcW w:w="1170" w:type="dxa"/>
            <w:tcBorders>
              <w:top w:val="nil"/>
              <w:left w:val="nil"/>
              <w:bottom w:val="single" w:sz="4" w:space="0" w:color="auto"/>
              <w:right w:val="single" w:sz="4" w:space="0" w:color="auto"/>
            </w:tcBorders>
            <w:shd w:val="clear" w:color="auto" w:fill="auto"/>
            <w:noWrap/>
            <w:vAlign w:val="bottom"/>
            <w:hideMark/>
          </w:tcPr>
          <w:p w14:paraId="57B2BBBD"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6.607</w:t>
            </w:r>
          </w:p>
        </w:tc>
        <w:tc>
          <w:tcPr>
            <w:tcW w:w="990" w:type="dxa"/>
            <w:tcBorders>
              <w:top w:val="nil"/>
              <w:left w:val="nil"/>
              <w:bottom w:val="single" w:sz="4" w:space="0" w:color="auto"/>
              <w:right w:val="single" w:sz="4" w:space="0" w:color="auto"/>
            </w:tcBorders>
            <w:shd w:val="clear" w:color="auto" w:fill="auto"/>
            <w:noWrap/>
            <w:vAlign w:val="bottom"/>
            <w:hideMark/>
          </w:tcPr>
          <w:p w14:paraId="7ED91FFE"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36</w:t>
            </w:r>
          </w:p>
        </w:tc>
        <w:tc>
          <w:tcPr>
            <w:tcW w:w="990" w:type="dxa"/>
            <w:tcBorders>
              <w:top w:val="nil"/>
              <w:left w:val="nil"/>
              <w:bottom w:val="single" w:sz="4" w:space="0" w:color="auto"/>
              <w:right w:val="single" w:sz="4" w:space="0" w:color="auto"/>
            </w:tcBorders>
            <w:shd w:val="clear" w:color="auto" w:fill="auto"/>
            <w:noWrap/>
            <w:vAlign w:val="bottom"/>
            <w:hideMark/>
          </w:tcPr>
          <w:p w14:paraId="6AAD4769"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tcBorders>
              <w:top w:val="nil"/>
              <w:left w:val="nil"/>
              <w:bottom w:val="single" w:sz="4" w:space="0" w:color="auto"/>
              <w:right w:val="single" w:sz="4" w:space="0" w:color="auto"/>
            </w:tcBorders>
            <w:shd w:val="clear" w:color="auto" w:fill="auto"/>
            <w:noWrap/>
            <w:vAlign w:val="bottom"/>
            <w:hideMark/>
          </w:tcPr>
          <w:p w14:paraId="149975F7"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Superior temporal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5E4F5102"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39</w:t>
            </w:r>
          </w:p>
        </w:tc>
      </w:tr>
      <w:tr w:rsidR="00961AF2" w:rsidRPr="003D018C" w14:paraId="24FD6FC1" w14:textId="77777777" w:rsidTr="00961AF2">
        <w:trPr>
          <w:trHeight w:val="300"/>
        </w:trPr>
        <w:tc>
          <w:tcPr>
            <w:tcW w:w="10815" w:type="dxa"/>
            <w:gridSpan w:val="8"/>
            <w:tcBorders>
              <w:top w:val="nil"/>
              <w:left w:val="single" w:sz="4" w:space="0" w:color="auto"/>
              <w:bottom w:val="single" w:sz="4" w:space="0" w:color="auto"/>
              <w:right w:val="single" w:sz="4" w:space="0" w:color="auto"/>
            </w:tcBorders>
            <w:shd w:val="clear" w:color="auto" w:fill="auto"/>
            <w:noWrap/>
            <w:vAlign w:val="bottom"/>
          </w:tcPr>
          <w:p w14:paraId="6C1CB94B" w14:textId="77777777" w:rsidR="00961AF2" w:rsidRPr="00521F52" w:rsidRDefault="00961AF2"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Activation grea</w:t>
            </w:r>
            <w:r w:rsidRPr="00521F52">
              <w:rPr>
                <w:rFonts w:ascii="Times New Roman" w:eastAsia="Times New Roman" w:hAnsi="Times New Roman" w:cs="Times New Roman"/>
                <w:color w:val="000000"/>
              </w:rPr>
              <w:t>ter for single words</w:t>
            </w:r>
          </w:p>
        </w:tc>
      </w:tr>
      <w:tr w:rsidR="00C67A65" w:rsidRPr="003D018C" w14:paraId="2378A383"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29B4FC2E"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4.5</w:t>
            </w:r>
          </w:p>
        </w:tc>
        <w:tc>
          <w:tcPr>
            <w:tcW w:w="900" w:type="dxa"/>
            <w:tcBorders>
              <w:top w:val="nil"/>
              <w:left w:val="nil"/>
              <w:bottom w:val="single" w:sz="4" w:space="0" w:color="auto"/>
              <w:right w:val="single" w:sz="4" w:space="0" w:color="auto"/>
            </w:tcBorders>
            <w:shd w:val="clear" w:color="auto" w:fill="auto"/>
            <w:noWrap/>
            <w:vAlign w:val="bottom"/>
            <w:hideMark/>
          </w:tcPr>
          <w:p w14:paraId="1F3B4BFA"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22.5</w:t>
            </w:r>
          </w:p>
        </w:tc>
        <w:tc>
          <w:tcPr>
            <w:tcW w:w="810" w:type="dxa"/>
            <w:tcBorders>
              <w:top w:val="nil"/>
              <w:left w:val="nil"/>
              <w:bottom w:val="single" w:sz="4" w:space="0" w:color="auto"/>
              <w:right w:val="single" w:sz="4" w:space="0" w:color="auto"/>
            </w:tcBorders>
            <w:shd w:val="clear" w:color="auto" w:fill="auto"/>
            <w:noWrap/>
            <w:vAlign w:val="bottom"/>
            <w:hideMark/>
          </w:tcPr>
          <w:p w14:paraId="40DE7270"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32.5</w:t>
            </w:r>
          </w:p>
        </w:tc>
        <w:tc>
          <w:tcPr>
            <w:tcW w:w="1170" w:type="dxa"/>
            <w:tcBorders>
              <w:top w:val="nil"/>
              <w:left w:val="nil"/>
              <w:bottom w:val="single" w:sz="4" w:space="0" w:color="auto"/>
              <w:right w:val="single" w:sz="4" w:space="0" w:color="auto"/>
            </w:tcBorders>
            <w:shd w:val="clear" w:color="auto" w:fill="auto"/>
            <w:noWrap/>
            <w:vAlign w:val="bottom"/>
            <w:hideMark/>
          </w:tcPr>
          <w:p w14:paraId="30D90A81"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-11.361</w:t>
            </w:r>
          </w:p>
        </w:tc>
        <w:tc>
          <w:tcPr>
            <w:tcW w:w="990" w:type="dxa"/>
            <w:tcBorders>
              <w:top w:val="nil"/>
              <w:left w:val="nil"/>
              <w:bottom w:val="single" w:sz="4" w:space="0" w:color="auto"/>
              <w:right w:val="single" w:sz="4" w:space="0" w:color="auto"/>
            </w:tcBorders>
            <w:shd w:val="clear" w:color="auto" w:fill="auto"/>
            <w:noWrap/>
            <w:vAlign w:val="bottom"/>
            <w:hideMark/>
          </w:tcPr>
          <w:p w14:paraId="1174CC36"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5882</w:t>
            </w:r>
          </w:p>
        </w:tc>
        <w:tc>
          <w:tcPr>
            <w:tcW w:w="990" w:type="dxa"/>
            <w:tcBorders>
              <w:top w:val="nil"/>
              <w:left w:val="nil"/>
              <w:bottom w:val="single" w:sz="4" w:space="0" w:color="auto"/>
              <w:right w:val="single" w:sz="4" w:space="0" w:color="auto"/>
            </w:tcBorders>
            <w:shd w:val="clear" w:color="auto" w:fill="auto"/>
            <w:noWrap/>
            <w:vAlign w:val="bottom"/>
            <w:hideMark/>
          </w:tcPr>
          <w:p w14:paraId="48CAE2D2"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4140" w:type="dxa"/>
            <w:tcBorders>
              <w:top w:val="nil"/>
              <w:left w:val="nil"/>
              <w:bottom w:val="single" w:sz="4" w:space="0" w:color="auto"/>
              <w:right w:val="single" w:sz="4" w:space="0" w:color="auto"/>
            </w:tcBorders>
            <w:shd w:val="clear" w:color="auto" w:fill="auto"/>
            <w:noWrap/>
            <w:vAlign w:val="bottom"/>
            <w:hideMark/>
          </w:tcPr>
          <w:p w14:paraId="2A6C7CC4"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Cingulate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(anterior to posterior), </w:t>
            </w:r>
            <w:proofErr w:type="spellStart"/>
            <w:r w:rsidRPr="003D018C">
              <w:rPr>
                <w:rFonts w:ascii="Times New Roman" w:eastAsia="Times New Roman" w:hAnsi="Times New Roman" w:cs="Times New Roman"/>
                <w:color w:val="000000"/>
              </w:rPr>
              <w:t>cuneus</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precuneus</w:t>
            </w:r>
            <w:proofErr w:type="spellEnd"/>
            <w:r w:rsidRPr="003D018C">
              <w:rPr>
                <w:rFonts w:ascii="Times New Roman" w:eastAsia="Times New Roman" w:hAnsi="Times New Roman" w:cs="Times New Roman"/>
                <w:color w:val="000000"/>
              </w:rPr>
              <w:t xml:space="preserve">, inferior parietal lobule, middle frontal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right </w:t>
            </w:r>
            <w:proofErr w:type="spellStart"/>
            <w:r w:rsidRPr="003D018C">
              <w:rPr>
                <w:rFonts w:ascii="Times New Roman" w:eastAsia="Times New Roman" w:hAnsi="Times New Roman" w:cs="Times New Roman"/>
                <w:color w:val="000000"/>
              </w:rPr>
              <w:t>parahippocampus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1EFB22F4"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9</w:t>
            </w:r>
          </w:p>
        </w:tc>
      </w:tr>
      <w:tr w:rsidR="00C67A65" w:rsidRPr="003D018C" w14:paraId="4A21B2EC"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6625AD42"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16.5</w:t>
            </w:r>
          </w:p>
        </w:tc>
        <w:tc>
          <w:tcPr>
            <w:tcW w:w="900" w:type="dxa"/>
            <w:tcBorders>
              <w:top w:val="nil"/>
              <w:left w:val="nil"/>
              <w:bottom w:val="single" w:sz="4" w:space="0" w:color="auto"/>
              <w:right w:val="single" w:sz="4" w:space="0" w:color="auto"/>
            </w:tcBorders>
            <w:shd w:val="clear" w:color="auto" w:fill="auto"/>
            <w:noWrap/>
            <w:vAlign w:val="bottom"/>
            <w:hideMark/>
          </w:tcPr>
          <w:p w14:paraId="4E74A08E"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70.5</w:t>
            </w:r>
          </w:p>
        </w:tc>
        <w:tc>
          <w:tcPr>
            <w:tcW w:w="810" w:type="dxa"/>
            <w:tcBorders>
              <w:top w:val="nil"/>
              <w:left w:val="nil"/>
              <w:bottom w:val="single" w:sz="4" w:space="0" w:color="auto"/>
              <w:right w:val="single" w:sz="4" w:space="0" w:color="auto"/>
            </w:tcBorders>
            <w:shd w:val="clear" w:color="auto" w:fill="auto"/>
            <w:noWrap/>
            <w:vAlign w:val="bottom"/>
            <w:hideMark/>
          </w:tcPr>
          <w:p w14:paraId="6B4050C8"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32.5</w:t>
            </w:r>
          </w:p>
        </w:tc>
        <w:tc>
          <w:tcPr>
            <w:tcW w:w="1170" w:type="dxa"/>
            <w:tcBorders>
              <w:top w:val="nil"/>
              <w:left w:val="nil"/>
              <w:bottom w:val="single" w:sz="4" w:space="0" w:color="auto"/>
              <w:right w:val="single" w:sz="4" w:space="0" w:color="auto"/>
            </w:tcBorders>
            <w:shd w:val="clear" w:color="auto" w:fill="auto"/>
            <w:noWrap/>
            <w:vAlign w:val="bottom"/>
            <w:hideMark/>
          </w:tcPr>
          <w:p w14:paraId="1D6809C3"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-11.843</w:t>
            </w:r>
          </w:p>
        </w:tc>
        <w:tc>
          <w:tcPr>
            <w:tcW w:w="990" w:type="dxa"/>
            <w:tcBorders>
              <w:top w:val="nil"/>
              <w:left w:val="nil"/>
              <w:bottom w:val="single" w:sz="4" w:space="0" w:color="auto"/>
              <w:right w:val="single" w:sz="4" w:space="0" w:color="auto"/>
            </w:tcBorders>
            <w:shd w:val="clear" w:color="auto" w:fill="auto"/>
            <w:noWrap/>
            <w:vAlign w:val="bottom"/>
            <w:hideMark/>
          </w:tcPr>
          <w:p w14:paraId="3B4B301E"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1046</w:t>
            </w:r>
          </w:p>
        </w:tc>
        <w:tc>
          <w:tcPr>
            <w:tcW w:w="990" w:type="dxa"/>
            <w:tcBorders>
              <w:top w:val="nil"/>
              <w:left w:val="nil"/>
              <w:bottom w:val="single" w:sz="4" w:space="0" w:color="auto"/>
              <w:right w:val="single" w:sz="4" w:space="0" w:color="auto"/>
            </w:tcBorders>
            <w:shd w:val="clear" w:color="auto" w:fill="auto"/>
            <w:noWrap/>
            <w:vAlign w:val="bottom"/>
            <w:hideMark/>
          </w:tcPr>
          <w:p w14:paraId="4E81C42B"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634F7438" w14:textId="77777777" w:rsidR="009A7A1E" w:rsidRPr="003D018C" w:rsidRDefault="009A7A1E" w:rsidP="009A7A1E">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Cuneus</w:t>
            </w:r>
            <w:proofErr w:type="spellEnd"/>
            <w:r w:rsidRPr="003D018C">
              <w:rPr>
                <w:rFonts w:ascii="Times New Roman" w:eastAsia="Times New Roman" w:hAnsi="Times New Roman" w:cs="Times New Roman"/>
                <w:color w:val="000000"/>
              </w:rPr>
              <w:t xml:space="preserve">, posterior cingulate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parahippocampal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7A2A76EF"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C67A65" w:rsidRPr="003D018C" w14:paraId="1B0C619E"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09D9EA92"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-31.5</w:t>
            </w:r>
          </w:p>
        </w:tc>
        <w:tc>
          <w:tcPr>
            <w:tcW w:w="900" w:type="dxa"/>
            <w:tcBorders>
              <w:top w:val="nil"/>
              <w:left w:val="nil"/>
              <w:bottom w:val="single" w:sz="4" w:space="0" w:color="auto"/>
              <w:right w:val="single" w:sz="4" w:space="0" w:color="auto"/>
            </w:tcBorders>
            <w:shd w:val="clear" w:color="auto" w:fill="auto"/>
            <w:noWrap/>
            <w:vAlign w:val="bottom"/>
            <w:hideMark/>
          </w:tcPr>
          <w:p w14:paraId="0808868F"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-37.5</w:t>
            </w:r>
          </w:p>
        </w:tc>
        <w:tc>
          <w:tcPr>
            <w:tcW w:w="810" w:type="dxa"/>
            <w:tcBorders>
              <w:top w:val="nil"/>
              <w:left w:val="nil"/>
              <w:bottom w:val="single" w:sz="4" w:space="0" w:color="auto"/>
              <w:right w:val="single" w:sz="4" w:space="0" w:color="auto"/>
            </w:tcBorders>
            <w:shd w:val="clear" w:color="auto" w:fill="auto"/>
            <w:noWrap/>
            <w:vAlign w:val="bottom"/>
            <w:hideMark/>
          </w:tcPr>
          <w:p w14:paraId="4A1ED32C"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35.5</w:t>
            </w:r>
          </w:p>
        </w:tc>
        <w:tc>
          <w:tcPr>
            <w:tcW w:w="1170" w:type="dxa"/>
            <w:tcBorders>
              <w:top w:val="nil"/>
              <w:left w:val="nil"/>
              <w:bottom w:val="single" w:sz="4" w:space="0" w:color="auto"/>
              <w:right w:val="single" w:sz="4" w:space="0" w:color="auto"/>
            </w:tcBorders>
            <w:shd w:val="clear" w:color="auto" w:fill="auto"/>
            <w:noWrap/>
            <w:vAlign w:val="bottom"/>
            <w:hideMark/>
          </w:tcPr>
          <w:p w14:paraId="1B9813CE"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-9.464</w:t>
            </w:r>
          </w:p>
        </w:tc>
        <w:tc>
          <w:tcPr>
            <w:tcW w:w="990" w:type="dxa"/>
            <w:tcBorders>
              <w:top w:val="nil"/>
              <w:left w:val="nil"/>
              <w:bottom w:val="single" w:sz="4" w:space="0" w:color="auto"/>
              <w:right w:val="single" w:sz="4" w:space="0" w:color="auto"/>
            </w:tcBorders>
            <w:shd w:val="clear" w:color="auto" w:fill="auto"/>
            <w:noWrap/>
            <w:vAlign w:val="bottom"/>
            <w:hideMark/>
          </w:tcPr>
          <w:p w14:paraId="343C90FD"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1022</w:t>
            </w:r>
          </w:p>
        </w:tc>
        <w:tc>
          <w:tcPr>
            <w:tcW w:w="990" w:type="dxa"/>
            <w:tcBorders>
              <w:top w:val="nil"/>
              <w:left w:val="nil"/>
              <w:bottom w:val="single" w:sz="4" w:space="0" w:color="auto"/>
              <w:right w:val="single" w:sz="4" w:space="0" w:color="auto"/>
            </w:tcBorders>
            <w:shd w:val="clear" w:color="auto" w:fill="auto"/>
            <w:noWrap/>
            <w:vAlign w:val="bottom"/>
            <w:hideMark/>
          </w:tcPr>
          <w:p w14:paraId="12931ADF"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tcBorders>
              <w:top w:val="nil"/>
              <w:left w:val="nil"/>
              <w:bottom w:val="single" w:sz="4" w:space="0" w:color="auto"/>
              <w:right w:val="single" w:sz="4" w:space="0" w:color="auto"/>
            </w:tcBorders>
            <w:shd w:val="clear" w:color="auto" w:fill="auto"/>
            <w:noWrap/>
            <w:vAlign w:val="bottom"/>
            <w:hideMark/>
          </w:tcPr>
          <w:p w14:paraId="307A9223"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Middle frontal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insula</w:t>
            </w:r>
          </w:p>
        </w:tc>
        <w:tc>
          <w:tcPr>
            <w:tcW w:w="900" w:type="dxa"/>
            <w:tcBorders>
              <w:top w:val="nil"/>
              <w:left w:val="nil"/>
              <w:bottom w:val="single" w:sz="4" w:space="0" w:color="auto"/>
              <w:right w:val="single" w:sz="4" w:space="0" w:color="auto"/>
            </w:tcBorders>
            <w:shd w:val="clear" w:color="auto" w:fill="auto"/>
            <w:noWrap/>
            <w:vAlign w:val="bottom"/>
            <w:hideMark/>
          </w:tcPr>
          <w:p w14:paraId="69451A3C"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C67A65" w:rsidRPr="003D018C" w14:paraId="377880C4"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45099A81"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7.5</w:t>
            </w:r>
          </w:p>
        </w:tc>
        <w:tc>
          <w:tcPr>
            <w:tcW w:w="900" w:type="dxa"/>
            <w:tcBorders>
              <w:top w:val="nil"/>
              <w:left w:val="nil"/>
              <w:bottom w:val="single" w:sz="4" w:space="0" w:color="auto"/>
              <w:right w:val="single" w:sz="4" w:space="0" w:color="auto"/>
            </w:tcBorders>
            <w:shd w:val="clear" w:color="auto" w:fill="auto"/>
            <w:noWrap/>
            <w:vAlign w:val="bottom"/>
            <w:hideMark/>
          </w:tcPr>
          <w:p w14:paraId="1C7911DE"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7.5</w:t>
            </w:r>
          </w:p>
        </w:tc>
        <w:tc>
          <w:tcPr>
            <w:tcW w:w="810" w:type="dxa"/>
            <w:tcBorders>
              <w:top w:val="nil"/>
              <w:left w:val="nil"/>
              <w:bottom w:val="single" w:sz="4" w:space="0" w:color="auto"/>
              <w:right w:val="single" w:sz="4" w:space="0" w:color="auto"/>
            </w:tcBorders>
            <w:shd w:val="clear" w:color="auto" w:fill="auto"/>
            <w:noWrap/>
            <w:vAlign w:val="bottom"/>
            <w:hideMark/>
          </w:tcPr>
          <w:p w14:paraId="6BAF44AB"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2.5</w:t>
            </w:r>
          </w:p>
        </w:tc>
        <w:tc>
          <w:tcPr>
            <w:tcW w:w="1170" w:type="dxa"/>
            <w:tcBorders>
              <w:top w:val="nil"/>
              <w:left w:val="nil"/>
              <w:bottom w:val="single" w:sz="4" w:space="0" w:color="auto"/>
              <w:right w:val="single" w:sz="4" w:space="0" w:color="auto"/>
            </w:tcBorders>
            <w:shd w:val="clear" w:color="auto" w:fill="auto"/>
            <w:noWrap/>
            <w:vAlign w:val="bottom"/>
            <w:hideMark/>
          </w:tcPr>
          <w:p w14:paraId="3DEA37DA"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-7.53</w:t>
            </w:r>
          </w:p>
        </w:tc>
        <w:tc>
          <w:tcPr>
            <w:tcW w:w="990" w:type="dxa"/>
            <w:tcBorders>
              <w:top w:val="nil"/>
              <w:left w:val="nil"/>
              <w:bottom w:val="single" w:sz="4" w:space="0" w:color="auto"/>
              <w:right w:val="single" w:sz="4" w:space="0" w:color="auto"/>
            </w:tcBorders>
            <w:shd w:val="clear" w:color="auto" w:fill="auto"/>
            <w:noWrap/>
            <w:vAlign w:val="bottom"/>
            <w:hideMark/>
          </w:tcPr>
          <w:p w14:paraId="5D6D770B"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177</w:t>
            </w:r>
          </w:p>
        </w:tc>
        <w:tc>
          <w:tcPr>
            <w:tcW w:w="990" w:type="dxa"/>
            <w:tcBorders>
              <w:top w:val="nil"/>
              <w:left w:val="nil"/>
              <w:bottom w:val="single" w:sz="4" w:space="0" w:color="auto"/>
              <w:right w:val="single" w:sz="4" w:space="0" w:color="auto"/>
            </w:tcBorders>
            <w:shd w:val="clear" w:color="auto" w:fill="auto"/>
            <w:noWrap/>
            <w:vAlign w:val="bottom"/>
            <w:hideMark/>
          </w:tcPr>
          <w:p w14:paraId="4B7CBA76"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4140" w:type="dxa"/>
            <w:tcBorders>
              <w:top w:val="nil"/>
              <w:left w:val="nil"/>
              <w:bottom w:val="single" w:sz="4" w:space="0" w:color="auto"/>
              <w:right w:val="single" w:sz="4" w:space="0" w:color="auto"/>
            </w:tcBorders>
            <w:shd w:val="clear" w:color="auto" w:fill="auto"/>
            <w:noWrap/>
            <w:vAlign w:val="bottom"/>
            <w:hideMark/>
          </w:tcPr>
          <w:p w14:paraId="0B0A1610"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Thalamus</w:t>
            </w:r>
          </w:p>
        </w:tc>
        <w:tc>
          <w:tcPr>
            <w:tcW w:w="900" w:type="dxa"/>
            <w:tcBorders>
              <w:top w:val="nil"/>
              <w:left w:val="nil"/>
              <w:bottom w:val="single" w:sz="4" w:space="0" w:color="auto"/>
              <w:right w:val="single" w:sz="4" w:space="0" w:color="auto"/>
            </w:tcBorders>
            <w:shd w:val="clear" w:color="auto" w:fill="auto"/>
            <w:noWrap/>
            <w:vAlign w:val="bottom"/>
            <w:hideMark/>
          </w:tcPr>
          <w:p w14:paraId="1CFD2B72"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C67A65" w:rsidRPr="003D018C" w14:paraId="68719CD7"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24F0BC91"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31.5</w:t>
            </w:r>
          </w:p>
        </w:tc>
        <w:tc>
          <w:tcPr>
            <w:tcW w:w="900" w:type="dxa"/>
            <w:tcBorders>
              <w:top w:val="nil"/>
              <w:left w:val="nil"/>
              <w:bottom w:val="single" w:sz="4" w:space="0" w:color="auto"/>
              <w:right w:val="single" w:sz="4" w:space="0" w:color="auto"/>
            </w:tcBorders>
            <w:shd w:val="clear" w:color="auto" w:fill="auto"/>
            <w:noWrap/>
            <w:vAlign w:val="bottom"/>
            <w:hideMark/>
          </w:tcPr>
          <w:p w14:paraId="427EC697"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40.5</w:t>
            </w:r>
          </w:p>
        </w:tc>
        <w:tc>
          <w:tcPr>
            <w:tcW w:w="810" w:type="dxa"/>
            <w:tcBorders>
              <w:top w:val="nil"/>
              <w:left w:val="nil"/>
              <w:bottom w:val="single" w:sz="4" w:space="0" w:color="auto"/>
              <w:right w:val="single" w:sz="4" w:space="0" w:color="auto"/>
            </w:tcBorders>
            <w:shd w:val="clear" w:color="auto" w:fill="auto"/>
            <w:noWrap/>
            <w:vAlign w:val="bottom"/>
            <w:hideMark/>
          </w:tcPr>
          <w:p w14:paraId="14956660"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-30.5</w:t>
            </w:r>
          </w:p>
        </w:tc>
        <w:tc>
          <w:tcPr>
            <w:tcW w:w="1170" w:type="dxa"/>
            <w:tcBorders>
              <w:top w:val="nil"/>
              <w:left w:val="nil"/>
              <w:bottom w:val="single" w:sz="4" w:space="0" w:color="auto"/>
              <w:right w:val="single" w:sz="4" w:space="0" w:color="auto"/>
            </w:tcBorders>
            <w:shd w:val="clear" w:color="auto" w:fill="auto"/>
            <w:noWrap/>
            <w:vAlign w:val="bottom"/>
            <w:hideMark/>
          </w:tcPr>
          <w:p w14:paraId="42852A58"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-5.772</w:t>
            </w:r>
          </w:p>
        </w:tc>
        <w:tc>
          <w:tcPr>
            <w:tcW w:w="990" w:type="dxa"/>
            <w:tcBorders>
              <w:top w:val="nil"/>
              <w:left w:val="nil"/>
              <w:bottom w:val="single" w:sz="4" w:space="0" w:color="auto"/>
              <w:right w:val="single" w:sz="4" w:space="0" w:color="auto"/>
            </w:tcBorders>
            <w:shd w:val="clear" w:color="auto" w:fill="auto"/>
            <w:noWrap/>
            <w:vAlign w:val="bottom"/>
            <w:hideMark/>
          </w:tcPr>
          <w:p w14:paraId="09B65806"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71</w:t>
            </w:r>
          </w:p>
        </w:tc>
        <w:tc>
          <w:tcPr>
            <w:tcW w:w="990" w:type="dxa"/>
            <w:tcBorders>
              <w:top w:val="nil"/>
              <w:left w:val="nil"/>
              <w:bottom w:val="single" w:sz="4" w:space="0" w:color="auto"/>
              <w:right w:val="single" w:sz="4" w:space="0" w:color="auto"/>
            </w:tcBorders>
            <w:shd w:val="clear" w:color="auto" w:fill="auto"/>
            <w:noWrap/>
            <w:vAlign w:val="bottom"/>
            <w:hideMark/>
          </w:tcPr>
          <w:p w14:paraId="335BA0CB"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5D345194"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Cerebellar tonsil</w:t>
            </w:r>
          </w:p>
        </w:tc>
        <w:tc>
          <w:tcPr>
            <w:tcW w:w="900" w:type="dxa"/>
            <w:tcBorders>
              <w:top w:val="nil"/>
              <w:left w:val="nil"/>
              <w:bottom w:val="single" w:sz="4" w:space="0" w:color="auto"/>
              <w:right w:val="single" w:sz="4" w:space="0" w:color="auto"/>
            </w:tcBorders>
            <w:shd w:val="clear" w:color="auto" w:fill="auto"/>
            <w:noWrap/>
            <w:vAlign w:val="bottom"/>
            <w:hideMark/>
          </w:tcPr>
          <w:p w14:paraId="3B2A7FB2"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C67A65" w:rsidRPr="003D018C" w14:paraId="68D9F739"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699AC164"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-16.5</w:t>
            </w:r>
          </w:p>
        </w:tc>
        <w:tc>
          <w:tcPr>
            <w:tcW w:w="900" w:type="dxa"/>
            <w:tcBorders>
              <w:top w:val="nil"/>
              <w:left w:val="nil"/>
              <w:bottom w:val="single" w:sz="4" w:space="0" w:color="auto"/>
              <w:right w:val="single" w:sz="4" w:space="0" w:color="auto"/>
            </w:tcBorders>
            <w:shd w:val="clear" w:color="auto" w:fill="auto"/>
            <w:noWrap/>
            <w:vAlign w:val="bottom"/>
            <w:hideMark/>
          </w:tcPr>
          <w:p w14:paraId="70F9F8A2"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-13.5</w:t>
            </w:r>
          </w:p>
        </w:tc>
        <w:tc>
          <w:tcPr>
            <w:tcW w:w="810" w:type="dxa"/>
            <w:tcBorders>
              <w:top w:val="nil"/>
              <w:left w:val="nil"/>
              <w:bottom w:val="single" w:sz="4" w:space="0" w:color="auto"/>
              <w:right w:val="single" w:sz="4" w:space="0" w:color="auto"/>
            </w:tcBorders>
            <w:shd w:val="clear" w:color="auto" w:fill="auto"/>
            <w:noWrap/>
            <w:vAlign w:val="bottom"/>
            <w:hideMark/>
          </w:tcPr>
          <w:p w14:paraId="40C460DA"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-0.5</w:t>
            </w:r>
          </w:p>
        </w:tc>
        <w:tc>
          <w:tcPr>
            <w:tcW w:w="1170" w:type="dxa"/>
            <w:tcBorders>
              <w:top w:val="nil"/>
              <w:left w:val="nil"/>
              <w:bottom w:val="single" w:sz="4" w:space="0" w:color="auto"/>
              <w:right w:val="single" w:sz="4" w:space="0" w:color="auto"/>
            </w:tcBorders>
            <w:shd w:val="clear" w:color="auto" w:fill="auto"/>
            <w:noWrap/>
            <w:vAlign w:val="bottom"/>
            <w:hideMark/>
          </w:tcPr>
          <w:p w14:paraId="48C46ABB"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-5.596</w:t>
            </w:r>
          </w:p>
        </w:tc>
        <w:tc>
          <w:tcPr>
            <w:tcW w:w="990" w:type="dxa"/>
            <w:tcBorders>
              <w:top w:val="nil"/>
              <w:left w:val="nil"/>
              <w:bottom w:val="single" w:sz="4" w:space="0" w:color="auto"/>
              <w:right w:val="single" w:sz="4" w:space="0" w:color="auto"/>
            </w:tcBorders>
            <w:shd w:val="clear" w:color="auto" w:fill="auto"/>
            <w:noWrap/>
            <w:vAlign w:val="bottom"/>
            <w:hideMark/>
          </w:tcPr>
          <w:p w14:paraId="323F521D"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45</w:t>
            </w:r>
          </w:p>
        </w:tc>
        <w:tc>
          <w:tcPr>
            <w:tcW w:w="990" w:type="dxa"/>
            <w:tcBorders>
              <w:top w:val="nil"/>
              <w:left w:val="nil"/>
              <w:bottom w:val="single" w:sz="4" w:space="0" w:color="auto"/>
              <w:right w:val="single" w:sz="4" w:space="0" w:color="auto"/>
            </w:tcBorders>
            <w:shd w:val="clear" w:color="auto" w:fill="auto"/>
            <w:noWrap/>
            <w:vAlign w:val="bottom"/>
            <w:hideMark/>
          </w:tcPr>
          <w:p w14:paraId="423DF5A1"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tcBorders>
              <w:top w:val="nil"/>
              <w:left w:val="nil"/>
              <w:bottom w:val="single" w:sz="4" w:space="0" w:color="auto"/>
              <w:right w:val="single" w:sz="4" w:space="0" w:color="auto"/>
            </w:tcBorders>
            <w:shd w:val="clear" w:color="auto" w:fill="auto"/>
            <w:noWrap/>
            <w:vAlign w:val="bottom"/>
            <w:hideMark/>
          </w:tcPr>
          <w:p w14:paraId="5E050C2F"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Putamen</w:t>
            </w:r>
          </w:p>
        </w:tc>
        <w:tc>
          <w:tcPr>
            <w:tcW w:w="900" w:type="dxa"/>
            <w:tcBorders>
              <w:top w:val="nil"/>
              <w:left w:val="nil"/>
              <w:bottom w:val="single" w:sz="4" w:space="0" w:color="auto"/>
              <w:right w:val="single" w:sz="4" w:space="0" w:color="auto"/>
            </w:tcBorders>
            <w:shd w:val="clear" w:color="auto" w:fill="auto"/>
            <w:noWrap/>
            <w:vAlign w:val="bottom"/>
            <w:hideMark/>
          </w:tcPr>
          <w:p w14:paraId="02B15A18"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C67A65" w:rsidRPr="003D018C" w14:paraId="00163A46"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0CEE41DE"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-43.5</w:t>
            </w:r>
          </w:p>
        </w:tc>
        <w:tc>
          <w:tcPr>
            <w:tcW w:w="900" w:type="dxa"/>
            <w:tcBorders>
              <w:top w:val="nil"/>
              <w:left w:val="nil"/>
              <w:bottom w:val="single" w:sz="4" w:space="0" w:color="auto"/>
              <w:right w:val="single" w:sz="4" w:space="0" w:color="auto"/>
            </w:tcBorders>
            <w:shd w:val="clear" w:color="auto" w:fill="auto"/>
            <w:noWrap/>
            <w:vAlign w:val="bottom"/>
            <w:hideMark/>
          </w:tcPr>
          <w:p w14:paraId="2B61AB4E"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4.5</w:t>
            </w:r>
          </w:p>
        </w:tc>
        <w:tc>
          <w:tcPr>
            <w:tcW w:w="810" w:type="dxa"/>
            <w:tcBorders>
              <w:top w:val="nil"/>
              <w:left w:val="nil"/>
              <w:bottom w:val="single" w:sz="4" w:space="0" w:color="auto"/>
              <w:right w:val="single" w:sz="4" w:space="0" w:color="auto"/>
            </w:tcBorders>
            <w:shd w:val="clear" w:color="auto" w:fill="auto"/>
            <w:noWrap/>
            <w:vAlign w:val="bottom"/>
            <w:hideMark/>
          </w:tcPr>
          <w:p w14:paraId="5CF59804"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23.5</w:t>
            </w:r>
          </w:p>
        </w:tc>
        <w:tc>
          <w:tcPr>
            <w:tcW w:w="1170" w:type="dxa"/>
            <w:tcBorders>
              <w:top w:val="nil"/>
              <w:left w:val="nil"/>
              <w:bottom w:val="single" w:sz="4" w:space="0" w:color="auto"/>
              <w:right w:val="single" w:sz="4" w:space="0" w:color="auto"/>
            </w:tcBorders>
            <w:shd w:val="clear" w:color="auto" w:fill="auto"/>
            <w:noWrap/>
            <w:vAlign w:val="bottom"/>
            <w:hideMark/>
          </w:tcPr>
          <w:p w14:paraId="54D5B2A2"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-4.884</w:t>
            </w:r>
          </w:p>
        </w:tc>
        <w:tc>
          <w:tcPr>
            <w:tcW w:w="990" w:type="dxa"/>
            <w:tcBorders>
              <w:top w:val="nil"/>
              <w:left w:val="nil"/>
              <w:bottom w:val="single" w:sz="4" w:space="0" w:color="auto"/>
              <w:right w:val="single" w:sz="4" w:space="0" w:color="auto"/>
            </w:tcBorders>
            <w:shd w:val="clear" w:color="auto" w:fill="auto"/>
            <w:noWrap/>
            <w:vAlign w:val="bottom"/>
            <w:hideMark/>
          </w:tcPr>
          <w:p w14:paraId="2532E13F"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30</w:t>
            </w:r>
          </w:p>
        </w:tc>
        <w:tc>
          <w:tcPr>
            <w:tcW w:w="990" w:type="dxa"/>
            <w:tcBorders>
              <w:top w:val="nil"/>
              <w:left w:val="nil"/>
              <w:bottom w:val="single" w:sz="4" w:space="0" w:color="auto"/>
              <w:right w:val="single" w:sz="4" w:space="0" w:color="auto"/>
            </w:tcBorders>
            <w:shd w:val="clear" w:color="auto" w:fill="auto"/>
            <w:noWrap/>
            <w:vAlign w:val="bottom"/>
            <w:hideMark/>
          </w:tcPr>
          <w:p w14:paraId="2BF7F30C"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tcBorders>
              <w:top w:val="nil"/>
              <w:left w:val="nil"/>
              <w:bottom w:val="single" w:sz="4" w:space="0" w:color="auto"/>
              <w:right w:val="single" w:sz="4" w:space="0" w:color="auto"/>
            </w:tcBorders>
            <w:shd w:val="clear" w:color="auto" w:fill="auto"/>
            <w:noWrap/>
            <w:vAlign w:val="bottom"/>
            <w:hideMark/>
          </w:tcPr>
          <w:p w14:paraId="6233DFEF" w14:textId="77777777" w:rsidR="009A7A1E" w:rsidRPr="003D018C" w:rsidRDefault="009A7A1E" w:rsidP="009A7A1E">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Precentral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7B22C616"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9A7A1E" w:rsidRPr="003D018C" w14:paraId="23D39207" w14:textId="77777777" w:rsidTr="00C67A65">
        <w:trPr>
          <w:trHeight w:val="300"/>
        </w:trPr>
        <w:tc>
          <w:tcPr>
            <w:tcW w:w="1081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C641B4" w14:textId="77777777" w:rsidR="009A7A1E" w:rsidRPr="003D018C" w:rsidRDefault="009A7A1E" w:rsidP="009A7A1E">
            <w:pPr>
              <w:jc w:val="center"/>
              <w:rPr>
                <w:rFonts w:ascii="Times New Roman" w:eastAsia="Times New Roman" w:hAnsi="Times New Roman" w:cs="Times New Roman"/>
                <w:color w:val="000000"/>
              </w:rPr>
            </w:pPr>
            <w:r w:rsidRPr="003D018C">
              <w:rPr>
                <w:rFonts w:ascii="Times New Roman" w:eastAsia="Times New Roman" w:hAnsi="Times New Roman" w:cs="Times New Roman"/>
                <w:color w:val="000000"/>
              </w:rPr>
              <w:t>LV 3</w:t>
            </w:r>
          </w:p>
        </w:tc>
      </w:tr>
      <w:tr w:rsidR="00961AF2" w:rsidRPr="003D018C" w14:paraId="3BD5AF17" w14:textId="77777777" w:rsidTr="00961AF2">
        <w:trPr>
          <w:trHeight w:val="300"/>
        </w:trPr>
        <w:tc>
          <w:tcPr>
            <w:tcW w:w="10815" w:type="dxa"/>
            <w:gridSpan w:val="8"/>
            <w:tcBorders>
              <w:top w:val="nil"/>
              <w:left w:val="single" w:sz="4" w:space="0" w:color="auto"/>
              <w:bottom w:val="single" w:sz="4" w:space="0" w:color="auto"/>
              <w:right w:val="single" w:sz="4" w:space="0" w:color="auto"/>
            </w:tcBorders>
            <w:shd w:val="clear" w:color="auto" w:fill="auto"/>
            <w:noWrap/>
            <w:vAlign w:val="bottom"/>
          </w:tcPr>
          <w:p w14:paraId="0695CC92" w14:textId="77777777" w:rsidR="00961AF2" w:rsidRPr="003D018C" w:rsidRDefault="00961AF2"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Activation greater for:  spoken passages, printed single words and false fonts</w:t>
            </w:r>
          </w:p>
        </w:tc>
      </w:tr>
      <w:tr w:rsidR="00C67A65" w:rsidRPr="003D018C" w14:paraId="799FB818"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0FAAEC16"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-34.5</w:t>
            </w:r>
          </w:p>
        </w:tc>
        <w:tc>
          <w:tcPr>
            <w:tcW w:w="900" w:type="dxa"/>
            <w:tcBorders>
              <w:top w:val="nil"/>
              <w:left w:val="nil"/>
              <w:bottom w:val="single" w:sz="4" w:space="0" w:color="auto"/>
              <w:right w:val="single" w:sz="4" w:space="0" w:color="auto"/>
            </w:tcBorders>
            <w:shd w:val="clear" w:color="auto" w:fill="auto"/>
            <w:noWrap/>
            <w:vAlign w:val="bottom"/>
            <w:hideMark/>
          </w:tcPr>
          <w:p w14:paraId="2B2FBC98"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40.5</w:t>
            </w:r>
          </w:p>
        </w:tc>
        <w:tc>
          <w:tcPr>
            <w:tcW w:w="810" w:type="dxa"/>
            <w:tcBorders>
              <w:top w:val="nil"/>
              <w:left w:val="nil"/>
              <w:bottom w:val="single" w:sz="4" w:space="0" w:color="auto"/>
              <w:right w:val="single" w:sz="4" w:space="0" w:color="auto"/>
            </w:tcBorders>
            <w:shd w:val="clear" w:color="auto" w:fill="auto"/>
            <w:noWrap/>
            <w:vAlign w:val="bottom"/>
            <w:hideMark/>
          </w:tcPr>
          <w:p w14:paraId="6162DA53"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-9.5</w:t>
            </w:r>
          </w:p>
        </w:tc>
        <w:tc>
          <w:tcPr>
            <w:tcW w:w="1170" w:type="dxa"/>
            <w:tcBorders>
              <w:top w:val="nil"/>
              <w:left w:val="nil"/>
              <w:bottom w:val="single" w:sz="4" w:space="0" w:color="auto"/>
              <w:right w:val="single" w:sz="4" w:space="0" w:color="auto"/>
            </w:tcBorders>
            <w:shd w:val="clear" w:color="auto" w:fill="auto"/>
            <w:noWrap/>
            <w:vAlign w:val="bottom"/>
            <w:hideMark/>
          </w:tcPr>
          <w:p w14:paraId="285E8A74"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6.756</w:t>
            </w:r>
          </w:p>
        </w:tc>
        <w:tc>
          <w:tcPr>
            <w:tcW w:w="990" w:type="dxa"/>
            <w:tcBorders>
              <w:top w:val="nil"/>
              <w:left w:val="nil"/>
              <w:bottom w:val="single" w:sz="4" w:space="0" w:color="auto"/>
              <w:right w:val="single" w:sz="4" w:space="0" w:color="auto"/>
            </w:tcBorders>
            <w:shd w:val="clear" w:color="auto" w:fill="auto"/>
            <w:noWrap/>
            <w:vAlign w:val="bottom"/>
            <w:hideMark/>
          </w:tcPr>
          <w:p w14:paraId="4DF257FC"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1362</w:t>
            </w:r>
          </w:p>
        </w:tc>
        <w:tc>
          <w:tcPr>
            <w:tcW w:w="990" w:type="dxa"/>
            <w:tcBorders>
              <w:top w:val="nil"/>
              <w:left w:val="nil"/>
              <w:bottom w:val="single" w:sz="4" w:space="0" w:color="auto"/>
              <w:right w:val="single" w:sz="4" w:space="0" w:color="auto"/>
            </w:tcBorders>
            <w:shd w:val="clear" w:color="auto" w:fill="auto"/>
            <w:noWrap/>
            <w:vAlign w:val="bottom"/>
            <w:hideMark/>
          </w:tcPr>
          <w:p w14:paraId="65264233"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tcBorders>
              <w:top w:val="nil"/>
              <w:left w:val="nil"/>
              <w:bottom w:val="single" w:sz="4" w:space="0" w:color="auto"/>
              <w:right w:val="single" w:sz="4" w:space="0" w:color="auto"/>
            </w:tcBorders>
            <w:shd w:val="clear" w:color="auto" w:fill="auto"/>
            <w:noWrap/>
            <w:vAlign w:val="bottom"/>
            <w:hideMark/>
          </w:tcPr>
          <w:p w14:paraId="07C68EB3" w14:textId="77777777" w:rsidR="009A7A1E" w:rsidRPr="003D018C" w:rsidRDefault="009A7A1E" w:rsidP="009A7A1E">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Parahippocampal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fusiform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insula</w:t>
            </w:r>
          </w:p>
        </w:tc>
        <w:tc>
          <w:tcPr>
            <w:tcW w:w="900" w:type="dxa"/>
            <w:tcBorders>
              <w:top w:val="nil"/>
              <w:left w:val="nil"/>
              <w:bottom w:val="single" w:sz="4" w:space="0" w:color="auto"/>
              <w:right w:val="single" w:sz="4" w:space="0" w:color="auto"/>
            </w:tcBorders>
            <w:shd w:val="clear" w:color="auto" w:fill="auto"/>
            <w:noWrap/>
            <w:vAlign w:val="bottom"/>
            <w:hideMark/>
          </w:tcPr>
          <w:p w14:paraId="675D1947"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C67A65" w:rsidRPr="003D018C" w14:paraId="4311755B"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7F6661DB"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31.5</w:t>
            </w:r>
          </w:p>
        </w:tc>
        <w:tc>
          <w:tcPr>
            <w:tcW w:w="900" w:type="dxa"/>
            <w:tcBorders>
              <w:top w:val="nil"/>
              <w:left w:val="nil"/>
              <w:bottom w:val="single" w:sz="4" w:space="0" w:color="auto"/>
              <w:right w:val="single" w:sz="4" w:space="0" w:color="auto"/>
            </w:tcBorders>
            <w:shd w:val="clear" w:color="auto" w:fill="auto"/>
            <w:noWrap/>
            <w:vAlign w:val="bottom"/>
            <w:hideMark/>
          </w:tcPr>
          <w:p w14:paraId="15C5198E"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49.5</w:t>
            </w:r>
          </w:p>
        </w:tc>
        <w:tc>
          <w:tcPr>
            <w:tcW w:w="810" w:type="dxa"/>
            <w:tcBorders>
              <w:top w:val="nil"/>
              <w:left w:val="nil"/>
              <w:bottom w:val="single" w:sz="4" w:space="0" w:color="auto"/>
              <w:right w:val="single" w:sz="4" w:space="0" w:color="auto"/>
            </w:tcBorders>
            <w:shd w:val="clear" w:color="auto" w:fill="auto"/>
            <w:noWrap/>
            <w:vAlign w:val="bottom"/>
            <w:hideMark/>
          </w:tcPr>
          <w:p w14:paraId="45720DF7"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-9.5</w:t>
            </w:r>
          </w:p>
        </w:tc>
        <w:tc>
          <w:tcPr>
            <w:tcW w:w="1170" w:type="dxa"/>
            <w:tcBorders>
              <w:top w:val="nil"/>
              <w:left w:val="nil"/>
              <w:bottom w:val="single" w:sz="4" w:space="0" w:color="auto"/>
              <w:right w:val="single" w:sz="4" w:space="0" w:color="auto"/>
            </w:tcBorders>
            <w:shd w:val="clear" w:color="auto" w:fill="auto"/>
            <w:noWrap/>
            <w:vAlign w:val="bottom"/>
            <w:hideMark/>
          </w:tcPr>
          <w:p w14:paraId="438E8B1B"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6.873</w:t>
            </w:r>
          </w:p>
        </w:tc>
        <w:tc>
          <w:tcPr>
            <w:tcW w:w="990" w:type="dxa"/>
            <w:tcBorders>
              <w:top w:val="nil"/>
              <w:left w:val="nil"/>
              <w:bottom w:val="single" w:sz="4" w:space="0" w:color="auto"/>
              <w:right w:val="single" w:sz="4" w:space="0" w:color="auto"/>
            </w:tcBorders>
            <w:shd w:val="clear" w:color="auto" w:fill="auto"/>
            <w:noWrap/>
            <w:vAlign w:val="bottom"/>
            <w:hideMark/>
          </w:tcPr>
          <w:p w14:paraId="4E7B647F"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226</w:t>
            </w:r>
          </w:p>
        </w:tc>
        <w:tc>
          <w:tcPr>
            <w:tcW w:w="990" w:type="dxa"/>
            <w:tcBorders>
              <w:top w:val="nil"/>
              <w:left w:val="nil"/>
              <w:bottom w:val="single" w:sz="4" w:space="0" w:color="auto"/>
              <w:right w:val="single" w:sz="4" w:space="0" w:color="auto"/>
            </w:tcBorders>
            <w:shd w:val="clear" w:color="auto" w:fill="auto"/>
            <w:noWrap/>
            <w:vAlign w:val="bottom"/>
            <w:hideMark/>
          </w:tcPr>
          <w:p w14:paraId="6ECB463C"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07524D6F" w14:textId="77777777" w:rsidR="009A7A1E" w:rsidRPr="003D018C" w:rsidRDefault="009A7A1E" w:rsidP="009A7A1E">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Parahippocampal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fusiform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7B714282"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C67A65" w:rsidRPr="003D018C" w14:paraId="7475FA81"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0FCFEEEA"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40.5</w:t>
            </w:r>
          </w:p>
        </w:tc>
        <w:tc>
          <w:tcPr>
            <w:tcW w:w="900" w:type="dxa"/>
            <w:tcBorders>
              <w:top w:val="nil"/>
              <w:left w:val="nil"/>
              <w:bottom w:val="single" w:sz="4" w:space="0" w:color="auto"/>
              <w:right w:val="single" w:sz="4" w:space="0" w:color="auto"/>
            </w:tcBorders>
            <w:shd w:val="clear" w:color="auto" w:fill="auto"/>
            <w:noWrap/>
            <w:vAlign w:val="bottom"/>
            <w:hideMark/>
          </w:tcPr>
          <w:p w14:paraId="370D4C18"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1.5</w:t>
            </w:r>
          </w:p>
        </w:tc>
        <w:tc>
          <w:tcPr>
            <w:tcW w:w="810" w:type="dxa"/>
            <w:tcBorders>
              <w:top w:val="nil"/>
              <w:left w:val="nil"/>
              <w:bottom w:val="single" w:sz="4" w:space="0" w:color="auto"/>
              <w:right w:val="single" w:sz="4" w:space="0" w:color="auto"/>
            </w:tcBorders>
            <w:shd w:val="clear" w:color="auto" w:fill="auto"/>
            <w:noWrap/>
            <w:vAlign w:val="bottom"/>
            <w:hideMark/>
          </w:tcPr>
          <w:p w14:paraId="142CFA55"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11.5</w:t>
            </w:r>
          </w:p>
        </w:tc>
        <w:tc>
          <w:tcPr>
            <w:tcW w:w="1170" w:type="dxa"/>
            <w:tcBorders>
              <w:top w:val="nil"/>
              <w:left w:val="nil"/>
              <w:bottom w:val="single" w:sz="4" w:space="0" w:color="auto"/>
              <w:right w:val="single" w:sz="4" w:space="0" w:color="auto"/>
            </w:tcBorders>
            <w:shd w:val="clear" w:color="auto" w:fill="auto"/>
            <w:noWrap/>
            <w:vAlign w:val="bottom"/>
            <w:hideMark/>
          </w:tcPr>
          <w:p w14:paraId="1C8C388B"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4.667</w:t>
            </w:r>
          </w:p>
        </w:tc>
        <w:tc>
          <w:tcPr>
            <w:tcW w:w="990" w:type="dxa"/>
            <w:tcBorders>
              <w:top w:val="nil"/>
              <w:left w:val="nil"/>
              <w:bottom w:val="single" w:sz="4" w:space="0" w:color="auto"/>
              <w:right w:val="single" w:sz="4" w:space="0" w:color="auto"/>
            </w:tcBorders>
            <w:shd w:val="clear" w:color="auto" w:fill="auto"/>
            <w:noWrap/>
            <w:vAlign w:val="bottom"/>
            <w:hideMark/>
          </w:tcPr>
          <w:p w14:paraId="4A61DFAC"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139</w:t>
            </w:r>
          </w:p>
        </w:tc>
        <w:tc>
          <w:tcPr>
            <w:tcW w:w="990" w:type="dxa"/>
            <w:tcBorders>
              <w:top w:val="nil"/>
              <w:left w:val="nil"/>
              <w:bottom w:val="single" w:sz="4" w:space="0" w:color="auto"/>
              <w:right w:val="single" w:sz="4" w:space="0" w:color="auto"/>
            </w:tcBorders>
            <w:shd w:val="clear" w:color="auto" w:fill="auto"/>
            <w:noWrap/>
            <w:vAlign w:val="bottom"/>
            <w:hideMark/>
          </w:tcPr>
          <w:p w14:paraId="27CEA5A6"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3DB594D1"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Insula</w:t>
            </w:r>
          </w:p>
        </w:tc>
        <w:tc>
          <w:tcPr>
            <w:tcW w:w="900" w:type="dxa"/>
            <w:tcBorders>
              <w:top w:val="nil"/>
              <w:left w:val="nil"/>
              <w:bottom w:val="single" w:sz="4" w:space="0" w:color="auto"/>
              <w:right w:val="single" w:sz="4" w:space="0" w:color="auto"/>
            </w:tcBorders>
            <w:shd w:val="clear" w:color="auto" w:fill="auto"/>
            <w:noWrap/>
            <w:vAlign w:val="bottom"/>
            <w:hideMark/>
          </w:tcPr>
          <w:p w14:paraId="7A1AE2A6"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13</w:t>
            </w:r>
          </w:p>
        </w:tc>
      </w:tr>
      <w:tr w:rsidR="00C67A65" w:rsidRPr="003D018C" w14:paraId="0E1108E7"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6D181EF9"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-19.5</w:t>
            </w:r>
          </w:p>
        </w:tc>
        <w:tc>
          <w:tcPr>
            <w:tcW w:w="900" w:type="dxa"/>
            <w:tcBorders>
              <w:top w:val="nil"/>
              <w:left w:val="nil"/>
              <w:bottom w:val="single" w:sz="4" w:space="0" w:color="auto"/>
              <w:right w:val="single" w:sz="4" w:space="0" w:color="auto"/>
            </w:tcBorders>
            <w:shd w:val="clear" w:color="auto" w:fill="auto"/>
            <w:noWrap/>
            <w:vAlign w:val="bottom"/>
            <w:hideMark/>
          </w:tcPr>
          <w:p w14:paraId="516916E4"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58.5</w:t>
            </w:r>
          </w:p>
        </w:tc>
        <w:tc>
          <w:tcPr>
            <w:tcW w:w="810" w:type="dxa"/>
            <w:tcBorders>
              <w:top w:val="nil"/>
              <w:left w:val="nil"/>
              <w:bottom w:val="single" w:sz="4" w:space="0" w:color="auto"/>
              <w:right w:val="single" w:sz="4" w:space="0" w:color="auto"/>
            </w:tcBorders>
            <w:shd w:val="clear" w:color="auto" w:fill="auto"/>
            <w:noWrap/>
            <w:vAlign w:val="bottom"/>
            <w:hideMark/>
          </w:tcPr>
          <w:p w14:paraId="479FF9FA"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65.5</w:t>
            </w:r>
          </w:p>
        </w:tc>
        <w:tc>
          <w:tcPr>
            <w:tcW w:w="1170" w:type="dxa"/>
            <w:tcBorders>
              <w:top w:val="nil"/>
              <w:left w:val="nil"/>
              <w:bottom w:val="single" w:sz="4" w:space="0" w:color="auto"/>
              <w:right w:val="single" w:sz="4" w:space="0" w:color="auto"/>
            </w:tcBorders>
            <w:shd w:val="clear" w:color="auto" w:fill="auto"/>
            <w:noWrap/>
            <w:vAlign w:val="bottom"/>
            <w:hideMark/>
          </w:tcPr>
          <w:p w14:paraId="5F45BACB"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4.021</w:t>
            </w:r>
          </w:p>
        </w:tc>
        <w:tc>
          <w:tcPr>
            <w:tcW w:w="990" w:type="dxa"/>
            <w:tcBorders>
              <w:top w:val="nil"/>
              <w:left w:val="nil"/>
              <w:bottom w:val="single" w:sz="4" w:space="0" w:color="auto"/>
              <w:right w:val="single" w:sz="4" w:space="0" w:color="auto"/>
            </w:tcBorders>
            <w:shd w:val="clear" w:color="auto" w:fill="auto"/>
            <w:noWrap/>
            <w:vAlign w:val="bottom"/>
            <w:hideMark/>
          </w:tcPr>
          <w:p w14:paraId="111BE8D2"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134</w:t>
            </w:r>
          </w:p>
        </w:tc>
        <w:tc>
          <w:tcPr>
            <w:tcW w:w="990" w:type="dxa"/>
            <w:tcBorders>
              <w:top w:val="nil"/>
              <w:left w:val="nil"/>
              <w:bottom w:val="single" w:sz="4" w:space="0" w:color="auto"/>
              <w:right w:val="single" w:sz="4" w:space="0" w:color="auto"/>
            </w:tcBorders>
            <w:shd w:val="clear" w:color="auto" w:fill="auto"/>
            <w:noWrap/>
            <w:vAlign w:val="bottom"/>
            <w:hideMark/>
          </w:tcPr>
          <w:p w14:paraId="76BF896B"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tcBorders>
              <w:top w:val="nil"/>
              <w:left w:val="nil"/>
              <w:bottom w:val="single" w:sz="4" w:space="0" w:color="auto"/>
              <w:right w:val="single" w:sz="4" w:space="0" w:color="auto"/>
            </w:tcBorders>
            <w:shd w:val="clear" w:color="auto" w:fill="auto"/>
            <w:noWrap/>
            <w:vAlign w:val="bottom"/>
            <w:hideMark/>
          </w:tcPr>
          <w:p w14:paraId="2D07B280"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Superior parietal lobule</w:t>
            </w:r>
          </w:p>
        </w:tc>
        <w:tc>
          <w:tcPr>
            <w:tcW w:w="900" w:type="dxa"/>
            <w:tcBorders>
              <w:top w:val="nil"/>
              <w:left w:val="nil"/>
              <w:bottom w:val="single" w:sz="4" w:space="0" w:color="auto"/>
              <w:right w:val="single" w:sz="4" w:space="0" w:color="auto"/>
            </w:tcBorders>
            <w:shd w:val="clear" w:color="auto" w:fill="auto"/>
            <w:noWrap/>
            <w:vAlign w:val="bottom"/>
            <w:hideMark/>
          </w:tcPr>
          <w:p w14:paraId="1B57B03E"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C67A65" w:rsidRPr="003D018C" w14:paraId="203A99A1"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3E8F393F"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-46.5</w:t>
            </w:r>
          </w:p>
        </w:tc>
        <w:tc>
          <w:tcPr>
            <w:tcW w:w="900" w:type="dxa"/>
            <w:tcBorders>
              <w:top w:val="nil"/>
              <w:left w:val="nil"/>
              <w:bottom w:val="single" w:sz="4" w:space="0" w:color="auto"/>
              <w:right w:val="single" w:sz="4" w:space="0" w:color="auto"/>
            </w:tcBorders>
            <w:shd w:val="clear" w:color="auto" w:fill="auto"/>
            <w:noWrap/>
            <w:vAlign w:val="bottom"/>
            <w:hideMark/>
          </w:tcPr>
          <w:p w14:paraId="1793E9A0"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-37.5</w:t>
            </w:r>
          </w:p>
        </w:tc>
        <w:tc>
          <w:tcPr>
            <w:tcW w:w="810" w:type="dxa"/>
            <w:tcBorders>
              <w:top w:val="nil"/>
              <w:left w:val="nil"/>
              <w:bottom w:val="single" w:sz="4" w:space="0" w:color="auto"/>
              <w:right w:val="single" w:sz="4" w:space="0" w:color="auto"/>
            </w:tcBorders>
            <w:shd w:val="clear" w:color="auto" w:fill="auto"/>
            <w:noWrap/>
            <w:vAlign w:val="bottom"/>
            <w:hideMark/>
          </w:tcPr>
          <w:p w14:paraId="20765A65"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-9.5</w:t>
            </w:r>
          </w:p>
        </w:tc>
        <w:tc>
          <w:tcPr>
            <w:tcW w:w="1170" w:type="dxa"/>
            <w:tcBorders>
              <w:top w:val="nil"/>
              <w:left w:val="nil"/>
              <w:bottom w:val="single" w:sz="4" w:space="0" w:color="auto"/>
              <w:right w:val="single" w:sz="4" w:space="0" w:color="auto"/>
            </w:tcBorders>
            <w:shd w:val="clear" w:color="auto" w:fill="auto"/>
            <w:noWrap/>
            <w:vAlign w:val="bottom"/>
            <w:hideMark/>
          </w:tcPr>
          <w:p w14:paraId="7776A22A"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4.378</w:t>
            </w:r>
          </w:p>
        </w:tc>
        <w:tc>
          <w:tcPr>
            <w:tcW w:w="990" w:type="dxa"/>
            <w:tcBorders>
              <w:top w:val="nil"/>
              <w:left w:val="nil"/>
              <w:bottom w:val="single" w:sz="4" w:space="0" w:color="auto"/>
              <w:right w:val="single" w:sz="4" w:space="0" w:color="auto"/>
            </w:tcBorders>
            <w:shd w:val="clear" w:color="auto" w:fill="auto"/>
            <w:noWrap/>
            <w:vAlign w:val="bottom"/>
            <w:hideMark/>
          </w:tcPr>
          <w:p w14:paraId="1D381E6B"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91</w:t>
            </w:r>
          </w:p>
        </w:tc>
        <w:tc>
          <w:tcPr>
            <w:tcW w:w="990" w:type="dxa"/>
            <w:tcBorders>
              <w:top w:val="nil"/>
              <w:left w:val="nil"/>
              <w:bottom w:val="single" w:sz="4" w:space="0" w:color="auto"/>
              <w:right w:val="single" w:sz="4" w:space="0" w:color="auto"/>
            </w:tcBorders>
            <w:shd w:val="clear" w:color="auto" w:fill="auto"/>
            <w:noWrap/>
            <w:vAlign w:val="bottom"/>
            <w:hideMark/>
          </w:tcPr>
          <w:p w14:paraId="0CF3BDC6"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tcBorders>
              <w:top w:val="nil"/>
              <w:left w:val="nil"/>
              <w:bottom w:val="single" w:sz="4" w:space="0" w:color="auto"/>
              <w:right w:val="single" w:sz="4" w:space="0" w:color="auto"/>
            </w:tcBorders>
            <w:shd w:val="clear" w:color="auto" w:fill="auto"/>
            <w:noWrap/>
            <w:vAlign w:val="bottom"/>
            <w:hideMark/>
          </w:tcPr>
          <w:p w14:paraId="7DC412AB"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Middle frontal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660D1DBC"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47</w:t>
            </w:r>
          </w:p>
        </w:tc>
      </w:tr>
      <w:tr w:rsidR="00C67A65" w:rsidRPr="003D018C" w14:paraId="6A4A0F99"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03247149"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-55.5</w:t>
            </w:r>
          </w:p>
        </w:tc>
        <w:tc>
          <w:tcPr>
            <w:tcW w:w="900" w:type="dxa"/>
            <w:tcBorders>
              <w:top w:val="nil"/>
              <w:left w:val="nil"/>
              <w:bottom w:val="single" w:sz="4" w:space="0" w:color="auto"/>
              <w:right w:val="single" w:sz="4" w:space="0" w:color="auto"/>
            </w:tcBorders>
            <w:shd w:val="clear" w:color="auto" w:fill="auto"/>
            <w:noWrap/>
            <w:vAlign w:val="bottom"/>
            <w:hideMark/>
          </w:tcPr>
          <w:p w14:paraId="281AAF0D"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-10.5</w:t>
            </w:r>
          </w:p>
        </w:tc>
        <w:tc>
          <w:tcPr>
            <w:tcW w:w="810" w:type="dxa"/>
            <w:tcBorders>
              <w:top w:val="nil"/>
              <w:left w:val="nil"/>
              <w:bottom w:val="single" w:sz="4" w:space="0" w:color="auto"/>
              <w:right w:val="single" w:sz="4" w:space="0" w:color="auto"/>
            </w:tcBorders>
            <w:shd w:val="clear" w:color="auto" w:fill="auto"/>
            <w:noWrap/>
            <w:vAlign w:val="bottom"/>
            <w:hideMark/>
          </w:tcPr>
          <w:p w14:paraId="22BA3BAD"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-3.5</w:t>
            </w:r>
          </w:p>
        </w:tc>
        <w:tc>
          <w:tcPr>
            <w:tcW w:w="1170" w:type="dxa"/>
            <w:tcBorders>
              <w:top w:val="nil"/>
              <w:left w:val="nil"/>
              <w:bottom w:val="single" w:sz="4" w:space="0" w:color="auto"/>
              <w:right w:val="single" w:sz="4" w:space="0" w:color="auto"/>
            </w:tcBorders>
            <w:shd w:val="clear" w:color="auto" w:fill="auto"/>
            <w:noWrap/>
            <w:vAlign w:val="bottom"/>
            <w:hideMark/>
          </w:tcPr>
          <w:p w14:paraId="5D901DEF"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3.997</w:t>
            </w:r>
          </w:p>
        </w:tc>
        <w:tc>
          <w:tcPr>
            <w:tcW w:w="990" w:type="dxa"/>
            <w:tcBorders>
              <w:top w:val="nil"/>
              <w:left w:val="nil"/>
              <w:bottom w:val="single" w:sz="4" w:space="0" w:color="auto"/>
              <w:right w:val="single" w:sz="4" w:space="0" w:color="auto"/>
            </w:tcBorders>
            <w:shd w:val="clear" w:color="auto" w:fill="auto"/>
            <w:noWrap/>
            <w:vAlign w:val="bottom"/>
            <w:hideMark/>
          </w:tcPr>
          <w:p w14:paraId="7CD93B9A"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64</w:t>
            </w:r>
          </w:p>
        </w:tc>
        <w:tc>
          <w:tcPr>
            <w:tcW w:w="990" w:type="dxa"/>
            <w:tcBorders>
              <w:top w:val="nil"/>
              <w:left w:val="nil"/>
              <w:bottom w:val="single" w:sz="4" w:space="0" w:color="auto"/>
              <w:right w:val="single" w:sz="4" w:space="0" w:color="auto"/>
            </w:tcBorders>
            <w:shd w:val="clear" w:color="auto" w:fill="auto"/>
            <w:noWrap/>
            <w:vAlign w:val="bottom"/>
            <w:hideMark/>
          </w:tcPr>
          <w:p w14:paraId="34D084B9"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tcBorders>
              <w:top w:val="nil"/>
              <w:left w:val="nil"/>
              <w:bottom w:val="single" w:sz="4" w:space="0" w:color="auto"/>
              <w:right w:val="single" w:sz="4" w:space="0" w:color="auto"/>
            </w:tcBorders>
            <w:shd w:val="clear" w:color="auto" w:fill="auto"/>
            <w:noWrap/>
            <w:vAlign w:val="bottom"/>
            <w:hideMark/>
          </w:tcPr>
          <w:p w14:paraId="3E8077C3"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Superior temporal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617F4369"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22</w:t>
            </w:r>
          </w:p>
        </w:tc>
      </w:tr>
      <w:tr w:rsidR="00C67A65" w:rsidRPr="003D018C" w14:paraId="376BAF5D"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36455579"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43.5</w:t>
            </w:r>
          </w:p>
        </w:tc>
        <w:tc>
          <w:tcPr>
            <w:tcW w:w="900" w:type="dxa"/>
            <w:tcBorders>
              <w:top w:val="nil"/>
              <w:left w:val="nil"/>
              <w:bottom w:val="single" w:sz="4" w:space="0" w:color="auto"/>
              <w:right w:val="single" w:sz="4" w:space="0" w:color="auto"/>
            </w:tcBorders>
            <w:shd w:val="clear" w:color="auto" w:fill="auto"/>
            <w:noWrap/>
            <w:vAlign w:val="bottom"/>
            <w:hideMark/>
          </w:tcPr>
          <w:p w14:paraId="1CECC439"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-37.5</w:t>
            </w:r>
          </w:p>
        </w:tc>
        <w:tc>
          <w:tcPr>
            <w:tcW w:w="810" w:type="dxa"/>
            <w:tcBorders>
              <w:top w:val="nil"/>
              <w:left w:val="nil"/>
              <w:bottom w:val="single" w:sz="4" w:space="0" w:color="auto"/>
              <w:right w:val="single" w:sz="4" w:space="0" w:color="auto"/>
            </w:tcBorders>
            <w:shd w:val="clear" w:color="auto" w:fill="auto"/>
            <w:noWrap/>
            <w:vAlign w:val="bottom"/>
            <w:hideMark/>
          </w:tcPr>
          <w:p w14:paraId="42307A33"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-9.5</w:t>
            </w:r>
          </w:p>
        </w:tc>
        <w:tc>
          <w:tcPr>
            <w:tcW w:w="1170" w:type="dxa"/>
            <w:tcBorders>
              <w:top w:val="nil"/>
              <w:left w:val="nil"/>
              <w:bottom w:val="single" w:sz="4" w:space="0" w:color="auto"/>
              <w:right w:val="single" w:sz="4" w:space="0" w:color="auto"/>
            </w:tcBorders>
            <w:shd w:val="clear" w:color="auto" w:fill="auto"/>
            <w:noWrap/>
            <w:vAlign w:val="bottom"/>
            <w:hideMark/>
          </w:tcPr>
          <w:p w14:paraId="58CCD8E8"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5.448</w:t>
            </w:r>
          </w:p>
        </w:tc>
        <w:tc>
          <w:tcPr>
            <w:tcW w:w="990" w:type="dxa"/>
            <w:tcBorders>
              <w:top w:val="nil"/>
              <w:left w:val="nil"/>
              <w:bottom w:val="single" w:sz="4" w:space="0" w:color="auto"/>
              <w:right w:val="single" w:sz="4" w:space="0" w:color="auto"/>
            </w:tcBorders>
            <w:shd w:val="clear" w:color="auto" w:fill="auto"/>
            <w:noWrap/>
            <w:vAlign w:val="bottom"/>
            <w:hideMark/>
          </w:tcPr>
          <w:p w14:paraId="45AA2914"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62</w:t>
            </w:r>
          </w:p>
        </w:tc>
        <w:tc>
          <w:tcPr>
            <w:tcW w:w="990" w:type="dxa"/>
            <w:tcBorders>
              <w:top w:val="nil"/>
              <w:left w:val="nil"/>
              <w:bottom w:val="single" w:sz="4" w:space="0" w:color="auto"/>
              <w:right w:val="single" w:sz="4" w:space="0" w:color="auto"/>
            </w:tcBorders>
            <w:shd w:val="clear" w:color="auto" w:fill="auto"/>
            <w:noWrap/>
            <w:vAlign w:val="bottom"/>
            <w:hideMark/>
          </w:tcPr>
          <w:p w14:paraId="2BF6B437"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326C748D"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Middle frontal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05C02582"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47</w:t>
            </w:r>
          </w:p>
        </w:tc>
      </w:tr>
      <w:tr w:rsidR="00C67A65" w:rsidRPr="003D018C" w14:paraId="18D29634"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39335309"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10.5</w:t>
            </w:r>
          </w:p>
        </w:tc>
        <w:tc>
          <w:tcPr>
            <w:tcW w:w="900" w:type="dxa"/>
            <w:tcBorders>
              <w:top w:val="nil"/>
              <w:left w:val="nil"/>
              <w:bottom w:val="single" w:sz="4" w:space="0" w:color="auto"/>
              <w:right w:val="single" w:sz="4" w:space="0" w:color="auto"/>
            </w:tcBorders>
            <w:shd w:val="clear" w:color="auto" w:fill="auto"/>
            <w:noWrap/>
            <w:vAlign w:val="bottom"/>
            <w:hideMark/>
          </w:tcPr>
          <w:p w14:paraId="0105485B"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55.5</w:t>
            </w:r>
          </w:p>
        </w:tc>
        <w:tc>
          <w:tcPr>
            <w:tcW w:w="810" w:type="dxa"/>
            <w:tcBorders>
              <w:top w:val="nil"/>
              <w:left w:val="nil"/>
              <w:bottom w:val="single" w:sz="4" w:space="0" w:color="auto"/>
              <w:right w:val="single" w:sz="4" w:space="0" w:color="auto"/>
            </w:tcBorders>
            <w:shd w:val="clear" w:color="auto" w:fill="auto"/>
            <w:noWrap/>
            <w:vAlign w:val="bottom"/>
            <w:hideMark/>
          </w:tcPr>
          <w:p w14:paraId="42B5747E"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56.5</w:t>
            </w:r>
          </w:p>
        </w:tc>
        <w:tc>
          <w:tcPr>
            <w:tcW w:w="1170" w:type="dxa"/>
            <w:tcBorders>
              <w:top w:val="nil"/>
              <w:left w:val="nil"/>
              <w:bottom w:val="single" w:sz="4" w:space="0" w:color="auto"/>
              <w:right w:val="single" w:sz="4" w:space="0" w:color="auto"/>
            </w:tcBorders>
            <w:shd w:val="clear" w:color="auto" w:fill="auto"/>
            <w:noWrap/>
            <w:vAlign w:val="bottom"/>
            <w:hideMark/>
          </w:tcPr>
          <w:p w14:paraId="4642F0C6"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4.124</w:t>
            </w:r>
          </w:p>
        </w:tc>
        <w:tc>
          <w:tcPr>
            <w:tcW w:w="990" w:type="dxa"/>
            <w:tcBorders>
              <w:top w:val="nil"/>
              <w:left w:val="nil"/>
              <w:bottom w:val="single" w:sz="4" w:space="0" w:color="auto"/>
              <w:right w:val="single" w:sz="4" w:space="0" w:color="auto"/>
            </w:tcBorders>
            <w:shd w:val="clear" w:color="auto" w:fill="auto"/>
            <w:noWrap/>
            <w:vAlign w:val="bottom"/>
            <w:hideMark/>
          </w:tcPr>
          <w:p w14:paraId="111BA98F"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53</w:t>
            </w:r>
          </w:p>
        </w:tc>
        <w:tc>
          <w:tcPr>
            <w:tcW w:w="990" w:type="dxa"/>
            <w:tcBorders>
              <w:top w:val="nil"/>
              <w:left w:val="nil"/>
              <w:bottom w:val="single" w:sz="4" w:space="0" w:color="auto"/>
              <w:right w:val="single" w:sz="4" w:space="0" w:color="auto"/>
            </w:tcBorders>
            <w:shd w:val="clear" w:color="auto" w:fill="auto"/>
            <w:noWrap/>
            <w:vAlign w:val="bottom"/>
            <w:hideMark/>
          </w:tcPr>
          <w:p w14:paraId="6D448D51"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79EE495E" w14:textId="77777777" w:rsidR="009A7A1E" w:rsidRPr="003D018C" w:rsidRDefault="009A7A1E" w:rsidP="009A7A1E">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Precuneus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45819F8C"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C67A65" w:rsidRPr="003D018C" w14:paraId="2FC9B592"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61D90249"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19.5</w:t>
            </w:r>
          </w:p>
        </w:tc>
        <w:tc>
          <w:tcPr>
            <w:tcW w:w="900" w:type="dxa"/>
            <w:tcBorders>
              <w:top w:val="nil"/>
              <w:left w:val="nil"/>
              <w:bottom w:val="single" w:sz="4" w:space="0" w:color="auto"/>
              <w:right w:val="single" w:sz="4" w:space="0" w:color="auto"/>
            </w:tcBorders>
            <w:shd w:val="clear" w:color="auto" w:fill="auto"/>
            <w:noWrap/>
            <w:vAlign w:val="bottom"/>
            <w:hideMark/>
          </w:tcPr>
          <w:p w14:paraId="5D39899A"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4.5</w:t>
            </w:r>
          </w:p>
        </w:tc>
        <w:tc>
          <w:tcPr>
            <w:tcW w:w="810" w:type="dxa"/>
            <w:tcBorders>
              <w:top w:val="nil"/>
              <w:left w:val="nil"/>
              <w:bottom w:val="single" w:sz="4" w:space="0" w:color="auto"/>
              <w:right w:val="single" w:sz="4" w:space="0" w:color="auto"/>
            </w:tcBorders>
            <w:shd w:val="clear" w:color="auto" w:fill="auto"/>
            <w:noWrap/>
            <w:vAlign w:val="bottom"/>
            <w:hideMark/>
          </w:tcPr>
          <w:p w14:paraId="0360C60C"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-27.5</w:t>
            </w:r>
          </w:p>
        </w:tc>
        <w:tc>
          <w:tcPr>
            <w:tcW w:w="1170" w:type="dxa"/>
            <w:tcBorders>
              <w:top w:val="nil"/>
              <w:left w:val="nil"/>
              <w:bottom w:val="single" w:sz="4" w:space="0" w:color="auto"/>
              <w:right w:val="single" w:sz="4" w:space="0" w:color="auto"/>
            </w:tcBorders>
            <w:shd w:val="clear" w:color="auto" w:fill="auto"/>
            <w:noWrap/>
            <w:vAlign w:val="bottom"/>
            <w:hideMark/>
          </w:tcPr>
          <w:p w14:paraId="329A5975"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3.416</w:t>
            </w:r>
          </w:p>
        </w:tc>
        <w:tc>
          <w:tcPr>
            <w:tcW w:w="990" w:type="dxa"/>
            <w:tcBorders>
              <w:top w:val="nil"/>
              <w:left w:val="nil"/>
              <w:bottom w:val="single" w:sz="4" w:space="0" w:color="auto"/>
              <w:right w:val="single" w:sz="4" w:space="0" w:color="auto"/>
            </w:tcBorders>
            <w:shd w:val="clear" w:color="auto" w:fill="auto"/>
            <w:noWrap/>
            <w:vAlign w:val="bottom"/>
            <w:hideMark/>
          </w:tcPr>
          <w:p w14:paraId="66669F97"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43</w:t>
            </w:r>
          </w:p>
        </w:tc>
        <w:tc>
          <w:tcPr>
            <w:tcW w:w="990" w:type="dxa"/>
            <w:tcBorders>
              <w:top w:val="nil"/>
              <w:left w:val="nil"/>
              <w:bottom w:val="single" w:sz="4" w:space="0" w:color="auto"/>
              <w:right w:val="single" w:sz="4" w:space="0" w:color="auto"/>
            </w:tcBorders>
            <w:shd w:val="clear" w:color="auto" w:fill="auto"/>
            <w:noWrap/>
            <w:vAlign w:val="bottom"/>
            <w:hideMark/>
          </w:tcPr>
          <w:p w14:paraId="0A0545A4"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074D59A2" w14:textId="77777777" w:rsidR="009A7A1E" w:rsidRPr="003D018C" w:rsidRDefault="009A7A1E" w:rsidP="009A7A1E">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Parahippocampal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uncus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3D74400B"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C67A65" w:rsidRPr="003D018C" w14:paraId="6199A309"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68477821"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40.5</w:t>
            </w:r>
          </w:p>
        </w:tc>
        <w:tc>
          <w:tcPr>
            <w:tcW w:w="900" w:type="dxa"/>
            <w:tcBorders>
              <w:top w:val="nil"/>
              <w:left w:val="nil"/>
              <w:bottom w:val="single" w:sz="4" w:space="0" w:color="auto"/>
              <w:right w:val="single" w:sz="4" w:space="0" w:color="auto"/>
            </w:tcBorders>
            <w:shd w:val="clear" w:color="auto" w:fill="auto"/>
            <w:noWrap/>
            <w:vAlign w:val="bottom"/>
            <w:hideMark/>
          </w:tcPr>
          <w:p w14:paraId="18D87EE1"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43.5</w:t>
            </w:r>
          </w:p>
        </w:tc>
        <w:tc>
          <w:tcPr>
            <w:tcW w:w="810" w:type="dxa"/>
            <w:tcBorders>
              <w:top w:val="nil"/>
              <w:left w:val="nil"/>
              <w:bottom w:val="single" w:sz="4" w:space="0" w:color="auto"/>
              <w:right w:val="single" w:sz="4" w:space="0" w:color="auto"/>
            </w:tcBorders>
            <w:shd w:val="clear" w:color="auto" w:fill="auto"/>
            <w:noWrap/>
            <w:vAlign w:val="bottom"/>
            <w:hideMark/>
          </w:tcPr>
          <w:p w14:paraId="44883F00"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53.5</w:t>
            </w:r>
          </w:p>
        </w:tc>
        <w:tc>
          <w:tcPr>
            <w:tcW w:w="1170" w:type="dxa"/>
            <w:tcBorders>
              <w:top w:val="nil"/>
              <w:left w:val="nil"/>
              <w:bottom w:val="single" w:sz="4" w:space="0" w:color="auto"/>
              <w:right w:val="single" w:sz="4" w:space="0" w:color="auto"/>
            </w:tcBorders>
            <w:shd w:val="clear" w:color="auto" w:fill="auto"/>
            <w:noWrap/>
            <w:vAlign w:val="bottom"/>
            <w:hideMark/>
          </w:tcPr>
          <w:p w14:paraId="39E5C4DB"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3.651</w:t>
            </w:r>
          </w:p>
        </w:tc>
        <w:tc>
          <w:tcPr>
            <w:tcW w:w="990" w:type="dxa"/>
            <w:tcBorders>
              <w:top w:val="nil"/>
              <w:left w:val="nil"/>
              <w:bottom w:val="single" w:sz="4" w:space="0" w:color="auto"/>
              <w:right w:val="single" w:sz="4" w:space="0" w:color="auto"/>
            </w:tcBorders>
            <w:shd w:val="clear" w:color="auto" w:fill="auto"/>
            <w:noWrap/>
            <w:vAlign w:val="bottom"/>
            <w:hideMark/>
          </w:tcPr>
          <w:p w14:paraId="3EBDE7F1"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30</w:t>
            </w:r>
          </w:p>
        </w:tc>
        <w:tc>
          <w:tcPr>
            <w:tcW w:w="990" w:type="dxa"/>
            <w:tcBorders>
              <w:top w:val="nil"/>
              <w:left w:val="nil"/>
              <w:bottom w:val="single" w:sz="4" w:space="0" w:color="auto"/>
              <w:right w:val="single" w:sz="4" w:space="0" w:color="auto"/>
            </w:tcBorders>
            <w:shd w:val="clear" w:color="auto" w:fill="auto"/>
            <w:noWrap/>
            <w:vAlign w:val="bottom"/>
            <w:hideMark/>
          </w:tcPr>
          <w:p w14:paraId="1677CEFC"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0D4C6980"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Inferior parietal lobule</w:t>
            </w:r>
          </w:p>
        </w:tc>
        <w:tc>
          <w:tcPr>
            <w:tcW w:w="900" w:type="dxa"/>
            <w:tcBorders>
              <w:top w:val="nil"/>
              <w:left w:val="nil"/>
              <w:bottom w:val="single" w:sz="4" w:space="0" w:color="auto"/>
              <w:right w:val="single" w:sz="4" w:space="0" w:color="auto"/>
            </w:tcBorders>
            <w:shd w:val="clear" w:color="auto" w:fill="auto"/>
            <w:noWrap/>
            <w:vAlign w:val="bottom"/>
            <w:hideMark/>
          </w:tcPr>
          <w:p w14:paraId="4777FFB5"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40</w:t>
            </w:r>
          </w:p>
        </w:tc>
      </w:tr>
      <w:tr w:rsidR="00C67A65" w:rsidRPr="003D018C" w14:paraId="1B78BBC8"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5E1079C4"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52.5</w:t>
            </w:r>
          </w:p>
        </w:tc>
        <w:tc>
          <w:tcPr>
            <w:tcW w:w="900" w:type="dxa"/>
            <w:tcBorders>
              <w:top w:val="nil"/>
              <w:left w:val="nil"/>
              <w:bottom w:val="single" w:sz="4" w:space="0" w:color="auto"/>
              <w:right w:val="single" w:sz="4" w:space="0" w:color="auto"/>
            </w:tcBorders>
            <w:shd w:val="clear" w:color="auto" w:fill="auto"/>
            <w:noWrap/>
            <w:vAlign w:val="bottom"/>
            <w:hideMark/>
          </w:tcPr>
          <w:p w14:paraId="391C4AD1"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58.5</w:t>
            </w:r>
          </w:p>
        </w:tc>
        <w:tc>
          <w:tcPr>
            <w:tcW w:w="810" w:type="dxa"/>
            <w:tcBorders>
              <w:top w:val="nil"/>
              <w:left w:val="nil"/>
              <w:bottom w:val="single" w:sz="4" w:space="0" w:color="auto"/>
              <w:right w:val="single" w:sz="4" w:space="0" w:color="auto"/>
            </w:tcBorders>
            <w:shd w:val="clear" w:color="auto" w:fill="auto"/>
            <w:noWrap/>
            <w:vAlign w:val="bottom"/>
            <w:hideMark/>
          </w:tcPr>
          <w:p w14:paraId="0D6EFC03"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-0.5</w:t>
            </w:r>
          </w:p>
        </w:tc>
        <w:tc>
          <w:tcPr>
            <w:tcW w:w="1170" w:type="dxa"/>
            <w:tcBorders>
              <w:top w:val="nil"/>
              <w:left w:val="nil"/>
              <w:bottom w:val="single" w:sz="4" w:space="0" w:color="auto"/>
              <w:right w:val="single" w:sz="4" w:space="0" w:color="auto"/>
            </w:tcBorders>
            <w:shd w:val="clear" w:color="auto" w:fill="auto"/>
            <w:noWrap/>
            <w:vAlign w:val="bottom"/>
            <w:hideMark/>
          </w:tcPr>
          <w:p w14:paraId="75C6A886"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3.515</w:t>
            </w:r>
          </w:p>
        </w:tc>
        <w:tc>
          <w:tcPr>
            <w:tcW w:w="990" w:type="dxa"/>
            <w:tcBorders>
              <w:top w:val="nil"/>
              <w:left w:val="nil"/>
              <w:bottom w:val="single" w:sz="4" w:space="0" w:color="auto"/>
              <w:right w:val="single" w:sz="4" w:space="0" w:color="auto"/>
            </w:tcBorders>
            <w:shd w:val="clear" w:color="auto" w:fill="auto"/>
            <w:noWrap/>
            <w:vAlign w:val="bottom"/>
            <w:hideMark/>
          </w:tcPr>
          <w:p w14:paraId="613C07AD"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30</w:t>
            </w:r>
          </w:p>
        </w:tc>
        <w:tc>
          <w:tcPr>
            <w:tcW w:w="990" w:type="dxa"/>
            <w:tcBorders>
              <w:top w:val="nil"/>
              <w:left w:val="nil"/>
              <w:bottom w:val="single" w:sz="4" w:space="0" w:color="auto"/>
              <w:right w:val="single" w:sz="4" w:space="0" w:color="auto"/>
            </w:tcBorders>
            <w:shd w:val="clear" w:color="auto" w:fill="auto"/>
            <w:noWrap/>
            <w:vAlign w:val="bottom"/>
            <w:hideMark/>
          </w:tcPr>
          <w:p w14:paraId="56FF605F"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1E210544"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Middle temporal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73D3B2A1"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37</w:t>
            </w:r>
          </w:p>
        </w:tc>
      </w:tr>
      <w:tr w:rsidR="00C67A65" w:rsidRPr="003D018C" w14:paraId="0DF07070"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01C8B3B6"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-58.5</w:t>
            </w:r>
          </w:p>
        </w:tc>
        <w:tc>
          <w:tcPr>
            <w:tcW w:w="900" w:type="dxa"/>
            <w:tcBorders>
              <w:top w:val="nil"/>
              <w:left w:val="nil"/>
              <w:bottom w:val="single" w:sz="4" w:space="0" w:color="auto"/>
              <w:right w:val="single" w:sz="4" w:space="0" w:color="auto"/>
            </w:tcBorders>
            <w:shd w:val="clear" w:color="auto" w:fill="auto"/>
            <w:noWrap/>
            <w:vAlign w:val="bottom"/>
            <w:hideMark/>
          </w:tcPr>
          <w:p w14:paraId="0BA30E9C"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22.5</w:t>
            </w:r>
          </w:p>
        </w:tc>
        <w:tc>
          <w:tcPr>
            <w:tcW w:w="810" w:type="dxa"/>
            <w:tcBorders>
              <w:top w:val="nil"/>
              <w:left w:val="nil"/>
              <w:bottom w:val="single" w:sz="4" w:space="0" w:color="auto"/>
              <w:right w:val="single" w:sz="4" w:space="0" w:color="auto"/>
            </w:tcBorders>
            <w:shd w:val="clear" w:color="auto" w:fill="auto"/>
            <w:noWrap/>
            <w:vAlign w:val="bottom"/>
            <w:hideMark/>
          </w:tcPr>
          <w:p w14:paraId="097420B6"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38.5</w:t>
            </w:r>
          </w:p>
        </w:tc>
        <w:tc>
          <w:tcPr>
            <w:tcW w:w="1170" w:type="dxa"/>
            <w:tcBorders>
              <w:top w:val="nil"/>
              <w:left w:val="nil"/>
              <w:bottom w:val="single" w:sz="4" w:space="0" w:color="auto"/>
              <w:right w:val="single" w:sz="4" w:space="0" w:color="auto"/>
            </w:tcBorders>
            <w:shd w:val="clear" w:color="auto" w:fill="auto"/>
            <w:noWrap/>
            <w:vAlign w:val="bottom"/>
            <w:hideMark/>
          </w:tcPr>
          <w:p w14:paraId="4717ACC4"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3.173</w:t>
            </w:r>
          </w:p>
        </w:tc>
        <w:tc>
          <w:tcPr>
            <w:tcW w:w="990" w:type="dxa"/>
            <w:tcBorders>
              <w:top w:val="nil"/>
              <w:left w:val="nil"/>
              <w:bottom w:val="single" w:sz="4" w:space="0" w:color="auto"/>
              <w:right w:val="single" w:sz="4" w:space="0" w:color="auto"/>
            </w:tcBorders>
            <w:shd w:val="clear" w:color="auto" w:fill="auto"/>
            <w:noWrap/>
            <w:vAlign w:val="bottom"/>
            <w:hideMark/>
          </w:tcPr>
          <w:p w14:paraId="724BB0CC"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28</w:t>
            </w:r>
          </w:p>
        </w:tc>
        <w:tc>
          <w:tcPr>
            <w:tcW w:w="990" w:type="dxa"/>
            <w:tcBorders>
              <w:top w:val="nil"/>
              <w:left w:val="nil"/>
              <w:bottom w:val="single" w:sz="4" w:space="0" w:color="auto"/>
              <w:right w:val="single" w:sz="4" w:space="0" w:color="auto"/>
            </w:tcBorders>
            <w:shd w:val="clear" w:color="auto" w:fill="auto"/>
            <w:noWrap/>
            <w:vAlign w:val="bottom"/>
            <w:hideMark/>
          </w:tcPr>
          <w:p w14:paraId="5CCA7400"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tcBorders>
              <w:top w:val="nil"/>
              <w:left w:val="nil"/>
              <w:bottom w:val="single" w:sz="4" w:space="0" w:color="auto"/>
              <w:right w:val="single" w:sz="4" w:space="0" w:color="auto"/>
            </w:tcBorders>
            <w:shd w:val="clear" w:color="auto" w:fill="auto"/>
            <w:noWrap/>
            <w:vAlign w:val="bottom"/>
            <w:hideMark/>
          </w:tcPr>
          <w:p w14:paraId="5DD1016F" w14:textId="77777777" w:rsidR="009A7A1E" w:rsidRPr="003D018C" w:rsidRDefault="009A7A1E" w:rsidP="009A7A1E">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Postcentral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3630EC92"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3</w:t>
            </w:r>
          </w:p>
        </w:tc>
      </w:tr>
      <w:tr w:rsidR="00961AF2" w:rsidRPr="003D018C" w14:paraId="5A9D6DF0" w14:textId="77777777" w:rsidTr="00961AF2">
        <w:trPr>
          <w:trHeight w:val="300"/>
        </w:trPr>
        <w:tc>
          <w:tcPr>
            <w:tcW w:w="10815" w:type="dxa"/>
            <w:gridSpan w:val="8"/>
            <w:tcBorders>
              <w:top w:val="nil"/>
              <w:left w:val="single" w:sz="4" w:space="0" w:color="auto"/>
              <w:bottom w:val="single" w:sz="4" w:space="0" w:color="auto"/>
              <w:right w:val="single" w:sz="4" w:space="0" w:color="auto"/>
            </w:tcBorders>
            <w:shd w:val="clear" w:color="auto" w:fill="auto"/>
            <w:noWrap/>
            <w:vAlign w:val="bottom"/>
          </w:tcPr>
          <w:p w14:paraId="5C163288" w14:textId="77777777" w:rsidR="00961AF2" w:rsidRPr="00521F52" w:rsidRDefault="00961AF2"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Activatio</w:t>
            </w:r>
            <w:r w:rsidRPr="00521F52">
              <w:rPr>
                <w:rFonts w:ascii="Times New Roman" w:eastAsia="Times New Roman" w:hAnsi="Times New Roman" w:cs="Times New Roman"/>
                <w:color w:val="000000"/>
              </w:rPr>
              <w:t xml:space="preserve">n greater for: printed passages, spoken words and </w:t>
            </w:r>
            <w:proofErr w:type="spellStart"/>
            <w:r w:rsidRPr="00521F52">
              <w:rPr>
                <w:rFonts w:ascii="Times New Roman" w:eastAsia="Times New Roman" w:hAnsi="Times New Roman" w:cs="Times New Roman"/>
                <w:color w:val="000000"/>
              </w:rPr>
              <w:t>vocoded</w:t>
            </w:r>
            <w:proofErr w:type="spellEnd"/>
            <w:r w:rsidRPr="00521F52">
              <w:rPr>
                <w:rFonts w:ascii="Times New Roman" w:eastAsia="Times New Roman" w:hAnsi="Times New Roman" w:cs="Times New Roman"/>
                <w:color w:val="000000"/>
              </w:rPr>
              <w:t xml:space="preserve"> words</w:t>
            </w:r>
          </w:p>
        </w:tc>
      </w:tr>
      <w:tr w:rsidR="00C67A65" w:rsidRPr="003D018C" w14:paraId="53D45E9C"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648F648E"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16.5</w:t>
            </w:r>
          </w:p>
        </w:tc>
        <w:tc>
          <w:tcPr>
            <w:tcW w:w="900" w:type="dxa"/>
            <w:tcBorders>
              <w:top w:val="nil"/>
              <w:left w:val="nil"/>
              <w:bottom w:val="single" w:sz="4" w:space="0" w:color="auto"/>
              <w:right w:val="single" w:sz="4" w:space="0" w:color="auto"/>
            </w:tcBorders>
            <w:shd w:val="clear" w:color="auto" w:fill="auto"/>
            <w:noWrap/>
            <w:vAlign w:val="bottom"/>
            <w:hideMark/>
          </w:tcPr>
          <w:p w14:paraId="6C1189A7"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82.5</w:t>
            </w:r>
          </w:p>
        </w:tc>
        <w:tc>
          <w:tcPr>
            <w:tcW w:w="810" w:type="dxa"/>
            <w:tcBorders>
              <w:top w:val="nil"/>
              <w:left w:val="nil"/>
              <w:bottom w:val="single" w:sz="4" w:space="0" w:color="auto"/>
              <w:right w:val="single" w:sz="4" w:space="0" w:color="auto"/>
            </w:tcBorders>
            <w:shd w:val="clear" w:color="auto" w:fill="auto"/>
            <w:noWrap/>
            <w:vAlign w:val="bottom"/>
            <w:hideMark/>
          </w:tcPr>
          <w:p w14:paraId="77DAC559"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-9.5</w:t>
            </w:r>
          </w:p>
        </w:tc>
        <w:tc>
          <w:tcPr>
            <w:tcW w:w="1170" w:type="dxa"/>
            <w:tcBorders>
              <w:top w:val="nil"/>
              <w:left w:val="nil"/>
              <w:bottom w:val="single" w:sz="4" w:space="0" w:color="auto"/>
              <w:right w:val="single" w:sz="4" w:space="0" w:color="auto"/>
            </w:tcBorders>
            <w:shd w:val="clear" w:color="auto" w:fill="auto"/>
            <w:noWrap/>
            <w:vAlign w:val="bottom"/>
            <w:hideMark/>
          </w:tcPr>
          <w:p w14:paraId="1ED1E6F0"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-9.617</w:t>
            </w:r>
          </w:p>
        </w:tc>
        <w:tc>
          <w:tcPr>
            <w:tcW w:w="990" w:type="dxa"/>
            <w:tcBorders>
              <w:top w:val="nil"/>
              <w:left w:val="nil"/>
              <w:bottom w:val="single" w:sz="4" w:space="0" w:color="auto"/>
              <w:right w:val="single" w:sz="4" w:space="0" w:color="auto"/>
            </w:tcBorders>
            <w:shd w:val="clear" w:color="auto" w:fill="auto"/>
            <w:noWrap/>
            <w:vAlign w:val="bottom"/>
            <w:hideMark/>
          </w:tcPr>
          <w:p w14:paraId="7595458C"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10448</w:t>
            </w:r>
          </w:p>
        </w:tc>
        <w:tc>
          <w:tcPr>
            <w:tcW w:w="990" w:type="dxa"/>
            <w:tcBorders>
              <w:top w:val="nil"/>
              <w:left w:val="nil"/>
              <w:bottom w:val="single" w:sz="4" w:space="0" w:color="auto"/>
              <w:right w:val="single" w:sz="4" w:space="0" w:color="auto"/>
            </w:tcBorders>
            <w:shd w:val="clear" w:color="auto" w:fill="auto"/>
            <w:noWrap/>
            <w:vAlign w:val="bottom"/>
            <w:hideMark/>
          </w:tcPr>
          <w:p w14:paraId="7A9A0D2F"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4140" w:type="dxa"/>
            <w:tcBorders>
              <w:top w:val="nil"/>
              <w:left w:val="nil"/>
              <w:bottom w:val="single" w:sz="4" w:space="0" w:color="auto"/>
              <w:right w:val="single" w:sz="4" w:space="0" w:color="auto"/>
            </w:tcBorders>
            <w:shd w:val="clear" w:color="auto" w:fill="auto"/>
            <w:noWrap/>
            <w:vAlign w:val="bottom"/>
            <w:hideMark/>
          </w:tcPr>
          <w:p w14:paraId="02F8B1B3" w14:textId="77777777" w:rsidR="009A7A1E" w:rsidRPr="003D018C" w:rsidRDefault="009A7A1E" w:rsidP="009A7A1E">
            <w:pPr>
              <w:jc w:val="cente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Lingual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cuneus</w:t>
            </w:r>
            <w:proofErr w:type="spellEnd"/>
            <w:r w:rsidRPr="003D018C">
              <w:rPr>
                <w:rFonts w:ascii="Times New Roman" w:eastAsia="Times New Roman" w:hAnsi="Times New Roman" w:cs="Times New Roman"/>
                <w:color w:val="000000"/>
              </w:rPr>
              <w:t xml:space="preserve">, thalamus, insula, superior temporal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posterior cingulate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anterior cingulate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medial frontal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middle frontal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w:t>
            </w:r>
          </w:p>
        </w:tc>
        <w:tc>
          <w:tcPr>
            <w:tcW w:w="900" w:type="dxa"/>
            <w:tcBorders>
              <w:top w:val="nil"/>
              <w:left w:val="nil"/>
              <w:bottom w:val="single" w:sz="4" w:space="0" w:color="auto"/>
              <w:right w:val="single" w:sz="4" w:space="0" w:color="auto"/>
            </w:tcBorders>
            <w:shd w:val="clear" w:color="auto" w:fill="auto"/>
            <w:noWrap/>
            <w:vAlign w:val="bottom"/>
            <w:hideMark/>
          </w:tcPr>
          <w:p w14:paraId="19C5C99D"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18, 10</w:t>
            </w:r>
          </w:p>
        </w:tc>
      </w:tr>
      <w:tr w:rsidR="00C67A65" w:rsidRPr="003D018C" w14:paraId="03102CE0"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153E5799"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1.5</w:t>
            </w:r>
          </w:p>
        </w:tc>
        <w:tc>
          <w:tcPr>
            <w:tcW w:w="900" w:type="dxa"/>
            <w:tcBorders>
              <w:top w:val="nil"/>
              <w:left w:val="nil"/>
              <w:bottom w:val="single" w:sz="4" w:space="0" w:color="auto"/>
              <w:right w:val="single" w:sz="4" w:space="0" w:color="auto"/>
            </w:tcBorders>
            <w:shd w:val="clear" w:color="auto" w:fill="auto"/>
            <w:noWrap/>
            <w:vAlign w:val="bottom"/>
            <w:hideMark/>
          </w:tcPr>
          <w:p w14:paraId="13B342A8"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28.5</w:t>
            </w:r>
          </w:p>
        </w:tc>
        <w:tc>
          <w:tcPr>
            <w:tcW w:w="810" w:type="dxa"/>
            <w:tcBorders>
              <w:top w:val="nil"/>
              <w:left w:val="nil"/>
              <w:bottom w:val="single" w:sz="4" w:space="0" w:color="auto"/>
              <w:right w:val="single" w:sz="4" w:space="0" w:color="auto"/>
            </w:tcBorders>
            <w:shd w:val="clear" w:color="auto" w:fill="auto"/>
            <w:noWrap/>
            <w:vAlign w:val="bottom"/>
            <w:hideMark/>
          </w:tcPr>
          <w:p w14:paraId="5F10D1BD"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-33.5</w:t>
            </w:r>
          </w:p>
        </w:tc>
        <w:tc>
          <w:tcPr>
            <w:tcW w:w="1170" w:type="dxa"/>
            <w:tcBorders>
              <w:top w:val="nil"/>
              <w:left w:val="nil"/>
              <w:bottom w:val="single" w:sz="4" w:space="0" w:color="auto"/>
              <w:right w:val="single" w:sz="4" w:space="0" w:color="auto"/>
            </w:tcBorders>
            <w:shd w:val="clear" w:color="auto" w:fill="auto"/>
            <w:noWrap/>
            <w:vAlign w:val="bottom"/>
            <w:hideMark/>
          </w:tcPr>
          <w:p w14:paraId="234B2E08"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-5.613</w:t>
            </w:r>
          </w:p>
        </w:tc>
        <w:tc>
          <w:tcPr>
            <w:tcW w:w="990" w:type="dxa"/>
            <w:tcBorders>
              <w:top w:val="nil"/>
              <w:left w:val="nil"/>
              <w:bottom w:val="single" w:sz="4" w:space="0" w:color="auto"/>
              <w:right w:val="single" w:sz="4" w:space="0" w:color="auto"/>
            </w:tcBorders>
            <w:shd w:val="clear" w:color="auto" w:fill="auto"/>
            <w:noWrap/>
            <w:vAlign w:val="bottom"/>
            <w:hideMark/>
          </w:tcPr>
          <w:p w14:paraId="1631B1BD"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197</w:t>
            </w:r>
          </w:p>
        </w:tc>
        <w:tc>
          <w:tcPr>
            <w:tcW w:w="990" w:type="dxa"/>
            <w:tcBorders>
              <w:top w:val="nil"/>
              <w:left w:val="nil"/>
              <w:bottom w:val="single" w:sz="4" w:space="0" w:color="auto"/>
              <w:right w:val="single" w:sz="4" w:space="0" w:color="auto"/>
            </w:tcBorders>
            <w:shd w:val="clear" w:color="auto" w:fill="auto"/>
            <w:noWrap/>
            <w:vAlign w:val="bottom"/>
            <w:hideMark/>
          </w:tcPr>
          <w:p w14:paraId="0B7C686B"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4140" w:type="dxa"/>
            <w:tcBorders>
              <w:top w:val="nil"/>
              <w:left w:val="nil"/>
              <w:bottom w:val="single" w:sz="4" w:space="0" w:color="auto"/>
              <w:right w:val="single" w:sz="4" w:space="0" w:color="auto"/>
            </w:tcBorders>
            <w:shd w:val="clear" w:color="auto" w:fill="auto"/>
            <w:noWrap/>
            <w:vAlign w:val="bottom"/>
            <w:hideMark/>
          </w:tcPr>
          <w:p w14:paraId="3EBE92A9"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Brainstem</w:t>
            </w:r>
          </w:p>
        </w:tc>
        <w:tc>
          <w:tcPr>
            <w:tcW w:w="900" w:type="dxa"/>
            <w:tcBorders>
              <w:top w:val="nil"/>
              <w:left w:val="nil"/>
              <w:bottom w:val="single" w:sz="4" w:space="0" w:color="auto"/>
              <w:right w:val="single" w:sz="4" w:space="0" w:color="auto"/>
            </w:tcBorders>
            <w:shd w:val="clear" w:color="auto" w:fill="auto"/>
            <w:noWrap/>
            <w:vAlign w:val="bottom"/>
            <w:hideMark/>
          </w:tcPr>
          <w:p w14:paraId="300D234E"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C67A65" w:rsidRPr="003D018C" w14:paraId="1E872084" w14:textId="77777777" w:rsidTr="00C9076A">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1E963012"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4.5</w:t>
            </w:r>
          </w:p>
        </w:tc>
        <w:tc>
          <w:tcPr>
            <w:tcW w:w="900" w:type="dxa"/>
            <w:tcBorders>
              <w:top w:val="nil"/>
              <w:left w:val="nil"/>
              <w:bottom w:val="single" w:sz="4" w:space="0" w:color="auto"/>
              <w:right w:val="single" w:sz="4" w:space="0" w:color="auto"/>
            </w:tcBorders>
            <w:shd w:val="clear" w:color="auto" w:fill="auto"/>
            <w:noWrap/>
            <w:vAlign w:val="bottom"/>
            <w:hideMark/>
          </w:tcPr>
          <w:p w14:paraId="02BED9D8" w14:textId="77777777" w:rsidR="009A7A1E" w:rsidRPr="00521F52" w:rsidRDefault="009A7A1E" w:rsidP="009A7A1E">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4.5</w:t>
            </w:r>
          </w:p>
        </w:tc>
        <w:tc>
          <w:tcPr>
            <w:tcW w:w="810" w:type="dxa"/>
            <w:tcBorders>
              <w:top w:val="nil"/>
              <w:left w:val="nil"/>
              <w:bottom w:val="single" w:sz="4" w:space="0" w:color="auto"/>
              <w:right w:val="single" w:sz="4" w:space="0" w:color="auto"/>
            </w:tcBorders>
            <w:shd w:val="clear" w:color="auto" w:fill="auto"/>
            <w:noWrap/>
            <w:vAlign w:val="bottom"/>
            <w:hideMark/>
          </w:tcPr>
          <w:p w14:paraId="6EB7D988" w14:textId="77777777" w:rsidR="009A7A1E" w:rsidRPr="00265462" w:rsidRDefault="009A7A1E" w:rsidP="009A7A1E">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59.5</w:t>
            </w:r>
          </w:p>
        </w:tc>
        <w:tc>
          <w:tcPr>
            <w:tcW w:w="1170" w:type="dxa"/>
            <w:tcBorders>
              <w:top w:val="nil"/>
              <w:left w:val="nil"/>
              <w:bottom w:val="single" w:sz="4" w:space="0" w:color="auto"/>
              <w:right w:val="single" w:sz="4" w:space="0" w:color="auto"/>
            </w:tcBorders>
            <w:shd w:val="clear" w:color="auto" w:fill="auto"/>
            <w:noWrap/>
            <w:vAlign w:val="bottom"/>
            <w:hideMark/>
          </w:tcPr>
          <w:p w14:paraId="1E211ABD" w14:textId="77777777" w:rsidR="009A7A1E" w:rsidRPr="00C9316F" w:rsidRDefault="009A7A1E" w:rsidP="009A7A1E">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-4.528</w:t>
            </w:r>
          </w:p>
        </w:tc>
        <w:tc>
          <w:tcPr>
            <w:tcW w:w="990" w:type="dxa"/>
            <w:tcBorders>
              <w:top w:val="nil"/>
              <w:left w:val="nil"/>
              <w:bottom w:val="single" w:sz="4" w:space="0" w:color="auto"/>
              <w:right w:val="single" w:sz="4" w:space="0" w:color="auto"/>
            </w:tcBorders>
            <w:shd w:val="clear" w:color="auto" w:fill="auto"/>
            <w:noWrap/>
            <w:vAlign w:val="bottom"/>
            <w:hideMark/>
          </w:tcPr>
          <w:p w14:paraId="770B9774" w14:textId="77777777" w:rsidR="009A7A1E" w:rsidRPr="003D018C" w:rsidRDefault="009A7A1E" w:rsidP="009A7A1E">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107</w:t>
            </w:r>
          </w:p>
        </w:tc>
        <w:tc>
          <w:tcPr>
            <w:tcW w:w="990" w:type="dxa"/>
            <w:tcBorders>
              <w:top w:val="nil"/>
              <w:left w:val="nil"/>
              <w:bottom w:val="single" w:sz="4" w:space="0" w:color="auto"/>
              <w:right w:val="single" w:sz="4" w:space="0" w:color="auto"/>
            </w:tcBorders>
            <w:shd w:val="clear" w:color="auto" w:fill="auto"/>
            <w:noWrap/>
            <w:vAlign w:val="bottom"/>
            <w:hideMark/>
          </w:tcPr>
          <w:p w14:paraId="12BE3255"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259D9DA7"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Medial frontal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2AB5E10B" w14:textId="77777777" w:rsidR="009A7A1E" w:rsidRPr="003D018C" w:rsidRDefault="009A7A1E" w:rsidP="009A7A1E">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6</w:t>
            </w:r>
          </w:p>
        </w:tc>
      </w:tr>
    </w:tbl>
    <w:p w14:paraId="40F7204D" w14:textId="77777777" w:rsidR="00A85EB8" w:rsidRPr="003D018C" w:rsidRDefault="00A85EB8">
      <w:pPr>
        <w:rPr>
          <w:rFonts w:ascii="Times New Roman" w:hAnsi="Times New Roman" w:cs="Times New Roman"/>
        </w:rPr>
      </w:pPr>
    </w:p>
    <w:p w14:paraId="639EF43A" w14:textId="77777777" w:rsidR="00A85EB8" w:rsidRPr="00C9316F" w:rsidRDefault="00A85EB8">
      <w:pPr>
        <w:jc w:val="both"/>
        <w:rPr>
          <w:rFonts w:ascii="Times New Roman" w:hAnsi="Times New Roman" w:cs="Times New Roman"/>
        </w:rPr>
      </w:pPr>
      <w:r w:rsidRPr="00521F52">
        <w:rPr>
          <w:rFonts w:ascii="Times New Roman" w:hAnsi="Times New Roman" w:cs="Times New Roman"/>
        </w:rPr>
        <w:t xml:space="preserve">Table 3. </w:t>
      </w:r>
      <w:r w:rsidR="00640C30" w:rsidRPr="00265462">
        <w:rPr>
          <w:rFonts w:ascii="Times New Roman" w:hAnsi="Times New Roman" w:cs="Times New Roman"/>
        </w:rPr>
        <w:t xml:space="preserve">Task PLS analyses. </w:t>
      </w:r>
      <w:r w:rsidR="008C31E2" w:rsidRPr="00265462">
        <w:rPr>
          <w:rFonts w:ascii="Times New Roman" w:hAnsi="Times New Roman" w:cs="Times New Roman"/>
        </w:rPr>
        <w:t>All results come from the three significant LVs of the task PLS.</w:t>
      </w:r>
    </w:p>
    <w:p w14:paraId="640C2F22" w14:textId="77777777" w:rsidR="00A85EB8" w:rsidRPr="003D018C" w:rsidRDefault="00A85EB8">
      <w:pPr>
        <w:rPr>
          <w:rFonts w:ascii="Times New Roman" w:hAnsi="Times New Roman" w:cs="Times New Roman"/>
        </w:rPr>
      </w:pPr>
      <w:r w:rsidRPr="003D018C">
        <w:rPr>
          <w:rFonts w:ascii="Times New Roman" w:hAnsi="Times New Roman" w:cs="Times New Roman"/>
        </w:rPr>
        <w:br w:type="page"/>
      </w:r>
    </w:p>
    <w:tbl>
      <w:tblPr>
        <w:tblW w:w="10800" w:type="dxa"/>
        <w:tblInd w:w="108" w:type="dxa"/>
        <w:tblLayout w:type="fixed"/>
        <w:tblLook w:val="04A0" w:firstRow="1" w:lastRow="0" w:firstColumn="1" w:lastColumn="0" w:noHBand="0" w:noVBand="1"/>
      </w:tblPr>
      <w:tblGrid>
        <w:gridCol w:w="900"/>
        <w:gridCol w:w="900"/>
        <w:gridCol w:w="810"/>
        <w:gridCol w:w="1170"/>
        <w:gridCol w:w="990"/>
        <w:gridCol w:w="990"/>
        <w:gridCol w:w="4140"/>
        <w:gridCol w:w="900"/>
      </w:tblGrid>
      <w:tr w:rsidR="00D507E0" w:rsidRPr="003D018C" w14:paraId="53CFF8D0" w14:textId="77777777" w:rsidTr="00C9076A">
        <w:trPr>
          <w:trHeight w:val="300"/>
        </w:trPr>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7911EE" w14:textId="77777777" w:rsidR="00D507E0" w:rsidRPr="003D018C" w:rsidRDefault="00D507E0" w:rsidP="00D507E0">
            <w:pP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 xml:space="preserve">X </w:t>
            </w:r>
            <w:proofErr w:type="spellStart"/>
            <w:r w:rsidRPr="003D018C">
              <w:rPr>
                <w:rFonts w:ascii="Times New Roman" w:eastAsia="Times New Roman" w:hAnsi="Times New Roman" w:cs="Times New Roman"/>
                <w:b/>
                <w:bCs/>
                <w:color w:val="000000"/>
              </w:rPr>
              <w:t>coord</w:t>
            </w:r>
            <w:proofErr w:type="spellEnd"/>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39B1A47D" w14:textId="77777777" w:rsidR="00D507E0" w:rsidRPr="003D018C" w:rsidRDefault="00D507E0" w:rsidP="00D507E0">
            <w:pP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 xml:space="preserve">Y </w:t>
            </w:r>
            <w:proofErr w:type="spellStart"/>
            <w:r w:rsidRPr="003D018C">
              <w:rPr>
                <w:rFonts w:ascii="Times New Roman" w:eastAsia="Times New Roman" w:hAnsi="Times New Roman" w:cs="Times New Roman"/>
                <w:b/>
                <w:bCs/>
                <w:color w:val="000000"/>
              </w:rPr>
              <w:t>coord</w:t>
            </w:r>
            <w:proofErr w:type="spellEnd"/>
          </w:p>
        </w:tc>
        <w:tc>
          <w:tcPr>
            <w:tcW w:w="810" w:type="dxa"/>
            <w:tcBorders>
              <w:top w:val="single" w:sz="4" w:space="0" w:color="auto"/>
              <w:left w:val="nil"/>
              <w:bottom w:val="single" w:sz="4" w:space="0" w:color="auto"/>
              <w:right w:val="single" w:sz="4" w:space="0" w:color="auto"/>
            </w:tcBorders>
            <w:shd w:val="clear" w:color="auto" w:fill="auto"/>
            <w:noWrap/>
            <w:vAlign w:val="bottom"/>
            <w:hideMark/>
          </w:tcPr>
          <w:p w14:paraId="6F001EC2" w14:textId="77777777" w:rsidR="00D507E0" w:rsidRPr="003D018C" w:rsidRDefault="00D507E0" w:rsidP="00D507E0">
            <w:pP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 xml:space="preserve">Z </w:t>
            </w:r>
            <w:proofErr w:type="spellStart"/>
            <w:r w:rsidRPr="003D018C">
              <w:rPr>
                <w:rFonts w:ascii="Times New Roman" w:eastAsia="Times New Roman" w:hAnsi="Times New Roman" w:cs="Times New Roman"/>
                <w:b/>
                <w:bCs/>
                <w:color w:val="000000"/>
              </w:rPr>
              <w:t>coord</w:t>
            </w:r>
            <w:proofErr w:type="spellEnd"/>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72A8E006" w14:textId="77777777" w:rsidR="00D507E0" w:rsidRPr="003D018C" w:rsidRDefault="00D507E0" w:rsidP="00D507E0">
            <w:pP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Peak BSR</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53A74794" w14:textId="77777777" w:rsidR="00D507E0" w:rsidRPr="003D018C" w:rsidRDefault="00D507E0" w:rsidP="00D507E0">
            <w:pP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Cluster Size</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5371ED47" w14:textId="77777777" w:rsidR="00D507E0" w:rsidRPr="003D018C" w:rsidRDefault="00C9076A" w:rsidP="00D507E0">
            <w:pP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Hemi-sphere</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54A8A7F1" w14:textId="77777777" w:rsidR="00D507E0" w:rsidRPr="003D018C" w:rsidRDefault="00D507E0" w:rsidP="00D507E0">
            <w:pP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Areas in this cluster</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653F98A6" w14:textId="77777777" w:rsidR="00D507E0" w:rsidRPr="003D018C" w:rsidRDefault="00D507E0" w:rsidP="00D507E0">
            <w:pPr>
              <w:rPr>
                <w:rFonts w:ascii="Times New Roman" w:eastAsia="Times New Roman" w:hAnsi="Times New Roman" w:cs="Times New Roman"/>
                <w:b/>
                <w:bCs/>
                <w:color w:val="000000"/>
              </w:rPr>
            </w:pPr>
            <w:r w:rsidRPr="003D018C">
              <w:rPr>
                <w:rFonts w:ascii="Times New Roman" w:eastAsia="Times New Roman" w:hAnsi="Times New Roman" w:cs="Times New Roman"/>
                <w:b/>
                <w:bCs/>
                <w:color w:val="000000"/>
              </w:rPr>
              <w:t>BA</w:t>
            </w:r>
          </w:p>
        </w:tc>
      </w:tr>
      <w:tr w:rsidR="00D507E0" w:rsidRPr="003D018C" w14:paraId="62F4CD31" w14:textId="77777777" w:rsidTr="00D507E0">
        <w:trPr>
          <w:trHeight w:val="323"/>
        </w:trPr>
        <w:tc>
          <w:tcPr>
            <w:tcW w:w="10800" w:type="dxa"/>
            <w:gridSpan w:val="8"/>
            <w:tcBorders>
              <w:top w:val="nil"/>
              <w:left w:val="single" w:sz="4" w:space="0" w:color="auto"/>
              <w:bottom w:val="single" w:sz="4" w:space="0" w:color="auto"/>
              <w:right w:val="single" w:sz="4" w:space="0" w:color="auto"/>
            </w:tcBorders>
            <w:shd w:val="clear" w:color="auto" w:fill="auto"/>
            <w:noWrap/>
            <w:vAlign w:val="bottom"/>
            <w:hideMark/>
          </w:tcPr>
          <w:p w14:paraId="6C891B9A" w14:textId="13BEA6DE" w:rsidR="00D507E0" w:rsidRPr="00265462" w:rsidRDefault="00961AF2" w:rsidP="00F55B1C">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Activation greater for </w:t>
            </w:r>
            <w:r w:rsidR="00C3387E">
              <w:rPr>
                <w:rFonts w:ascii="Times New Roman" w:eastAsia="Times New Roman" w:hAnsi="Times New Roman" w:cs="Times New Roman"/>
                <w:color w:val="000000"/>
              </w:rPr>
              <w:t>skilled</w:t>
            </w:r>
            <w:r w:rsidRPr="003D018C">
              <w:rPr>
                <w:rFonts w:ascii="Times New Roman" w:eastAsia="Times New Roman" w:hAnsi="Times New Roman" w:cs="Times New Roman"/>
                <w:color w:val="000000"/>
              </w:rPr>
              <w:t xml:space="preserve"> comprehenders</w:t>
            </w:r>
            <w:r w:rsidR="00BE41B8" w:rsidRPr="00521F52">
              <w:rPr>
                <w:rFonts w:ascii="Times New Roman" w:eastAsia="Times New Roman" w:hAnsi="Times New Roman" w:cs="Times New Roman"/>
                <w:color w:val="000000"/>
              </w:rPr>
              <w:t xml:space="preserve"> </w:t>
            </w:r>
          </w:p>
        </w:tc>
      </w:tr>
      <w:tr w:rsidR="00D507E0" w:rsidRPr="003D018C" w14:paraId="21DA9288" w14:textId="77777777" w:rsidTr="00C9076A">
        <w:trPr>
          <w:trHeight w:val="280"/>
        </w:trPr>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6470C084"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61.5</w:t>
            </w:r>
          </w:p>
        </w:tc>
        <w:tc>
          <w:tcPr>
            <w:tcW w:w="900" w:type="dxa"/>
            <w:tcBorders>
              <w:top w:val="nil"/>
              <w:left w:val="nil"/>
              <w:bottom w:val="single" w:sz="4" w:space="0" w:color="auto"/>
              <w:right w:val="single" w:sz="4" w:space="0" w:color="auto"/>
            </w:tcBorders>
            <w:shd w:val="clear" w:color="auto" w:fill="auto"/>
            <w:noWrap/>
            <w:vAlign w:val="bottom"/>
            <w:hideMark/>
          </w:tcPr>
          <w:p w14:paraId="5496817C"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28.5</w:t>
            </w:r>
          </w:p>
        </w:tc>
        <w:tc>
          <w:tcPr>
            <w:tcW w:w="810" w:type="dxa"/>
            <w:tcBorders>
              <w:top w:val="nil"/>
              <w:left w:val="nil"/>
              <w:bottom w:val="single" w:sz="4" w:space="0" w:color="auto"/>
              <w:right w:val="single" w:sz="4" w:space="0" w:color="auto"/>
            </w:tcBorders>
            <w:shd w:val="clear" w:color="auto" w:fill="auto"/>
            <w:noWrap/>
            <w:vAlign w:val="bottom"/>
            <w:hideMark/>
          </w:tcPr>
          <w:p w14:paraId="2CF263B7"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2.5</w:t>
            </w:r>
          </w:p>
        </w:tc>
        <w:tc>
          <w:tcPr>
            <w:tcW w:w="1170" w:type="dxa"/>
            <w:tcBorders>
              <w:top w:val="nil"/>
              <w:left w:val="nil"/>
              <w:bottom w:val="single" w:sz="4" w:space="0" w:color="auto"/>
              <w:right w:val="single" w:sz="4" w:space="0" w:color="auto"/>
            </w:tcBorders>
            <w:shd w:val="clear" w:color="auto" w:fill="auto"/>
            <w:noWrap/>
            <w:vAlign w:val="bottom"/>
            <w:hideMark/>
          </w:tcPr>
          <w:p w14:paraId="69E82C02" w14:textId="77777777" w:rsidR="00D507E0" w:rsidRPr="003D018C" w:rsidRDefault="00D507E0"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6.9</w:t>
            </w:r>
            <w:r w:rsidR="00E51808" w:rsidRPr="00C9316F">
              <w:rPr>
                <w:rFonts w:ascii="Times New Roman" w:eastAsia="Times New Roman" w:hAnsi="Times New Roman" w:cs="Times New Roman"/>
                <w:color w:val="000000"/>
              </w:rPr>
              <w:t>38</w:t>
            </w:r>
          </w:p>
        </w:tc>
        <w:tc>
          <w:tcPr>
            <w:tcW w:w="990" w:type="dxa"/>
            <w:tcBorders>
              <w:top w:val="nil"/>
              <w:left w:val="nil"/>
              <w:bottom w:val="single" w:sz="4" w:space="0" w:color="auto"/>
              <w:right w:val="single" w:sz="4" w:space="0" w:color="auto"/>
            </w:tcBorders>
            <w:shd w:val="clear" w:color="auto" w:fill="auto"/>
            <w:noWrap/>
            <w:vAlign w:val="bottom"/>
            <w:hideMark/>
          </w:tcPr>
          <w:p w14:paraId="0AED4257"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455</w:t>
            </w:r>
          </w:p>
        </w:tc>
        <w:tc>
          <w:tcPr>
            <w:tcW w:w="990" w:type="dxa"/>
            <w:tcBorders>
              <w:top w:val="nil"/>
              <w:left w:val="nil"/>
              <w:bottom w:val="single" w:sz="4" w:space="0" w:color="auto"/>
              <w:right w:val="single" w:sz="4" w:space="0" w:color="auto"/>
            </w:tcBorders>
            <w:shd w:val="clear" w:color="auto" w:fill="auto"/>
            <w:noWrap/>
            <w:vAlign w:val="bottom"/>
            <w:hideMark/>
          </w:tcPr>
          <w:p w14:paraId="4B16AF83"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40581F5D"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Middle temporal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0FB80669"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21</w:t>
            </w:r>
          </w:p>
        </w:tc>
      </w:tr>
      <w:tr w:rsidR="00D507E0" w:rsidRPr="003D018C" w14:paraId="2C767D07" w14:textId="77777777" w:rsidTr="00C9076A">
        <w:trPr>
          <w:trHeight w:val="300"/>
        </w:trPr>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59344193"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-58.5</w:t>
            </w:r>
          </w:p>
        </w:tc>
        <w:tc>
          <w:tcPr>
            <w:tcW w:w="900" w:type="dxa"/>
            <w:tcBorders>
              <w:top w:val="nil"/>
              <w:left w:val="nil"/>
              <w:bottom w:val="single" w:sz="4" w:space="0" w:color="auto"/>
              <w:right w:val="single" w:sz="4" w:space="0" w:color="auto"/>
            </w:tcBorders>
            <w:shd w:val="clear" w:color="auto" w:fill="auto"/>
            <w:noWrap/>
            <w:vAlign w:val="bottom"/>
            <w:hideMark/>
          </w:tcPr>
          <w:p w14:paraId="44C479E5"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4.5</w:t>
            </w:r>
          </w:p>
        </w:tc>
        <w:tc>
          <w:tcPr>
            <w:tcW w:w="810" w:type="dxa"/>
            <w:tcBorders>
              <w:top w:val="nil"/>
              <w:left w:val="nil"/>
              <w:bottom w:val="single" w:sz="4" w:space="0" w:color="auto"/>
              <w:right w:val="single" w:sz="4" w:space="0" w:color="auto"/>
            </w:tcBorders>
            <w:shd w:val="clear" w:color="auto" w:fill="auto"/>
            <w:noWrap/>
            <w:vAlign w:val="bottom"/>
            <w:hideMark/>
          </w:tcPr>
          <w:p w14:paraId="408529B2"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-6.5</w:t>
            </w:r>
          </w:p>
        </w:tc>
        <w:tc>
          <w:tcPr>
            <w:tcW w:w="1170" w:type="dxa"/>
            <w:tcBorders>
              <w:top w:val="nil"/>
              <w:left w:val="nil"/>
              <w:bottom w:val="single" w:sz="4" w:space="0" w:color="auto"/>
              <w:right w:val="single" w:sz="4" w:space="0" w:color="auto"/>
            </w:tcBorders>
            <w:shd w:val="clear" w:color="auto" w:fill="auto"/>
            <w:noWrap/>
            <w:vAlign w:val="bottom"/>
            <w:hideMark/>
          </w:tcPr>
          <w:p w14:paraId="4F9D73E5" w14:textId="77777777" w:rsidR="00D507E0" w:rsidRPr="00C9316F" w:rsidRDefault="00E51808"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6.257</w:t>
            </w:r>
          </w:p>
        </w:tc>
        <w:tc>
          <w:tcPr>
            <w:tcW w:w="990" w:type="dxa"/>
            <w:tcBorders>
              <w:top w:val="nil"/>
              <w:left w:val="nil"/>
              <w:bottom w:val="single" w:sz="4" w:space="0" w:color="auto"/>
              <w:right w:val="single" w:sz="4" w:space="0" w:color="auto"/>
            </w:tcBorders>
            <w:shd w:val="clear" w:color="auto" w:fill="auto"/>
            <w:noWrap/>
            <w:vAlign w:val="bottom"/>
            <w:hideMark/>
          </w:tcPr>
          <w:p w14:paraId="6673F70C"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104</w:t>
            </w:r>
          </w:p>
        </w:tc>
        <w:tc>
          <w:tcPr>
            <w:tcW w:w="990" w:type="dxa"/>
            <w:tcBorders>
              <w:top w:val="nil"/>
              <w:left w:val="nil"/>
              <w:bottom w:val="single" w:sz="4" w:space="0" w:color="auto"/>
              <w:right w:val="single" w:sz="4" w:space="0" w:color="auto"/>
            </w:tcBorders>
            <w:shd w:val="clear" w:color="auto" w:fill="auto"/>
            <w:noWrap/>
            <w:vAlign w:val="bottom"/>
            <w:hideMark/>
          </w:tcPr>
          <w:p w14:paraId="09D985EB"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tcBorders>
              <w:top w:val="nil"/>
              <w:left w:val="nil"/>
              <w:bottom w:val="single" w:sz="4" w:space="0" w:color="auto"/>
              <w:right w:val="single" w:sz="4" w:space="0" w:color="auto"/>
            </w:tcBorders>
            <w:shd w:val="clear" w:color="auto" w:fill="auto"/>
            <w:noWrap/>
            <w:vAlign w:val="bottom"/>
            <w:hideMark/>
          </w:tcPr>
          <w:p w14:paraId="78F333D4"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Middle temporal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25183358"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D507E0" w:rsidRPr="003D018C" w14:paraId="1DA5BF65" w14:textId="77777777" w:rsidTr="00C9076A">
        <w:trPr>
          <w:trHeight w:val="300"/>
        </w:trPr>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58A74903"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31.5</w:t>
            </w:r>
          </w:p>
        </w:tc>
        <w:tc>
          <w:tcPr>
            <w:tcW w:w="900" w:type="dxa"/>
            <w:tcBorders>
              <w:top w:val="nil"/>
              <w:left w:val="nil"/>
              <w:bottom w:val="single" w:sz="4" w:space="0" w:color="auto"/>
              <w:right w:val="single" w:sz="4" w:space="0" w:color="auto"/>
            </w:tcBorders>
            <w:shd w:val="clear" w:color="auto" w:fill="auto"/>
            <w:noWrap/>
            <w:vAlign w:val="bottom"/>
            <w:hideMark/>
          </w:tcPr>
          <w:p w14:paraId="24A8DF45"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70.5</w:t>
            </w:r>
          </w:p>
        </w:tc>
        <w:tc>
          <w:tcPr>
            <w:tcW w:w="810" w:type="dxa"/>
            <w:tcBorders>
              <w:top w:val="nil"/>
              <w:left w:val="nil"/>
              <w:bottom w:val="single" w:sz="4" w:space="0" w:color="auto"/>
              <w:right w:val="single" w:sz="4" w:space="0" w:color="auto"/>
            </w:tcBorders>
            <w:shd w:val="clear" w:color="auto" w:fill="auto"/>
            <w:noWrap/>
            <w:vAlign w:val="bottom"/>
            <w:hideMark/>
          </w:tcPr>
          <w:p w14:paraId="7D8A121C"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-33.5</w:t>
            </w:r>
          </w:p>
        </w:tc>
        <w:tc>
          <w:tcPr>
            <w:tcW w:w="1170" w:type="dxa"/>
            <w:tcBorders>
              <w:top w:val="nil"/>
              <w:left w:val="nil"/>
              <w:bottom w:val="single" w:sz="4" w:space="0" w:color="auto"/>
              <w:right w:val="single" w:sz="4" w:space="0" w:color="auto"/>
            </w:tcBorders>
            <w:shd w:val="clear" w:color="auto" w:fill="auto"/>
            <w:noWrap/>
            <w:vAlign w:val="bottom"/>
            <w:hideMark/>
          </w:tcPr>
          <w:p w14:paraId="34E5B748" w14:textId="77777777" w:rsidR="00D507E0" w:rsidRPr="003D018C" w:rsidRDefault="00D507E0"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7.16</w:t>
            </w:r>
            <w:r w:rsidR="00E51808" w:rsidRPr="00C9316F">
              <w:rPr>
                <w:rFonts w:ascii="Times New Roman" w:eastAsia="Times New Roman" w:hAnsi="Times New Roman" w:cs="Times New Roman"/>
                <w:color w:val="000000"/>
              </w:rPr>
              <w:t>1</w:t>
            </w:r>
          </w:p>
        </w:tc>
        <w:tc>
          <w:tcPr>
            <w:tcW w:w="990" w:type="dxa"/>
            <w:tcBorders>
              <w:top w:val="nil"/>
              <w:left w:val="nil"/>
              <w:bottom w:val="single" w:sz="4" w:space="0" w:color="auto"/>
              <w:right w:val="single" w:sz="4" w:space="0" w:color="auto"/>
            </w:tcBorders>
            <w:shd w:val="clear" w:color="auto" w:fill="auto"/>
            <w:noWrap/>
            <w:vAlign w:val="bottom"/>
            <w:hideMark/>
          </w:tcPr>
          <w:p w14:paraId="6BB5096A"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101</w:t>
            </w:r>
          </w:p>
        </w:tc>
        <w:tc>
          <w:tcPr>
            <w:tcW w:w="990" w:type="dxa"/>
            <w:tcBorders>
              <w:top w:val="nil"/>
              <w:left w:val="nil"/>
              <w:bottom w:val="single" w:sz="4" w:space="0" w:color="auto"/>
              <w:right w:val="single" w:sz="4" w:space="0" w:color="auto"/>
            </w:tcBorders>
            <w:shd w:val="clear" w:color="auto" w:fill="auto"/>
            <w:noWrap/>
            <w:vAlign w:val="bottom"/>
            <w:hideMark/>
          </w:tcPr>
          <w:p w14:paraId="1B37138F"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2AF605BB" w14:textId="77777777" w:rsidR="00D507E0" w:rsidRPr="003D018C" w:rsidRDefault="00D507E0" w:rsidP="00D507E0">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Pyramis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3B4693ED"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D507E0" w:rsidRPr="003D018C" w14:paraId="4CD9A2D6" w14:textId="77777777" w:rsidTr="00C9076A">
        <w:trPr>
          <w:trHeight w:val="300"/>
        </w:trPr>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7AAC466D"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-22.5</w:t>
            </w:r>
          </w:p>
        </w:tc>
        <w:tc>
          <w:tcPr>
            <w:tcW w:w="900" w:type="dxa"/>
            <w:tcBorders>
              <w:top w:val="nil"/>
              <w:left w:val="nil"/>
              <w:bottom w:val="single" w:sz="4" w:space="0" w:color="auto"/>
              <w:right w:val="single" w:sz="4" w:space="0" w:color="auto"/>
            </w:tcBorders>
            <w:shd w:val="clear" w:color="auto" w:fill="auto"/>
            <w:noWrap/>
            <w:vAlign w:val="bottom"/>
            <w:hideMark/>
          </w:tcPr>
          <w:p w14:paraId="3E16C167"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70.5</w:t>
            </w:r>
          </w:p>
        </w:tc>
        <w:tc>
          <w:tcPr>
            <w:tcW w:w="810" w:type="dxa"/>
            <w:tcBorders>
              <w:top w:val="nil"/>
              <w:left w:val="nil"/>
              <w:bottom w:val="single" w:sz="4" w:space="0" w:color="auto"/>
              <w:right w:val="single" w:sz="4" w:space="0" w:color="auto"/>
            </w:tcBorders>
            <w:shd w:val="clear" w:color="auto" w:fill="auto"/>
            <w:noWrap/>
            <w:vAlign w:val="bottom"/>
            <w:hideMark/>
          </w:tcPr>
          <w:p w14:paraId="0A06655D"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-36.5</w:t>
            </w:r>
          </w:p>
        </w:tc>
        <w:tc>
          <w:tcPr>
            <w:tcW w:w="1170" w:type="dxa"/>
            <w:tcBorders>
              <w:top w:val="nil"/>
              <w:left w:val="nil"/>
              <w:bottom w:val="single" w:sz="4" w:space="0" w:color="auto"/>
              <w:right w:val="single" w:sz="4" w:space="0" w:color="auto"/>
            </w:tcBorders>
            <w:shd w:val="clear" w:color="auto" w:fill="auto"/>
            <w:noWrap/>
            <w:vAlign w:val="bottom"/>
            <w:hideMark/>
          </w:tcPr>
          <w:p w14:paraId="326B4534" w14:textId="77777777" w:rsidR="00D507E0" w:rsidRPr="003D018C" w:rsidRDefault="00D507E0"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4.65</w:t>
            </w:r>
            <w:r w:rsidR="00E51808" w:rsidRPr="00C9316F">
              <w:rPr>
                <w:rFonts w:ascii="Times New Roman" w:eastAsia="Times New Roman" w:hAnsi="Times New Roman" w:cs="Times New Roman"/>
                <w:color w:val="000000"/>
              </w:rPr>
              <w:t>3</w:t>
            </w:r>
          </w:p>
        </w:tc>
        <w:tc>
          <w:tcPr>
            <w:tcW w:w="990" w:type="dxa"/>
            <w:tcBorders>
              <w:top w:val="nil"/>
              <w:left w:val="nil"/>
              <w:bottom w:val="single" w:sz="4" w:space="0" w:color="auto"/>
              <w:right w:val="single" w:sz="4" w:space="0" w:color="auto"/>
            </w:tcBorders>
            <w:shd w:val="clear" w:color="auto" w:fill="auto"/>
            <w:noWrap/>
            <w:vAlign w:val="bottom"/>
            <w:hideMark/>
          </w:tcPr>
          <w:p w14:paraId="584A9A01"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61</w:t>
            </w:r>
          </w:p>
        </w:tc>
        <w:tc>
          <w:tcPr>
            <w:tcW w:w="990" w:type="dxa"/>
            <w:tcBorders>
              <w:top w:val="nil"/>
              <w:left w:val="nil"/>
              <w:bottom w:val="single" w:sz="4" w:space="0" w:color="auto"/>
              <w:right w:val="single" w:sz="4" w:space="0" w:color="auto"/>
            </w:tcBorders>
            <w:shd w:val="clear" w:color="auto" w:fill="auto"/>
            <w:noWrap/>
            <w:vAlign w:val="bottom"/>
            <w:hideMark/>
          </w:tcPr>
          <w:p w14:paraId="41030875"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tcBorders>
              <w:top w:val="nil"/>
              <w:left w:val="nil"/>
              <w:bottom w:val="single" w:sz="4" w:space="0" w:color="auto"/>
              <w:right w:val="single" w:sz="4" w:space="0" w:color="auto"/>
            </w:tcBorders>
            <w:shd w:val="clear" w:color="auto" w:fill="auto"/>
            <w:noWrap/>
            <w:vAlign w:val="bottom"/>
            <w:hideMark/>
          </w:tcPr>
          <w:p w14:paraId="2C684027"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Inferior semi-lunar lobule</w:t>
            </w:r>
          </w:p>
        </w:tc>
        <w:tc>
          <w:tcPr>
            <w:tcW w:w="900" w:type="dxa"/>
            <w:tcBorders>
              <w:top w:val="nil"/>
              <w:left w:val="nil"/>
              <w:bottom w:val="single" w:sz="4" w:space="0" w:color="auto"/>
              <w:right w:val="single" w:sz="4" w:space="0" w:color="auto"/>
            </w:tcBorders>
            <w:shd w:val="clear" w:color="auto" w:fill="auto"/>
            <w:noWrap/>
            <w:vAlign w:val="bottom"/>
            <w:hideMark/>
          </w:tcPr>
          <w:p w14:paraId="3671F53B"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D507E0" w:rsidRPr="003D018C" w14:paraId="15883E4B" w14:textId="77777777" w:rsidTr="00C9076A">
        <w:trPr>
          <w:trHeight w:val="300"/>
        </w:trPr>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5448D3BE"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52.5</w:t>
            </w:r>
          </w:p>
        </w:tc>
        <w:tc>
          <w:tcPr>
            <w:tcW w:w="900" w:type="dxa"/>
            <w:tcBorders>
              <w:top w:val="nil"/>
              <w:left w:val="nil"/>
              <w:bottom w:val="single" w:sz="4" w:space="0" w:color="auto"/>
              <w:right w:val="single" w:sz="4" w:space="0" w:color="auto"/>
            </w:tcBorders>
            <w:shd w:val="clear" w:color="auto" w:fill="auto"/>
            <w:noWrap/>
            <w:vAlign w:val="bottom"/>
            <w:hideMark/>
          </w:tcPr>
          <w:p w14:paraId="08EFFE5D"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-28.5</w:t>
            </w:r>
          </w:p>
        </w:tc>
        <w:tc>
          <w:tcPr>
            <w:tcW w:w="810" w:type="dxa"/>
            <w:tcBorders>
              <w:top w:val="nil"/>
              <w:left w:val="nil"/>
              <w:bottom w:val="single" w:sz="4" w:space="0" w:color="auto"/>
              <w:right w:val="single" w:sz="4" w:space="0" w:color="auto"/>
            </w:tcBorders>
            <w:shd w:val="clear" w:color="auto" w:fill="auto"/>
            <w:noWrap/>
            <w:vAlign w:val="bottom"/>
            <w:hideMark/>
          </w:tcPr>
          <w:p w14:paraId="79FDDD32"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14.5</w:t>
            </w:r>
          </w:p>
        </w:tc>
        <w:tc>
          <w:tcPr>
            <w:tcW w:w="1170" w:type="dxa"/>
            <w:tcBorders>
              <w:top w:val="nil"/>
              <w:left w:val="nil"/>
              <w:bottom w:val="single" w:sz="4" w:space="0" w:color="auto"/>
              <w:right w:val="single" w:sz="4" w:space="0" w:color="auto"/>
            </w:tcBorders>
            <w:shd w:val="clear" w:color="auto" w:fill="auto"/>
            <w:noWrap/>
            <w:vAlign w:val="bottom"/>
            <w:hideMark/>
          </w:tcPr>
          <w:p w14:paraId="1B1BB5D6" w14:textId="77777777" w:rsidR="00D507E0" w:rsidRPr="00C9316F" w:rsidRDefault="00E51808"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9.176</w:t>
            </w:r>
          </w:p>
        </w:tc>
        <w:tc>
          <w:tcPr>
            <w:tcW w:w="990" w:type="dxa"/>
            <w:tcBorders>
              <w:top w:val="nil"/>
              <w:left w:val="nil"/>
              <w:bottom w:val="single" w:sz="4" w:space="0" w:color="auto"/>
              <w:right w:val="single" w:sz="4" w:space="0" w:color="auto"/>
            </w:tcBorders>
            <w:shd w:val="clear" w:color="auto" w:fill="auto"/>
            <w:noWrap/>
            <w:vAlign w:val="bottom"/>
            <w:hideMark/>
          </w:tcPr>
          <w:p w14:paraId="111B9129"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52</w:t>
            </w:r>
          </w:p>
        </w:tc>
        <w:tc>
          <w:tcPr>
            <w:tcW w:w="990" w:type="dxa"/>
            <w:tcBorders>
              <w:top w:val="nil"/>
              <w:left w:val="nil"/>
              <w:bottom w:val="single" w:sz="4" w:space="0" w:color="auto"/>
              <w:right w:val="single" w:sz="4" w:space="0" w:color="auto"/>
            </w:tcBorders>
            <w:shd w:val="clear" w:color="auto" w:fill="auto"/>
            <w:noWrap/>
            <w:vAlign w:val="bottom"/>
            <w:hideMark/>
          </w:tcPr>
          <w:p w14:paraId="699C9122"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3678AAE1"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Inferior frontal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p. </w:t>
            </w:r>
            <w:proofErr w:type="spellStart"/>
            <w:r w:rsidRPr="003D018C">
              <w:rPr>
                <w:rFonts w:ascii="Times New Roman" w:eastAsia="Times New Roman" w:hAnsi="Times New Roman" w:cs="Times New Roman"/>
                <w:color w:val="000000"/>
              </w:rPr>
              <w:t>triangularis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4E40584C"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45</w:t>
            </w:r>
          </w:p>
        </w:tc>
      </w:tr>
      <w:tr w:rsidR="00D507E0" w:rsidRPr="003D018C" w14:paraId="15DDF5EE" w14:textId="77777777" w:rsidTr="00C9076A">
        <w:trPr>
          <w:trHeight w:val="300"/>
        </w:trPr>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26CA7F31"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1.5</w:t>
            </w:r>
          </w:p>
        </w:tc>
        <w:tc>
          <w:tcPr>
            <w:tcW w:w="900" w:type="dxa"/>
            <w:tcBorders>
              <w:top w:val="nil"/>
              <w:left w:val="nil"/>
              <w:bottom w:val="single" w:sz="4" w:space="0" w:color="auto"/>
              <w:right w:val="single" w:sz="4" w:space="0" w:color="auto"/>
            </w:tcBorders>
            <w:shd w:val="clear" w:color="auto" w:fill="auto"/>
            <w:noWrap/>
            <w:vAlign w:val="bottom"/>
            <w:hideMark/>
          </w:tcPr>
          <w:p w14:paraId="417E3A44"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-37.5</w:t>
            </w:r>
          </w:p>
        </w:tc>
        <w:tc>
          <w:tcPr>
            <w:tcW w:w="810" w:type="dxa"/>
            <w:tcBorders>
              <w:top w:val="nil"/>
              <w:left w:val="nil"/>
              <w:bottom w:val="single" w:sz="4" w:space="0" w:color="auto"/>
              <w:right w:val="single" w:sz="4" w:space="0" w:color="auto"/>
            </w:tcBorders>
            <w:shd w:val="clear" w:color="auto" w:fill="auto"/>
            <w:noWrap/>
            <w:vAlign w:val="bottom"/>
            <w:hideMark/>
          </w:tcPr>
          <w:p w14:paraId="228E16C6"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47.5</w:t>
            </w:r>
          </w:p>
        </w:tc>
        <w:tc>
          <w:tcPr>
            <w:tcW w:w="1170" w:type="dxa"/>
            <w:tcBorders>
              <w:top w:val="nil"/>
              <w:left w:val="nil"/>
              <w:bottom w:val="single" w:sz="4" w:space="0" w:color="auto"/>
              <w:right w:val="single" w:sz="4" w:space="0" w:color="auto"/>
            </w:tcBorders>
            <w:shd w:val="clear" w:color="auto" w:fill="auto"/>
            <w:noWrap/>
            <w:vAlign w:val="bottom"/>
            <w:hideMark/>
          </w:tcPr>
          <w:p w14:paraId="400C7C20" w14:textId="77777777" w:rsidR="00D507E0" w:rsidRPr="003D018C" w:rsidRDefault="00D507E0"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4.61</w:t>
            </w:r>
            <w:r w:rsidR="00E51808" w:rsidRPr="00C9316F">
              <w:rPr>
                <w:rFonts w:ascii="Times New Roman" w:eastAsia="Times New Roman" w:hAnsi="Times New Roman" w:cs="Times New Roman"/>
                <w:color w:val="000000"/>
              </w:rPr>
              <w:t>1</w:t>
            </w:r>
          </w:p>
        </w:tc>
        <w:tc>
          <w:tcPr>
            <w:tcW w:w="990" w:type="dxa"/>
            <w:tcBorders>
              <w:top w:val="nil"/>
              <w:left w:val="nil"/>
              <w:bottom w:val="single" w:sz="4" w:space="0" w:color="auto"/>
              <w:right w:val="single" w:sz="4" w:space="0" w:color="auto"/>
            </w:tcBorders>
            <w:shd w:val="clear" w:color="auto" w:fill="auto"/>
            <w:noWrap/>
            <w:vAlign w:val="bottom"/>
            <w:hideMark/>
          </w:tcPr>
          <w:p w14:paraId="3A02BB6E"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31</w:t>
            </w:r>
          </w:p>
        </w:tc>
        <w:tc>
          <w:tcPr>
            <w:tcW w:w="990" w:type="dxa"/>
            <w:tcBorders>
              <w:top w:val="nil"/>
              <w:left w:val="nil"/>
              <w:bottom w:val="single" w:sz="4" w:space="0" w:color="auto"/>
              <w:right w:val="single" w:sz="4" w:space="0" w:color="auto"/>
            </w:tcBorders>
            <w:shd w:val="clear" w:color="auto" w:fill="auto"/>
            <w:noWrap/>
            <w:vAlign w:val="bottom"/>
            <w:hideMark/>
          </w:tcPr>
          <w:p w14:paraId="15DD42B4"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6454C1C4"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Superior frontal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229A55E5"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961AF2" w:rsidRPr="003D018C" w14:paraId="7EE1E168" w14:textId="77777777" w:rsidTr="003C6035">
        <w:trPr>
          <w:trHeight w:val="300"/>
        </w:trPr>
        <w:tc>
          <w:tcPr>
            <w:tcW w:w="10800" w:type="dxa"/>
            <w:gridSpan w:val="8"/>
            <w:tcBorders>
              <w:top w:val="nil"/>
              <w:left w:val="single" w:sz="4" w:space="0" w:color="auto"/>
              <w:bottom w:val="single" w:sz="4" w:space="0" w:color="auto"/>
              <w:right w:val="single" w:sz="4" w:space="0" w:color="auto"/>
            </w:tcBorders>
            <w:shd w:val="clear" w:color="auto" w:fill="auto"/>
            <w:noWrap/>
            <w:vAlign w:val="bottom"/>
            <w:hideMark/>
          </w:tcPr>
          <w:p w14:paraId="7F3066BA" w14:textId="14145304" w:rsidR="00961AF2" w:rsidRPr="003D018C" w:rsidRDefault="00961AF2" w:rsidP="00F55B1C">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Activation greater for </w:t>
            </w:r>
            <w:r w:rsidR="00C3387E">
              <w:rPr>
                <w:rFonts w:ascii="Times New Roman" w:eastAsia="Times New Roman" w:hAnsi="Times New Roman" w:cs="Times New Roman"/>
                <w:color w:val="000000"/>
              </w:rPr>
              <w:t>less-skilled</w:t>
            </w:r>
            <w:r w:rsidRPr="003D018C">
              <w:rPr>
                <w:rFonts w:ascii="Times New Roman" w:eastAsia="Times New Roman" w:hAnsi="Times New Roman" w:cs="Times New Roman"/>
                <w:color w:val="000000"/>
              </w:rPr>
              <w:t xml:space="preserve"> comprehenders</w:t>
            </w:r>
          </w:p>
        </w:tc>
      </w:tr>
      <w:tr w:rsidR="00961AF2" w:rsidRPr="003D018C" w14:paraId="6022D2B9" w14:textId="77777777" w:rsidTr="00C9076A">
        <w:trPr>
          <w:trHeight w:val="300"/>
        </w:trPr>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3A914C17" w14:textId="77777777" w:rsidR="00961AF2" w:rsidRPr="003D018C" w:rsidRDefault="00961AF2"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4.5</w:t>
            </w:r>
          </w:p>
        </w:tc>
        <w:tc>
          <w:tcPr>
            <w:tcW w:w="900" w:type="dxa"/>
            <w:tcBorders>
              <w:top w:val="nil"/>
              <w:left w:val="nil"/>
              <w:bottom w:val="single" w:sz="4" w:space="0" w:color="auto"/>
              <w:right w:val="single" w:sz="4" w:space="0" w:color="auto"/>
            </w:tcBorders>
            <w:shd w:val="clear" w:color="auto" w:fill="auto"/>
            <w:noWrap/>
            <w:vAlign w:val="bottom"/>
            <w:hideMark/>
          </w:tcPr>
          <w:p w14:paraId="7320EB30" w14:textId="77777777" w:rsidR="00961AF2" w:rsidRPr="00521F52" w:rsidRDefault="00961AF2"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-28.5</w:t>
            </w:r>
          </w:p>
        </w:tc>
        <w:tc>
          <w:tcPr>
            <w:tcW w:w="810" w:type="dxa"/>
            <w:tcBorders>
              <w:top w:val="nil"/>
              <w:left w:val="nil"/>
              <w:bottom w:val="single" w:sz="4" w:space="0" w:color="auto"/>
              <w:right w:val="single" w:sz="4" w:space="0" w:color="auto"/>
            </w:tcBorders>
            <w:shd w:val="clear" w:color="auto" w:fill="auto"/>
            <w:noWrap/>
            <w:vAlign w:val="bottom"/>
            <w:hideMark/>
          </w:tcPr>
          <w:p w14:paraId="50EB92AA" w14:textId="77777777" w:rsidR="00961AF2" w:rsidRPr="00265462" w:rsidRDefault="00961AF2"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17.5</w:t>
            </w:r>
          </w:p>
        </w:tc>
        <w:tc>
          <w:tcPr>
            <w:tcW w:w="1170" w:type="dxa"/>
            <w:tcBorders>
              <w:top w:val="nil"/>
              <w:left w:val="nil"/>
              <w:bottom w:val="single" w:sz="4" w:space="0" w:color="auto"/>
              <w:right w:val="single" w:sz="4" w:space="0" w:color="auto"/>
            </w:tcBorders>
            <w:shd w:val="clear" w:color="auto" w:fill="auto"/>
            <w:noWrap/>
            <w:vAlign w:val="bottom"/>
            <w:hideMark/>
          </w:tcPr>
          <w:p w14:paraId="786651E8" w14:textId="77777777" w:rsidR="00961AF2" w:rsidRPr="00C9316F" w:rsidRDefault="00961AF2"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-9.536</w:t>
            </w:r>
          </w:p>
        </w:tc>
        <w:tc>
          <w:tcPr>
            <w:tcW w:w="990" w:type="dxa"/>
            <w:tcBorders>
              <w:top w:val="nil"/>
              <w:left w:val="nil"/>
              <w:bottom w:val="single" w:sz="4" w:space="0" w:color="auto"/>
              <w:right w:val="single" w:sz="4" w:space="0" w:color="auto"/>
            </w:tcBorders>
            <w:shd w:val="clear" w:color="auto" w:fill="auto"/>
            <w:noWrap/>
            <w:vAlign w:val="bottom"/>
            <w:hideMark/>
          </w:tcPr>
          <w:p w14:paraId="08611C6F" w14:textId="77777777" w:rsidR="00961AF2" w:rsidRPr="003D018C" w:rsidRDefault="00961AF2"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890</w:t>
            </w:r>
          </w:p>
        </w:tc>
        <w:tc>
          <w:tcPr>
            <w:tcW w:w="990" w:type="dxa"/>
            <w:tcBorders>
              <w:top w:val="nil"/>
              <w:left w:val="nil"/>
              <w:bottom w:val="single" w:sz="4" w:space="0" w:color="auto"/>
              <w:right w:val="single" w:sz="4" w:space="0" w:color="auto"/>
            </w:tcBorders>
            <w:shd w:val="clear" w:color="auto" w:fill="auto"/>
            <w:noWrap/>
            <w:vAlign w:val="bottom"/>
            <w:hideMark/>
          </w:tcPr>
          <w:p w14:paraId="108C7836"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4140" w:type="dxa"/>
            <w:tcBorders>
              <w:top w:val="nil"/>
              <w:left w:val="nil"/>
              <w:bottom w:val="single" w:sz="4" w:space="0" w:color="auto"/>
              <w:right w:val="single" w:sz="4" w:space="0" w:color="auto"/>
            </w:tcBorders>
            <w:shd w:val="clear" w:color="auto" w:fill="auto"/>
            <w:noWrap/>
            <w:vAlign w:val="bottom"/>
            <w:hideMark/>
          </w:tcPr>
          <w:p w14:paraId="77EC77B2"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Anterior cingulate cortex</w:t>
            </w:r>
          </w:p>
        </w:tc>
        <w:tc>
          <w:tcPr>
            <w:tcW w:w="900" w:type="dxa"/>
            <w:tcBorders>
              <w:top w:val="nil"/>
              <w:left w:val="nil"/>
              <w:bottom w:val="single" w:sz="4" w:space="0" w:color="auto"/>
              <w:right w:val="single" w:sz="4" w:space="0" w:color="auto"/>
            </w:tcBorders>
            <w:shd w:val="clear" w:color="auto" w:fill="auto"/>
            <w:noWrap/>
            <w:vAlign w:val="bottom"/>
            <w:hideMark/>
          </w:tcPr>
          <w:p w14:paraId="45B8DDD3"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24</w:t>
            </w:r>
          </w:p>
        </w:tc>
      </w:tr>
      <w:tr w:rsidR="00961AF2" w:rsidRPr="003D018C" w14:paraId="64A3BE6F" w14:textId="77777777" w:rsidTr="00C9076A">
        <w:trPr>
          <w:trHeight w:val="300"/>
        </w:trPr>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32FAF2B4" w14:textId="77777777" w:rsidR="00961AF2" w:rsidRPr="003D018C" w:rsidRDefault="00961AF2"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10.5</w:t>
            </w:r>
          </w:p>
        </w:tc>
        <w:tc>
          <w:tcPr>
            <w:tcW w:w="900" w:type="dxa"/>
            <w:tcBorders>
              <w:top w:val="nil"/>
              <w:left w:val="nil"/>
              <w:bottom w:val="single" w:sz="4" w:space="0" w:color="auto"/>
              <w:right w:val="single" w:sz="4" w:space="0" w:color="auto"/>
            </w:tcBorders>
            <w:shd w:val="clear" w:color="auto" w:fill="auto"/>
            <w:noWrap/>
            <w:vAlign w:val="bottom"/>
            <w:hideMark/>
          </w:tcPr>
          <w:p w14:paraId="603DA1A8" w14:textId="77777777" w:rsidR="00961AF2" w:rsidRPr="00521F52" w:rsidRDefault="00961AF2"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46.5</w:t>
            </w:r>
          </w:p>
        </w:tc>
        <w:tc>
          <w:tcPr>
            <w:tcW w:w="810" w:type="dxa"/>
            <w:tcBorders>
              <w:top w:val="nil"/>
              <w:left w:val="nil"/>
              <w:bottom w:val="single" w:sz="4" w:space="0" w:color="auto"/>
              <w:right w:val="single" w:sz="4" w:space="0" w:color="auto"/>
            </w:tcBorders>
            <w:shd w:val="clear" w:color="auto" w:fill="auto"/>
            <w:noWrap/>
            <w:vAlign w:val="bottom"/>
            <w:hideMark/>
          </w:tcPr>
          <w:p w14:paraId="376F81B3" w14:textId="77777777" w:rsidR="00961AF2" w:rsidRPr="00265462" w:rsidRDefault="00961AF2"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-12.5</w:t>
            </w:r>
          </w:p>
        </w:tc>
        <w:tc>
          <w:tcPr>
            <w:tcW w:w="1170" w:type="dxa"/>
            <w:tcBorders>
              <w:top w:val="nil"/>
              <w:left w:val="nil"/>
              <w:bottom w:val="single" w:sz="4" w:space="0" w:color="auto"/>
              <w:right w:val="single" w:sz="4" w:space="0" w:color="auto"/>
            </w:tcBorders>
            <w:shd w:val="clear" w:color="auto" w:fill="auto"/>
            <w:noWrap/>
            <w:vAlign w:val="bottom"/>
            <w:hideMark/>
          </w:tcPr>
          <w:p w14:paraId="4BCF776F" w14:textId="77777777" w:rsidR="00961AF2" w:rsidRPr="00C9316F" w:rsidRDefault="00961AF2"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-8.674</w:t>
            </w:r>
          </w:p>
        </w:tc>
        <w:tc>
          <w:tcPr>
            <w:tcW w:w="990" w:type="dxa"/>
            <w:tcBorders>
              <w:top w:val="nil"/>
              <w:left w:val="nil"/>
              <w:bottom w:val="single" w:sz="4" w:space="0" w:color="auto"/>
              <w:right w:val="single" w:sz="4" w:space="0" w:color="auto"/>
            </w:tcBorders>
            <w:shd w:val="clear" w:color="auto" w:fill="auto"/>
            <w:noWrap/>
            <w:vAlign w:val="bottom"/>
            <w:hideMark/>
          </w:tcPr>
          <w:p w14:paraId="7125BB22" w14:textId="77777777" w:rsidR="00961AF2" w:rsidRPr="003D018C" w:rsidRDefault="00961AF2"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745</w:t>
            </w:r>
          </w:p>
        </w:tc>
        <w:tc>
          <w:tcPr>
            <w:tcW w:w="990" w:type="dxa"/>
            <w:tcBorders>
              <w:top w:val="nil"/>
              <w:left w:val="nil"/>
              <w:bottom w:val="single" w:sz="4" w:space="0" w:color="auto"/>
              <w:right w:val="single" w:sz="4" w:space="0" w:color="auto"/>
            </w:tcBorders>
            <w:shd w:val="clear" w:color="auto" w:fill="auto"/>
            <w:noWrap/>
            <w:vAlign w:val="bottom"/>
            <w:hideMark/>
          </w:tcPr>
          <w:p w14:paraId="4F88F113"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4140" w:type="dxa"/>
            <w:tcBorders>
              <w:top w:val="nil"/>
              <w:left w:val="nil"/>
              <w:bottom w:val="single" w:sz="4" w:space="0" w:color="auto"/>
              <w:right w:val="single" w:sz="4" w:space="0" w:color="auto"/>
            </w:tcBorders>
            <w:shd w:val="clear" w:color="auto" w:fill="auto"/>
            <w:noWrap/>
            <w:vAlign w:val="bottom"/>
            <w:hideMark/>
          </w:tcPr>
          <w:p w14:paraId="53954B21" w14:textId="77777777" w:rsidR="00961AF2" w:rsidRPr="003D018C" w:rsidRDefault="00961AF2" w:rsidP="00D507E0">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Culmen</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21701A0A"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961AF2" w:rsidRPr="003D018C" w14:paraId="2EE46959" w14:textId="77777777" w:rsidTr="00C9076A">
        <w:trPr>
          <w:trHeight w:val="300"/>
        </w:trPr>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78CD8921" w14:textId="77777777" w:rsidR="00961AF2" w:rsidRPr="003D018C" w:rsidRDefault="00961AF2"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31.5</w:t>
            </w:r>
          </w:p>
        </w:tc>
        <w:tc>
          <w:tcPr>
            <w:tcW w:w="900" w:type="dxa"/>
            <w:tcBorders>
              <w:top w:val="nil"/>
              <w:left w:val="nil"/>
              <w:bottom w:val="single" w:sz="4" w:space="0" w:color="auto"/>
              <w:right w:val="single" w:sz="4" w:space="0" w:color="auto"/>
            </w:tcBorders>
            <w:shd w:val="clear" w:color="auto" w:fill="auto"/>
            <w:noWrap/>
            <w:vAlign w:val="bottom"/>
            <w:hideMark/>
          </w:tcPr>
          <w:p w14:paraId="0012AAE8" w14:textId="77777777" w:rsidR="00961AF2" w:rsidRPr="00521F52" w:rsidRDefault="00961AF2"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16.5</w:t>
            </w:r>
          </w:p>
        </w:tc>
        <w:tc>
          <w:tcPr>
            <w:tcW w:w="810" w:type="dxa"/>
            <w:tcBorders>
              <w:top w:val="nil"/>
              <w:left w:val="nil"/>
              <w:bottom w:val="single" w:sz="4" w:space="0" w:color="auto"/>
              <w:right w:val="single" w:sz="4" w:space="0" w:color="auto"/>
            </w:tcBorders>
            <w:shd w:val="clear" w:color="auto" w:fill="auto"/>
            <w:noWrap/>
            <w:vAlign w:val="bottom"/>
            <w:hideMark/>
          </w:tcPr>
          <w:p w14:paraId="673339C1" w14:textId="77777777" w:rsidR="00961AF2" w:rsidRPr="00265462" w:rsidRDefault="00961AF2"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26.5</w:t>
            </w:r>
          </w:p>
        </w:tc>
        <w:tc>
          <w:tcPr>
            <w:tcW w:w="1170" w:type="dxa"/>
            <w:tcBorders>
              <w:top w:val="nil"/>
              <w:left w:val="nil"/>
              <w:bottom w:val="single" w:sz="4" w:space="0" w:color="auto"/>
              <w:right w:val="single" w:sz="4" w:space="0" w:color="auto"/>
            </w:tcBorders>
            <w:shd w:val="clear" w:color="auto" w:fill="auto"/>
            <w:noWrap/>
            <w:vAlign w:val="bottom"/>
            <w:hideMark/>
          </w:tcPr>
          <w:p w14:paraId="333B9927" w14:textId="77777777" w:rsidR="00961AF2" w:rsidRPr="00C9316F" w:rsidRDefault="00961AF2"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-8.276</w:t>
            </w:r>
          </w:p>
        </w:tc>
        <w:tc>
          <w:tcPr>
            <w:tcW w:w="990" w:type="dxa"/>
            <w:tcBorders>
              <w:top w:val="nil"/>
              <w:left w:val="nil"/>
              <w:bottom w:val="single" w:sz="4" w:space="0" w:color="auto"/>
              <w:right w:val="single" w:sz="4" w:space="0" w:color="auto"/>
            </w:tcBorders>
            <w:shd w:val="clear" w:color="auto" w:fill="auto"/>
            <w:noWrap/>
            <w:vAlign w:val="bottom"/>
            <w:hideMark/>
          </w:tcPr>
          <w:p w14:paraId="106F2DD6" w14:textId="77777777" w:rsidR="00961AF2" w:rsidRPr="003D018C" w:rsidRDefault="00961AF2"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150</w:t>
            </w:r>
          </w:p>
        </w:tc>
        <w:tc>
          <w:tcPr>
            <w:tcW w:w="990" w:type="dxa"/>
            <w:tcBorders>
              <w:top w:val="nil"/>
              <w:left w:val="nil"/>
              <w:bottom w:val="single" w:sz="4" w:space="0" w:color="auto"/>
              <w:right w:val="single" w:sz="4" w:space="0" w:color="auto"/>
            </w:tcBorders>
            <w:shd w:val="clear" w:color="auto" w:fill="auto"/>
            <w:noWrap/>
            <w:vAlign w:val="bottom"/>
            <w:hideMark/>
          </w:tcPr>
          <w:p w14:paraId="143E14DB"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2CB2CC2F" w14:textId="77777777" w:rsidR="00961AF2" w:rsidRPr="003D018C" w:rsidRDefault="00961AF2" w:rsidP="00D507E0">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Postcentral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inferior parietal lobule</w:t>
            </w:r>
          </w:p>
        </w:tc>
        <w:tc>
          <w:tcPr>
            <w:tcW w:w="900" w:type="dxa"/>
            <w:tcBorders>
              <w:top w:val="nil"/>
              <w:left w:val="nil"/>
              <w:bottom w:val="single" w:sz="4" w:space="0" w:color="auto"/>
              <w:right w:val="single" w:sz="4" w:space="0" w:color="auto"/>
            </w:tcBorders>
            <w:shd w:val="clear" w:color="auto" w:fill="auto"/>
            <w:noWrap/>
            <w:vAlign w:val="bottom"/>
            <w:hideMark/>
          </w:tcPr>
          <w:p w14:paraId="624FEA82"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961AF2" w:rsidRPr="003D018C" w14:paraId="168F3DDF" w14:textId="77777777" w:rsidTr="00C9076A">
        <w:trPr>
          <w:trHeight w:val="300"/>
        </w:trPr>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0BAA594C" w14:textId="77777777" w:rsidR="00961AF2" w:rsidRPr="003D018C" w:rsidRDefault="00961AF2"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-31.5</w:t>
            </w:r>
          </w:p>
        </w:tc>
        <w:tc>
          <w:tcPr>
            <w:tcW w:w="900" w:type="dxa"/>
            <w:tcBorders>
              <w:top w:val="nil"/>
              <w:left w:val="nil"/>
              <w:bottom w:val="single" w:sz="4" w:space="0" w:color="auto"/>
              <w:right w:val="single" w:sz="4" w:space="0" w:color="auto"/>
            </w:tcBorders>
            <w:shd w:val="clear" w:color="auto" w:fill="auto"/>
            <w:noWrap/>
            <w:vAlign w:val="bottom"/>
            <w:hideMark/>
          </w:tcPr>
          <w:p w14:paraId="2130638C" w14:textId="77777777" w:rsidR="00961AF2" w:rsidRPr="00521F52" w:rsidRDefault="00961AF2"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-34.5</w:t>
            </w:r>
          </w:p>
        </w:tc>
        <w:tc>
          <w:tcPr>
            <w:tcW w:w="810" w:type="dxa"/>
            <w:tcBorders>
              <w:top w:val="nil"/>
              <w:left w:val="nil"/>
              <w:bottom w:val="single" w:sz="4" w:space="0" w:color="auto"/>
              <w:right w:val="single" w:sz="4" w:space="0" w:color="auto"/>
            </w:tcBorders>
            <w:shd w:val="clear" w:color="auto" w:fill="auto"/>
            <w:noWrap/>
            <w:vAlign w:val="bottom"/>
            <w:hideMark/>
          </w:tcPr>
          <w:p w14:paraId="5867A868" w14:textId="77777777" w:rsidR="00961AF2" w:rsidRPr="00265462" w:rsidRDefault="00961AF2"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29.5</w:t>
            </w:r>
          </w:p>
        </w:tc>
        <w:tc>
          <w:tcPr>
            <w:tcW w:w="1170" w:type="dxa"/>
            <w:tcBorders>
              <w:top w:val="nil"/>
              <w:left w:val="nil"/>
              <w:bottom w:val="single" w:sz="4" w:space="0" w:color="auto"/>
              <w:right w:val="single" w:sz="4" w:space="0" w:color="auto"/>
            </w:tcBorders>
            <w:shd w:val="clear" w:color="auto" w:fill="auto"/>
            <w:noWrap/>
            <w:vAlign w:val="bottom"/>
            <w:hideMark/>
          </w:tcPr>
          <w:p w14:paraId="1BB4809D" w14:textId="77777777" w:rsidR="00961AF2" w:rsidRPr="00C9316F" w:rsidRDefault="00961AF2"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-6.622</w:t>
            </w:r>
          </w:p>
        </w:tc>
        <w:tc>
          <w:tcPr>
            <w:tcW w:w="990" w:type="dxa"/>
            <w:tcBorders>
              <w:top w:val="nil"/>
              <w:left w:val="nil"/>
              <w:bottom w:val="single" w:sz="4" w:space="0" w:color="auto"/>
              <w:right w:val="single" w:sz="4" w:space="0" w:color="auto"/>
            </w:tcBorders>
            <w:shd w:val="clear" w:color="auto" w:fill="auto"/>
            <w:noWrap/>
            <w:vAlign w:val="bottom"/>
            <w:hideMark/>
          </w:tcPr>
          <w:p w14:paraId="76B6D0E9" w14:textId="77777777" w:rsidR="00961AF2" w:rsidRPr="003D018C" w:rsidRDefault="00961AF2"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110</w:t>
            </w:r>
          </w:p>
        </w:tc>
        <w:tc>
          <w:tcPr>
            <w:tcW w:w="990" w:type="dxa"/>
            <w:tcBorders>
              <w:top w:val="nil"/>
              <w:left w:val="nil"/>
              <w:bottom w:val="single" w:sz="4" w:space="0" w:color="auto"/>
              <w:right w:val="single" w:sz="4" w:space="0" w:color="auto"/>
            </w:tcBorders>
            <w:shd w:val="clear" w:color="auto" w:fill="auto"/>
            <w:noWrap/>
            <w:vAlign w:val="bottom"/>
            <w:hideMark/>
          </w:tcPr>
          <w:p w14:paraId="5E797E97"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tcBorders>
              <w:top w:val="nil"/>
              <w:left w:val="nil"/>
              <w:bottom w:val="single" w:sz="4" w:space="0" w:color="auto"/>
              <w:right w:val="single" w:sz="4" w:space="0" w:color="auto"/>
            </w:tcBorders>
            <w:shd w:val="clear" w:color="auto" w:fill="auto"/>
            <w:noWrap/>
            <w:vAlign w:val="bottom"/>
            <w:hideMark/>
          </w:tcPr>
          <w:p w14:paraId="75FA621C"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Middle frontal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2192C4A9"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961AF2" w:rsidRPr="003D018C" w14:paraId="2D2F6E95" w14:textId="77777777" w:rsidTr="00C9076A">
        <w:trPr>
          <w:trHeight w:val="300"/>
        </w:trPr>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10454984" w14:textId="77777777" w:rsidR="00961AF2" w:rsidRPr="003D018C" w:rsidRDefault="00961AF2"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34.5</w:t>
            </w:r>
          </w:p>
        </w:tc>
        <w:tc>
          <w:tcPr>
            <w:tcW w:w="900" w:type="dxa"/>
            <w:tcBorders>
              <w:top w:val="nil"/>
              <w:left w:val="nil"/>
              <w:bottom w:val="single" w:sz="4" w:space="0" w:color="auto"/>
              <w:right w:val="single" w:sz="4" w:space="0" w:color="auto"/>
            </w:tcBorders>
            <w:shd w:val="clear" w:color="auto" w:fill="auto"/>
            <w:noWrap/>
            <w:vAlign w:val="bottom"/>
            <w:hideMark/>
          </w:tcPr>
          <w:p w14:paraId="4D21F497" w14:textId="77777777" w:rsidR="00961AF2" w:rsidRPr="00521F52" w:rsidRDefault="00961AF2"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-22.5</w:t>
            </w:r>
          </w:p>
        </w:tc>
        <w:tc>
          <w:tcPr>
            <w:tcW w:w="810" w:type="dxa"/>
            <w:tcBorders>
              <w:top w:val="nil"/>
              <w:left w:val="nil"/>
              <w:bottom w:val="single" w:sz="4" w:space="0" w:color="auto"/>
              <w:right w:val="single" w:sz="4" w:space="0" w:color="auto"/>
            </w:tcBorders>
            <w:shd w:val="clear" w:color="auto" w:fill="auto"/>
            <w:noWrap/>
            <w:vAlign w:val="bottom"/>
            <w:hideMark/>
          </w:tcPr>
          <w:p w14:paraId="2AB12211" w14:textId="77777777" w:rsidR="00961AF2" w:rsidRPr="00265462" w:rsidRDefault="00961AF2"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8.5</w:t>
            </w:r>
          </w:p>
        </w:tc>
        <w:tc>
          <w:tcPr>
            <w:tcW w:w="1170" w:type="dxa"/>
            <w:tcBorders>
              <w:top w:val="nil"/>
              <w:left w:val="nil"/>
              <w:bottom w:val="single" w:sz="4" w:space="0" w:color="auto"/>
              <w:right w:val="single" w:sz="4" w:space="0" w:color="auto"/>
            </w:tcBorders>
            <w:shd w:val="clear" w:color="auto" w:fill="auto"/>
            <w:noWrap/>
            <w:vAlign w:val="bottom"/>
            <w:hideMark/>
          </w:tcPr>
          <w:p w14:paraId="6874BE84" w14:textId="77777777" w:rsidR="00961AF2" w:rsidRPr="00C9316F" w:rsidRDefault="00961AF2"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-7.807</w:t>
            </w:r>
          </w:p>
        </w:tc>
        <w:tc>
          <w:tcPr>
            <w:tcW w:w="990" w:type="dxa"/>
            <w:tcBorders>
              <w:top w:val="nil"/>
              <w:left w:val="nil"/>
              <w:bottom w:val="single" w:sz="4" w:space="0" w:color="auto"/>
              <w:right w:val="single" w:sz="4" w:space="0" w:color="auto"/>
            </w:tcBorders>
            <w:shd w:val="clear" w:color="auto" w:fill="auto"/>
            <w:noWrap/>
            <w:vAlign w:val="bottom"/>
            <w:hideMark/>
          </w:tcPr>
          <w:p w14:paraId="61BDADB6" w14:textId="77777777" w:rsidR="00961AF2" w:rsidRPr="003D018C" w:rsidRDefault="00961AF2"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96</w:t>
            </w:r>
          </w:p>
        </w:tc>
        <w:tc>
          <w:tcPr>
            <w:tcW w:w="990" w:type="dxa"/>
            <w:tcBorders>
              <w:top w:val="nil"/>
              <w:left w:val="nil"/>
              <w:bottom w:val="single" w:sz="4" w:space="0" w:color="auto"/>
              <w:right w:val="single" w:sz="4" w:space="0" w:color="auto"/>
            </w:tcBorders>
            <w:shd w:val="clear" w:color="auto" w:fill="auto"/>
            <w:noWrap/>
            <w:vAlign w:val="bottom"/>
            <w:hideMark/>
          </w:tcPr>
          <w:p w14:paraId="44BDFE34"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47CDD79F"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Insula, Inferior frontal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p. </w:t>
            </w:r>
            <w:proofErr w:type="spellStart"/>
            <w:r w:rsidRPr="003D018C">
              <w:rPr>
                <w:rFonts w:ascii="Times New Roman" w:eastAsia="Times New Roman" w:hAnsi="Times New Roman" w:cs="Times New Roman"/>
                <w:color w:val="000000"/>
              </w:rPr>
              <w:t>triangularis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3ED5DA95"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961AF2" w:rsidRPr="003D018C" w14:paraId="0E91E037" w14:textId="77777777" w:rsidTr="00C9076A">
        <w:trPr>
          <w:trHeight w:val="300"/>
        </w:trPr>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0FB2058D" w14:textId="77777777" w:rsidR="00961AF2" w:rsidRPr="003D018C" w:rsidRDefault="00961AF2"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-28.5</w:t>
            </w:r>
          </w:p>
        </w:tc>
        <w:tc>
          <w:tcPr>
            <w:tcW w:w="900" w:type="dxa"/>
            <w:tcBorders>
              <w:top w:val="nil"/>
              <w:left w:val="nil"/>
              <w:bottom w:val="single" w:sz="4" w:space="0" w:color="auto"/>
              <w:right w:val="single" w:sz="4" w:space="0" w:color="auto"/>
            </w:tcBorders>
            <w:shd w:val="clear" w:color="auto" w:fill="auto"/>
            <w:noWrap/>
            <w:vAlign w:val="bottom"/>
            <w:hideMark/>
          </w:tcPr>
          <w:p w14:paraId="3B8BA746" w14:textId="77777777" w:rsidR="00961AF2" w:rsidRPr="00265462" w:rsidRDefault="00961AF2"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19.5</w:t>
            </w:r>
          </w:p>
        </w:tc>
        <w:tc>
          <w:tcPr>
            <w:tcW w:w="810" w:type="dxa"/>
            <w:tcBorders>
              <w:top w:val="nil"/>
              <w:left w:val="nil"/>
              <w:bottom w:val="single" w:sz="4" w:space="0" w:color="auto"/>
              <w:right w:val="single" w:sz="4" w:space="0" w:color="auto"/>
            </w:tcBorders>
            <w:shd w:val="clear" w:color="auto" w:fill="auto"/>
            <w:noWrap/>
            <w:vAlign w:val="bottom"/>
            <w:hideMark/>
          </w:tcPr>
          <w:p w14:paraId="779CF2FB" w14:textId="77777777" w:rsidR="00961AF2" w:rsidRPr="00C9316F" w:rsidRDefault="00961AF2"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29.5</w:t>
            </w:r>
          </w:p>
        </w:tc>
        <w:tc>
          <w:tcPr>
            <w:tcW w:w="1170" w:type="dxa"/>
            <w:tcBorders>
              <w:top w:val="nil"/>
              <w:left w:val="nil"/>
              <w:bottom w:val="single" w:sz="4" w:space="0" w:color="auto"/>
              <w:right w:val="single" w:sz="4" w:space="0" w:color="auto"/>
            </w:tcBorders>
            <w:shd w:val="clear" w:color="auto" w:fill="auto"/>
            <w:noWrap/>
            <w:vAlign w:val="bottom"/>
            <w:hideMark/>
          </w:tcPr>
          <w:p w14:paraId="5B227D1F" w14:textId="77777777" w:rsidR="00961AF2" w:rsidRPr="003D018C" w:rsidRDefault="00961AF2"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-5.006</w:t>
            </w:r>
          </w:p>
        </w:tc>
        <w:tc>
          <w:tcPr>
            <w:tcW w:w="990" w:type="dxa"/>
            <w:tcBorders>
              <w:top w:val="nil"/>
              <w:left w:val="nil"/>
              <w:bottom w:val="single" w:sz="4" w:space="0" w:color="auto"/>
              <w:right w:val="single" w:sz="4" w:space="0" w:color="auto"/>
            </w:tcBorders>
            <w:shd w:val="clear" w:color="auto" w:fill="auto"/>
            <w:noWrap/>
            <w:vAlign w:val="bottom"/>
            <w:hideMark/>
          </w:tcPr>
          <w:p w14:paraId="5526E481" w14:textId="77777777" w:rsidR="00961AF2" w:rsidRPr="003D018C" w:rsidRDefault="00961AF2"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86</w:t>
            </w:r>
          </w:p>
        </w:tc>
        <w:tc>
          <w:tcPr>
            <w:tcW w:w="990" w:type="dxa"/>
            <w:tcBorders>
              <w:top w:val="nil"/>
              <w:left w:val="nil"/>
              <w:bottom w:val="single" w:sz="4" w:space="0" w:color="auto"/>
              <w:right w:val="single" w:sz="4" w:space="0" w:color="auto"/>
            </w:tcBorders>
            <w:shd w:val="clear" w:color="auto" w:fill="auto"/>
            <w:noWrap/>
            <w:vAlign w:val="bottom"/>
            <w:hideMark/>
          </w:tcPr>
          <w:p w14:paraId="50190553"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tcBorders>
              <w:top w:val="nil"/>
              <w:left w:val="nil"/>
              <w:bottom w:val="single" w:sz="4" w:space="0" w:color="auto"/>
              <w:right w:val="single" w:sz="4" w:space="0" w:color="auto"/>
            </w:tcBorders>
            <w:shd w:val="clear" w:color="auto" w:fill="auto"/>
            <w:noWrap/>
            <w:vAlign w:val="bottom"/>
            <w:hideMark/>
          </w:tcPr>
          <w:p w14:paraId="6AEE2089"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Insula</w:t>
            </w:r>
          </w:p>
        </w:tc>
        <w:tc>
          <w:tcPr>
            <w:tcW w:w="900" w:type="dxa"/>
            <w:tcBorders>
              <w:top w:val="nil"/>
              <w:left w:val="nil"/>
              <w:bottom w:val="single" w:sz="4" w:space="0" w:color="auto"/>
              <w:right w:val="single" w:sz="4" w:space="0" w:color="auto"/>
            </w:tcBorders>
            <w:shd w:val="clear" w:color="auto" w:fill="auto"/>
            <w:noWrap/>
            <w:vAlign w:val="bottom"/>
            <w:hideMark/>
          </w:tcPr>
          <w:p w14:paraId="4C630A60"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961AF2" w:rsidRPr="003D018C" w14:paraId="720B60B0" w14:textId="77777777" w:rsidTr="00C9076A">
        <w:trPr>
          <w:trHeight w:val="300"/>
        </w:trPr>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0D536192" w14:textId="77777777" w:rsidR="00961AF2" w:rsidRPr="003D018C" w:rsidRDefault="00961AF2"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-10.5</w:t>
            </w:r>
          </w:p>
        </w:tc>
        <w:tc>
          <w:tcPr>
            <w:tcW w:w="900" w:type="dxa"/>
            <w:tcBorders>
              <w:top w:val="nil"/>
              <w:left w:val="nil"/>
              <w:bottom w:val="single" w:sz="4" w:space="0" w:color="auto"/>
              <w:right w:val="single" w:sz="4" w:space="0" w:color="auto"/>
            </w:tcBorders>
            <w:shd w:val="clear" w:color="auto" w:fill="auto"/>
            <w:noWrap/>
            <w:vAlign w:val="bottom"/>
            <w:hideMark/>
          </w:tcPr>
          <w:p w14:paraId="52D2CB5F" w14:textId="77777777" w:rsidR="00961AF2" w:rsidRPr="00521F52" w:rsidRDefault="00961AF2"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34.5</w:t>
            </w:r>
          </w:p>
        </w:tc>
        <w:tc>
          <w:tcPr>
            <w:tcW w:w="810" w:type="dxa"/>
            <w:tcBorders>
              <w:top w:val="nil"/>
              <w:left w:val="nil"/>
              <w:bottom w:val="single" w:sz="4" w:space="0" w:color="auto"/>
              <w:right w:val="single" w:sz="4" w:space="0" w:color="auto"/>
            </w:tcBorders>
            <w:shd w:val="clear" w:color="auto" w:fill="auto"/>
            <w:noWrap/>
            <w:vAlign w:val="bottom"/>
            <w:hideMark/>
          </w:tcPr>
          <w:p w14:paraId="7BD0D13A" w14:textId="77777777" w:rsidR="00961AF2" w:rsidRPr="00265462" w:rsidRDefault="00961AF2"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23.5</w:t>
            </w:r>
          </w:p>
        </w:tc>
        <w:tc>
          <w:tcPr>
            <w:tcW w:w="1170" w:type="dxa"/>
            <w:tcBorders>
              <w:top w:val="nil"/>
              <w:left w:val="nil"/>
              <w:bottom w:val="single" w:sz="4" w:space="0" w:color="auto"/>
              <w:right w:val="single" w:sz="4" w:space="0" w:color="auto"/>
            </w:tcBorders>
            <w:shd w:val="clear" w:color="auto" w:fill="auto"/>
            <w:noWrap/>
            <w:vAlign w:val="bottom"/>
            <w:hideMark/>
          </w:tcPr>
          <w:p w14:paraId="14F7967C" w14:textId="77777777" w:rsidR="00961AF2" w:rsidRPr="00C9316F" w:rsidRDefault="00961AF2"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-5.440</w:t>
            </w:r>
          </w:p>
        </w:tc>
        <w:tc>
          <w:tcPr>
            <w:tcW w:w="990" w:type="dxa"/>
            <w:tcBorders>
              <w:top w:val="nil"/>
              <w:left w:val="nil"/>
              <w:bottom w:val="single" w:sz="4" w:space="0" w:color="auto"/>
              <w:right w:val="single" w:sz="4" w:space="0" w:color="auto"/>
            </w:tcBorders>
            <w:shd w:val="clear" w:color="auto" w:fill="auto"/>
            <w:noWrap/>
            <w:vAlign w:val="bottom"/>
            <w:hideMark/>
          </w:tcPr>
          <w:p w14:paraId="7954C2A0" w14:textId="77777777" w:rsidR="00961AF2" w:rsidRPr="003D018C" w:rsidRDefault="00961AF2"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66</w:t>
            </w:r>
          </w:p>
        </w:tc>
        <w:tc>
          <w:tcPr>
            <w:tcW w:w="990" w:type="dxa"/>
            <w:tcBorders>
              <w:top w:val="nil"/>
              <w:left w:val="nil"/>
              <w:bottom w:val="single" w:sz="4" w:space="0" w:color="auto"/>
              <w:right w:val="single" w:sz="4" w:space="0" w:color="auto"/>
            </w:tcBorders>
            <w:shd w:val="clear" w:color="auto" w:fill="auto"/>
            <w:noWrap/>
            <w:vAlign w:val="bottom"/>
            <w:hideMark/>
          </w:tcPr>
          <w:p w14:paraId="43BB5B14"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4140" w:type="dxa"/>
            <w:tcBorders>
              <w:top w:val="nil"/>
              <w:left w:val="nil"/>
              <w:bottom w:val="single" w:sz="4" w:space="0" w:color="auto"/>
              <w:right w:val="single" w:sz="4" w:space="0" w:color="auto"/>
            </w:tcBorders>
            <w:shd w:val="clear" w:color="auto" w:fill="auto"/>
            <w:noWrap/>
            <w:vAlign w:val="bottom"/>
            <w:hideMark/>
          </w:tcPr>
          <w:p w14:paraId="05A1D7ED"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Posterior cingulate cortex</w:t>
            </w:r>
          </w:p>
        </w:tc>
        <w:tc>
          <w:tcPr>
            <w:tcW w:w="900" w:type="dxa"/>
            <w:tcBorders>
              <w:top w:val="nil"/>
              <w:left w:val="nil"/>
              <w:bottom w:val="single" w:sz="4" w:space="0" w:color="auto"/>
              <w:right w:val="single" w:sz="4" w:space="0" w:color="auto"/>
            </w:tcBorders>
            <w:shd w:val="clear" w:color="auto" w:fill="auto"/>
            <w:noWrap/>
            <w:vAlign w:val="bottom"/>
            <w:hideMark/>
          </w:tcPr>
          <w:p w14:paraId="2CE5416B"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961AF2" w:rsidRPr="003D018C" w14:paraId="7A30301B" w14:textId="77777777" w:rsidTr="00C9076A">
        <w:trPr>
          <w:trHeight w:val="300"/>
        </w:trPr>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39893055" w14:textId="77777777" w:rsidR="00961AF2" w:rsidRPr="003D018C" w:rsidRDefault="00961AF2"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25.5</w:t>
            </w:r>
          </w:p>
        </w:tc>
        <w:tc>
          <w:tcPr>
            <w:tcW w:w="900" w:type="dxa"/>
            <w:tcBorders>
              <w:top w:val="nil"/>
              <w:left w:val="nil"/>
              <w:bottom w:val="single" w:sz="4" w:space="0" w:color="auto"/>
              <w:right w:val="single" w:sz="4" w:space="0" w:color="auto"/>
            </w:tcBorders>
            <w:shd w:val="clear" w:color="auto" w:fill="auto"/>
            <w:noWrap/>
            <w:vAlign w:val="bottom"/>
            <w:hideMark/>
          </w:tcPr>
          <w:p w14:paraId="5F0FF209" w14:textId="77777777" w:rsidR="00961AF2" w:rsidRPr="00521F52" w:rsidRDefault="00961AF2"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37.5</w:t>
            </w:r>
          </w:p>
        </w:tc>
        <w:tc>
          <w:tcPr>
            <w:tcW w:w="810" w:type="dxa"/>
            <w:tcBorders>
              <w:top w:val="nil"/>
              <w:left w:val="nil"/>
              <w:bottom w:val="single" w:sz="4" w:space="0" w:color="auto"/>
              <w:right w:val="single" w:sz="4" w:space="0" w:color="auto"/>
            </w:tcBorders>
            <w:shd w:val="clear" w:color="auto" w:fill="auto"/>
            <w:noWrap/>
            <w:vAlign w:val="bottom"/>
            <w:hideMark/>
          </w:tcPr>
          <w:p w14:paraId="01C53637" w14:textId="77777777" w:rsidR="00961AF2" w:rsidRPr="00265462" w:rsidRDefault="00961AF2"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2.5</w:t>
            </w:r>
          </w:p>
        </w:tc>
        <w:tc>
          <w:tcPr>
            <w:tcW w:w="1170" w:type="dxa"/>
            <w:tcBorders>
              <w:top w:val="nil"/>
              <w:left w:val="nil"/>
              <w:bottom w:val="single" w:sz="4" w:space="0" w:color="auto"/>
              <w:right w:val="single" w:sz="4" w:space="0" w:color="auto"/>
            </w:tcBorders>
            <w:shd w:val="clear" w:color="auto" w:fill="auto"/>
            <w:noWrap/>
            <w:vAlign w:val="bottom"/>
            <w:hideMark/>
          </w:tcPr>
          <w:p w14:paraId="05BD8186" w14:textId="77777777" w:rsidR="00961AF2" w:rsidRPr="00C9316F" w:rsidRDefault="00961AF2"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-8.775</w:t>
            </w:r>
          </w:p>
        </w:tc>
        <w:tc>
          <w:tcPr>
            <w:tcW w:w="990" w:type="dxa"/>
            <w:tcBorders>
              <w:top w:val="nil"/>
              <w:left w:val="nil"/>
              <w:bottom w:val="single" w:sz="4" w:space="0" w:color="auto"/>
              <w:right w:val="single" w:sz="4" w:space="0" w:color="auto"/>
            </w:tcBorders>
            <w:shd w:val="clear" w:color="auto" w:fill="auto"/>
            <w:noWrap/>
            <w:vAlign w:val="bottom"/>
            <w:hideMark/>
          </w:tcPr>
          <w:p w14:paraId="521EA53B" w14:textId="77777777" w:rsidR="00961AF2" w:rsidRPr="003D018C" w:rsidRDefault="00961AF2"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46</w:t>
            </w:r>
          </w:p>
        </w:tc>
        <w:tc>
          <w:tcPr>
            <w:tcW w:w="990" w:type="dxa"/>
            <w:tcBorders>
              <w:top w:val="nil"/>
              <w:left w:val="nil"/>
              <w:bottom w:val="single" w:sz="4" w:space="0" w:color="auto"/>
              <w:right w:val="single" w:sz="4" w:space="0" w:color="auto"/>
            </w:tcBorders>
            <w:shd w:val="clear" w:color="auto" w:fill="auto"/>
            <w:noWrap/>
            <w:vAlign w:val="bottom"/>
            <w:hideMark/>
          </w:tcPr>
          <w:p w14:paraId="7CB5B810"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4140" w:type="dxa"/>
            <w:tcBorders>
              <w:top w:val="nil"/>
              <w:left w:val="nil"/>
              <w:bottom w:val="single" w:sz="4" w:space="0" w:color="auto"/>
              <w:right w:val="single" w:sz="4" w:space="0" w:color="auto"/>
            </w:tcBorders>
            <w:shd w:val="clear" w:color="auto" w:fill="auto"/>
            <w:noWrap/>
            <w:vAlign w:val="bottom"/>
            <w:hideMark/>
          </w:tcPr>
          <w:p w14:paraId="62634774" w14:textId="77777777" w:rsidR="00961AF2" w:rsidRPr="003D018C" w:rsidRDefault="00961AF2" w:rsidP="00D507E0">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Parahippocampal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15B920E8"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961AF2" w:rsidRPr="003D018C" w14:paraId="3FA561D6" w14:textId="77777777" w:rsidTr="00C9076A">
        <w:trPr>
          <w:trHeight w:val="300"/>
        </w:trPr>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25B2751F" w14:textId="77777777" w:rsidR="00961AF2" w:rsidRPr="003D018C" w:rsidRDefault="00961AF2"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-22.5</w:t>
            </w:r>
          </w:p>
        </w:tc>
        <w:tc>
          <w:tcPr>
            <w:tcW w:w="900" w:type="dxa"/>
            <w:tcBorders>
              <w:top w:val="nil"/>
              <w:left w:val="nil"/>
              <w:bottom w:val="single" w:sz="4" w:space="0" w:color="auto"/>
              <w:right w:val="single" w:sz="4" w:space="0" w:color="auto"/>
            </w:tcBorders>
            <w:shd w:val="clear" w:color="auto" w:fill="auto"/>
            <w:noWrap/>
            <w:vAlign w:val="bottom"/>
            <w:hideMark/>
          </w:tcPr>
          <w:p w14:paraId="4A43DCBC" w14:textId="77777777" w:rsidR="00961AF2" w:rsidRPr="00521F52" w:rsidRDefault="00961AF2"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25.5</w:t>
            </w:r>
          </w:p>
        </w:tc>
        <w:tc>
          <w:tcPr>
            <w:tcW w:w="810" w:type="dxa"/>
            <w:tcBorders>
              <w:top w:val="nil"/>
              <w:left w:val="nil"/>
              <w:bottom w:val="single" w:sz="4" w:space="0" w:color="auto"/>
              <w:right w:val="single" w:sz="4" w:space="0" w:color="auto"/>
            </w:tcBorders>
            <w:shd w:val="clear" w:color="auto" w:fill="auto"/>
            <w:noWrap/>
            <w:vAlign w:val="bottom"/>
            <w:hideMark/>
          </w:tcPr>
          <w:p w14:paraId="2877F429" w14:textId="77777777" w:rsidR="00961AF2" w:rsidRPr="00265462" w:rsidRDefault="00961AF2"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41.5</w:t>
            </w:r>
          </w:p>
        </w:tc>
        <w:tc>
          <w:tcPr>
            <w:tcW w:w="1170" w:type="dxa"/>
            <w:tcBorders>
              <w:top w:val="nil"/>
              <w:left w:val="nil"/>
              <w:bottom w:val="single" w:sz="4" w:space="0" w:color="auto"/>
              <w:right w:val="single" w:sz="4" w:space="0" w:color="auto"/>
            </w:tcBorders>
            <w:shd w:val="clear" w:color="auto" w:fill="auto"/>
            <w:noWrap/>
            <w:vAlign w:val="bottom"/>
            <w:hideMark/>
          </w:tcPr>
          <w:p w14:paraId="1CDE96E6" w14:textId="77777777" w:rsidR="00961AF2" w:rsidRPr="00C9316F" w:rsidRDefault="00961AF2"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-5.388</w:t>
            </w:r>
          </w:p>
        </w:tc>
        <w:tc>
          <w:tcPr>
            <w:tcW w:w="990" w:type="dxa"/>
            <w:tcBorders>
              <w:top w:val="nil"/>
              <w:left w:val="nil"/>
              <w:bottom w:val="single" w:sz="4" w:space="0" w:color="auto"/>
              <w:right w:val="single" w:sz="4" w:space="0" w:color="auto"/>
            </w:tcBorders>
            <w:shd w:val="clear" w:color="auto" w:fill="auto"/>
            <w:noWrap/>
            <w:vAlign w:val="bottom"/>
            <w:hideMark/>
          </w:tcPr>
          <w:p w14:paraId="224FAC68" w14:textId="77777777" w:rsidR="00961AF2" w:rsidRPr="003D018C" w:rsidRDefault="00961AF2"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40</w:t>
            </w:r>
          </w:p>
        </w:tc>
        <w:tc>
          <w:tcPr>
            <w:tcW w:w="990" w:type="dxa"/>
            <w:tcBorders>
              <w:top w:val="nil"/>
              <w:left w:val="nil"/>
              <w:bottom w:val="single" w:sz="4" w:space="0" w:color="auto"/>
              <w:right w:val="single" w:sz="4" w:space="0" w:color="auto"/>
            </w:tcBorders>
            <w:shd w:val="clear" w:color="auto" w:fill="auto"/>
            <w:noWrap/>
            <w:vAlign w:val="bottom"/>
            <w:hideMark/>
          </w:tcPr>
          <w:p w14:paraId="6595C3C2"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4140" w:type="dxa"/>
            <w:tcBorders>
              <w:top w:val="nil"/>
              <w:left w:val="nil"/>
              <w:bottom w:val="single" w:sz="4" w:space="0" w:color="auto"/>
              <w:right w:val="single" w:sz="4" w:space="0" w:color="auto"/>
            </w:tcBorders>
            <w:shd w:val="clear" w:color="auto" w:fill="auto"/>
            <w:noWrap/>
            <w:vAlign w:val="bottom"/>
            <w:hideMark/>
          </w:tcPr>
          <w:p w14:paraId="3D83C93C"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Cingulate </w:t>
            </w:r>
            <w:proofErr w:type="spellStart"/>
            <w:r w:rsidRPr="003D018C">
              <w:rPr>
                <w:rFonts w:ascii="Times New Roman" w:eastAsia="Times New Roman" w:hAnsi="Times New Roman" w:cs="Times New Roman"/>
                <w:color w:val="000000"/>
              </w:rPr>
              <w:t>gyrus</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03CBE1E3" w14:textId="77777777" w:rsidR="00961AF2" w:rsidRPr="003D018C"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bl>
    <w:p w14:paraId="46A71433" w14:textId="77777777" w:rsidR="0076306F" w:rsidRPr="003D018C" w:rsidRDefault="0076306F">
      <w:pPr>
        <w:jc w:val="both"/>
        <w:rPr>
          <w:rFonts w:ascii="Times New Roman" w:hAnsi="Times New Roman" w:cs="Times New Roman"/>
        </w:rPr>
      </w:pPr>
    </w:p>
    <w:p w14:paraId="12BED0FB" w14:textId="77777777" w:rsidR="00A85EB8" w:rsidRPr="003D018C" w:rsidRDefault="00A85EB8">
      <w:pPr>
        <w:jc w:val="both"/>
        <w:rPr>
          <w:rFonts w:ascii="Times New Roman" w:hAnsi="Times New Roman" w:cs="Times New Roman"/>
        </w:rPr>
      </w:pPr>
      <w:r w:rsidRPr="00521F52">
        <w:rPr>
          <w:rFonts w:ascii="Times New Roman" w:hAnsi="Times New Roman" w:cs="Times New Roman"/>
        </w:rPr>
        <w:t xml:space="preserve">Table 4. </w:t>
      </w:r>
      <w:r w:rsidR="008C31E2" w:rsidRPr="00265462">
        <w:rPr>
          <w:rFonts w:ascii="Times New Roman" w:hAnsi="Times New Roman" w:cs="Times New Roman"/>
        </w:rPr>
        <w:t xml:space="preserve">First behavioral PLS. Areas where activity during </w:t>
      </w:r>
      <w:r w:rsidR="0070159E" w:rsidRPr="00265462">
        <w:rPr>
          <w:rFonts w:ascii="Times New Roman" w:hAnsi="Times New Roman" w:cs="Times New Roman"/>
        </w:rPr>
        <w:t>printed</w:t>
      </w:r>
      <w:r w:rsidR="008C31E2" w:rsidRPr="00C9316F">
        <w:rPr>
          <w:rFonts w:ascii="Times New Roman" w:hAnsi="Times New Roman" w:cs="Times New Roman"/>
        </w:rPr>
        <w:t xml:space="preserve"> and </w:t>
      </w:r>
      <w:r w:rsidR="0070159E" w:rsidRPr="00C9316F">
        <w:rPr>
          <w:rFonts w:ascii="Times New Roman" w:hAnsi="Times New Roman" w:cs="Times New Roman"/>
        </w:rPr>
        <w:t>spoken</w:t>
      </w:r>
      <w:r w:rsidR="008C31E2" w:rsidRPr="003D018C">
        <w:rPr>
          <w:rFonts w:ascii="Times New Roman" w:hAnsi="Times New Roman" w:cs="Times New Roman"/>
        </w:rPr>
        <w:t xml:space="preserve"> conditions of the passage task is related to reading comprehension. Activity in regions with a positive bootstrap ratio (BSR) is associated with </w:t>
      </w:r>
      <w:r w:rsidR="00645E6A" w:rsidRPr="003D018C">
        <w:rPr>
          <w:rFonts w:ascii="Times New Roman" w:hAnsi="Times New Roman" w:cs="Times New Roman"/>
        </w:rPr>
        <w:t xml:space="preserve">higher </w:t>
      </w:r>
      <w:r w:rsidR="008C31E2" w:rsidRPr="003D018C">
        <w:rPr>
          <w:rFonts w:ascii="Times New Roman" w:hAnsi="Times New Roman" w:cs="Times New Roman"/>
        </w:rPr>
        <w:t xml:space="preserve">reading comprehension skill. Activity in regions with a negative bootstrap ratio (BSR) is associated with </w:t>
      </w:r>
      <w:r w:rsidR="00645E6A" w:rsidRPr="003D018C">
        <w:rPr>
          <w:rFonts w:ascii="Times New Roman" w:hAnsi="Times New Roman" w:cs="Times New Roman"/>
        </w:rPr>
        <w:t xml:space="preserve">lower </w:t>
      </w:r>
      <w:r w:rsidR="008C31E2" w:rsidRPr="003D018C">
        <w:rPr>
          <w:rFonts w:ascii="Times New Roman" w:hAnsi="Times New Roman" w:cs="Times New Roman"/>
        </w:rPr>
        <w:t>reading comprehension skill.</w:t>
      </w:r>
    </w:p>
    <w:p w14:paraId="3D63E89A" w14:textId="77777777" w:rsidR="00A85EB8" w:rsidRPr="003D018C" w:rsidRDefault="00A85EB8">
      <w:pPr>
        <w:rPr>
          <w:rFonts w:ascii="Times New Roman" w:hAnsi="Times New Roman" w:cs="Times New Roman"/>
        </w:rPr>
      </w:pPr>
      <w:r w:rsidRPr="003D018C">
        <w:rPr>
          <w:rFonts w:ascii="Times New Roman" w:hAnsi="Times New Roman" w:cs="Times New Roman"/>
        </w:rPr>
        <w:br w:type="page"/>
      </w:r>
    </w:p>
    <w:p w14:paraId="3CDF375C" w14:textId="77777777" w:rsidR="00A85EB8" w:rsidRPr="003D018C" w:rsidRDefault="00A85EB8" w:rsidP="00132FEE">
      <w:pPr>
        <w:jc w:val="both"/>
        <w:rPr>
          <w:rFonts w:ascii="Times New Roman" w:hAnsi="Times New Roman" w:cs="Times New Roman"/>
        </w:rPr>
      </w:pPr>
    </w:p>
    <w:tbl>
      <w:tblPr>
        <w:tblW w:w="10815" w:type="dxa"/>
        <w:tblInd w:w="93" w:type="dxa"/>
        <w:tblLayout w:type="fixed"/>
        <w:tblLook w:val="04A0" w:firstRow="1" w:lastRow="0" w:firstColumn="1" w:lastColumn="0" w:noHBand="0" w:noVBand="1"/>
      </w:tblPr>
      <w:tblGrid>
        <w:gridCol w:w="915"/>
        <w:gridCol w:w="900"/>
        <w:gridCol w:w="810"/>
        <w:gridCol w:w="1170"/>
        <w:gridCol w:w="990"/>
        <w:gridCol w:w="810"/>
        <w:gridCol w:w="3055"/>
        <w:gridCol w:w="2165"/>
      </w:tblGrid>
      <w:tr w:rsidR="00D507E0" w:rsidRPr="003D018C" w14:paraId="4775B5CE" w14:textId="77777777" w:rsidTr="00D507E0">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5B8EF9" w14:textId="77777777" w:rsidR="00D507E0" w:rsidRPr="003D018C" w:rsidRDefault="00D507E0" w:rsidP="00D507E0">
            <w:pPr>
              <w:rPr>
                <w:rFonts w:ascii="Times New Roman" w:eastAsia="Times New Roman" w:hAnsi="Times New Roman" w:cs="Times New Roman"/>
                <w:b/>
                <w:color w:val="000000"/>
              </w:rPr>
            </w:pPr>
            <w:r w:rsidRPr="003D018C">
              <w:rPr>
                <w:rFonts w:ascii="Times New Roman" w:eastAsia="Times New Roman" w:hAnsi="Times New Roman" w:cs="Times New Roman"/>
                <w:b/>
                <w:color w:val="000000"/>
              </w:rPr>
              <w:t xml:space="preserve">X </w:t>
            </w:r>
            <w:proofErr w:type="spellStart"/>
            <w:r w:rsidRPr="003D018C">
              <w:rPr>
                <w:rFonts w:ascii="Times New Roman" w:eastAsia="Times New Roman" w:hAnsi="Times New Roman" w:cs="Times New Roman"/>
                <w:b/>
                <w:color w:val="000000"/>
              </w:rPr>
              <w:t>coord</w:t>
            </w:r>
            <w:proofErr w:type="spellEnd"/>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0588DC66" w14:textId="77777777" w:rsidR="00D507E0" w:rsidRPr="003D018C" w:rsidRDefault="00D507E0" w:rsidP="00D507E0">
            <w:pPr>
              <w:rPr>
                <w:rFonts w:ascii="Times New Roman" w:eastAsia="Times New Roman" w:hAnsi="Times New Roman" w:cs="Times New Roman"/>
                <w:b/>
                <w:color w:val="000000"/>
              </w:rPr>
            </w:pPr>
            <w:r w:rsidRPr="003D018C">
              <w:rPr>
                <w:rFonts w:ascii="Times New Roman" w:eastAsia="Times New Roman" w:hAnsi="Times New Roman" w:cs="Times New Roman"/>
                <w:b/>
                <w:color w:val="000000"/>
              </w:rPr>
              <w:t xml:space="preserve">Y </w:t>
            </w:r>
            <w:proofErr w:type="spellStart"/>
            <w:r w:rsidRPr="003D018C">
              <w:rPr>
                <w:rFonts w:ascii="Times New Roman" w:eastAsia="Times New Roman" w:hAnsi="Times New Roman" w:cs="Times New Roman"/>
                <w:b/>
                <w:color w:val="000000"/>
              </w:rPr>
              <w:t>coord</w:t>
            </w:r>
            <w:proofErr w:type="spellEnd"/>
          </w:p>
        </w:tc>
        <w:tc>
          <w:tcPr>
            <w:tcW w:w="810" w:type="dxa"/>
            <w:tcBorders>
              <w:top w:val="single" w:sz="4" w:space="0" w:color="auto"/>
              <w:left w:val="nil"/>
              <w:bottom w:val="single" w:sz="4" w:space="0" w:color="auto"/>
              <w:right w:val="single" w:sz="4" w:space="0" w:color="auto"/>
            </w:tcBorders>
            <w:shd w:val="clear" w:color="auto" w:fill="auto"/>
            <w:noWrap/>
            <w:vAlign w:val="bottom"/>
            <w:hideMark/>
          </w:tcPr>
          <w:p w14:paraId="6E7BE4C8" w14:textId="77777777" w:rsidR="00D507E0" w:rsidRPr="003D018C" w:rsidRDefault="00D507E0" w:rsidP="00D507E0">
            <w:pPr>
              <w:rPr>
                <w:rFonts w:ascii="Times New Roman" w:eastAsia="Times New Roman" w:hAnsi="Times New Roman" w:cs="Times New Roman"/>
                <w:b/>
                <w:color w:val="000000"/>
              </w:rPr>
            </w:pPr>
            <w:r w:rsidRPr="003D018C">
              <w:rPr>
                <w:rFonts w:ascii="Times New Roman" w:eastAsia="Times New Roman" w:hAnsi="Times New Roman" w:cs="Times New Roman"/>
                <w:b/>
                <w:color w:val="000000"/>
              </w:rPr>
              <w:t xml:space="preserve">Z </w:t>
            </w:r>
            <w:proofErr w:type="spellStart"/>
            <w:r w:rsidRPr="003D018C">
              <w:rPr>
                <w:rFonts w:ascii="Times New Roman" w:eastAsia="Times New Roman" w:hAnsi="Times New Roman" w:cs="Times New Roman"/>
                <w:b/>
                <w:color w:val="000000"/>
              </w:rPr>
              <w:t>coord</w:t>
            </w:r>
            <w:proofErr w:type="spellEnd"/>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2204C18C" w14:textId="77777777" w:rsidR="00D507E0" w:rsidRPr="003D018C" w:rsidRDefault="00D507E0" w:rsidP="00D507E0">
            <w:pPr>
              <w:rPr>
                <w:rFonts w:ascii="Times New Roman" w:eastAsia="Times New Roman" w:hAnsi="Times New Roman" w:cs="Times New Roman"/>
                <w:b/>
                <w:color w:val="000000"/>
              </w:rPr>
            </w:pPr>
            <w:r w:rsidRPr="003D018C">
              <w:rPr>
                <w:rFonts w:ascii="Times New Roman" w:eastAsia="Times New Roman" w:hAnsi="Times New Roman" w:cs="Times New Roman"/>
                <w:b/>
                <w:color w:val="000000"/>
              </w:rPr>
              <w:t>Peak BSR</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B81D920" w14:textId="77777777" w:rsidR="00D507E0" w:rsidRPr="003D018C" w:rsidRDefault="00D507E0" w:rsidP="00D507E0">
            <w:pPr>
              <w:rPr>
                <w:rFonts w:ascii="Times New Roman" w:eastAsia="Times New Roman" w:hAnsi="Times New Roman" w:cs="Times New Roman"/>
                <w:b/>
                <w:color w:val="000000"/>
              </w:rPr>
            </w:pPr>
            <w:r w:rsidRPr="003D018C">
              <w:rPr>
                <w:rFonts w:ascii="Times New Roman" w:eastAsia="Times New Roman" w:hAnsi="Times New Roman" w:cs="Times New Roman"/>
                <w:b/>
                <w:color w:val="000000"/>
              </w:rPr>
              <w:t>Cluster Size</w:t>
            </w:r>
          </w:p>
        </w:tc>
        <w:tc>
          <w:tcPr>
            <w:tcW w:w="810" w:type="dxa"/>
            <w:tcBorders>
              <w:top w:val="single" w:sz="4" w:space="0" w:color="auto"/>
              <w:left w:val="nil"/>
              <w:bottom w:val="single" w:sz="4" w:space="0" w:color="auto"/>
              <w:right w:val="single" w:sz="4" w:space="0" w:color="auto"/>
            </w:tcBorders>
            <w:shd w:val="clear" w:color="auto" w:fill="auto"/>
            <w:noWrap/>
            <w:vAlign w:val="bottom"/>
            <w:hideMark/>
          </w:tcPr>
          <w:p w14:paraId="2F735C1F" w14:textId="77777777" w:rsidR="00D507E0" w:rsidRPr="003D018C" w:rsidRDefault="00D507E0" w:rsidP="00D507E0">
            <w:pPr>
              <w:rPr>
                <w:rFonts w:ascii="Times New Roman" w:eastAsia="Times New Roman" w:hAnsi="Times New Roman" w:cs="Times New Roman"/>
                <w:b/>
                <w:color w:val="000000"/>
              </w:rPr>
            </w:pPr>
            <w:r w:rsidRPr="003D018C">
              <w:rPr>
                <w:rFonts w:ascii="Times New Roman" w:eastAsia="Times New Roman" w:hAnsi="Times New Roman" w:cs="Times New Roman"/>
                <w:b/>
                <w:color w:val="000000"/>
              </w:rPr>
              <w:t>Side</w:t>
            </w:r>
          </w:p>
        </w:tc>
        <w:tc>
          <w:tcPr>
            <w:tcW w:w="3055" w:type="dxa"/>
            <w:tcBorders>
              <w:top w:val="single" w:sz="4" w:space="0" w:color="auto"/>
              <w:left w:val="nil"/>
              <w:bottom w:val="single" w:sz="4" w:space="0" w:color="auto"/>
              <w:right w:val="single" w:sz="4" w:space="0" w:color="auto"/>
            </w:tcBorders>
            <w:shd w:val="clear" w:color="auto" w:fill="auto"/>
            <w:noWrap/>
            <w:vAlign w:val="bottom"/>
            <w:hideMark/>
          </w:tcPr>
          <w:p w14:paraId="77A1CD47" w14:textId="77777777" w:rsidR="00D507E0" w:rsidRPr="003D018C" w:rsidRDefault="00D507E0" w:rsidP="00D507E0">
            <w:pPr>
              <w:rPr>
                <w:rFonts w:ascii="Times New Roman" w:eastAsia="Times New Roman" w:hAnsi="Times New Roman" w:cs="Times New Roman"/>
                <w:b/>
                <w:color w:val="000000"/>
              </w:rPr>
            </w:pPr>
            <w:r w:rsidRPr="003D018C">
              <w:rPr>
                <w:rFonts w:ascii="Times New Roman" w:eastAsia="Times New Roman" w:hAnsi="Times New Roman" w:cs="Times New Roman"/>
                <w:b/>
                <w:color w:val="000000"/>
              </w:rPr>
              <w:t>Areas in this cluster</w:t>
            </w:r>
          </w:p>
        </w:tc>
        <w:tc>
          <w:tcPr>
            <w:tcW w:w="2165" w:type="dxa"/>
            <w:tcBorders>
              <w:top w:val="single" w:sz="4" w:space="0" w:color="auto"/>
              <w:left w:val="nil"/>
              <w:bottom w:val="single" w:sz="4" w:space="0" w:color="auto"/>
              <w:right w:val="single" w:sz="4" w:space="0" w:color="auto"/>
            </w:tcBorders>
            <w:shd w:val="clear" w:color="auto" w:fill="auto"/>
            <w:noWrap/>
            <w:vAlign w:val="bottom"/>
            <w:hideMark/>
          </w:tcPr>
          <w:p w14:paraId="154D0997" w14:textId="77777777" w:rsidR="00D507E0" w:rsidRPr="003D018C" w:rsidRDefault="00D507E0" w:rsidP="00D507E0">
            <w:pPr>
              <w:rPr>
                <w:rFonts w:ascii="Times New Roman" w:eastAsia="Times New Roman" w:hAnsi="Times New Roman" w:cs="Times New Roman"/>
                <w:b/>
                <w:color w:val="000000"/>
              </w:rPr>
            </w:pPr>
            <w:r w:rsidRPr="003D018C">
              <w:rPr>
                <w:rFonts w:ascii="Times New Roman" w:eastAsia="Times New Roman" w:hAnsi="Times New Roman" w:cs="Times New Roman"/>
                <w:b/>
                <w:color w:val="000000"/>
              </w:rPr>
              <w:t>BA</w:t>
            </w:r>
          </w:p>
        </w:tc>
      </w:tr>
      <w:tr w:rsidR="00D507E0" w:rsidRPr="003D018C" w14:paraId="034DE011" w14:textId="77777777" w:rsidTr="00D507E0">
        <w:trPr>
          <w:trHeight w:val="300"/>
        </w:trPr>
        <w:tc>
          <w:tcPr>
            <w:tcW w:w="1081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CC7269" w14:textId="6AC1750D" w:rsidR="00D507E0" w:rsidRPr="00521F52" w:rsidRDefault="00961AF2"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Activation greater for </w:t>
            </w:r>
            <w:r w:rsidR="00C3387E">
              <w:rPr>
                <w:rFonts w:ascii="Times New Roman" w:eastAsia="Times New Roman" w:hAnsi="Times New Roman" w:cs="Times New Roman"/>
                <w:color w:val="000000"/>
              </w:rPr>
              <w:t>skilled</w:t>
            </w:r>
            <w:r w:rsidRPr="003D018C">
              <w:rPr>
                <w:rFonts w:ascii="Times New Roman" w:eastAsia="Times New Roman" w:hAnsi="Times New Roman" w:cs="Times New Roman"/>
                <w:color w:val="000000"/>
              </w:rPr>
              <w:t xml:space="preserve"> comprehenders</w:t>
            </w:r>
          </w:p>
        </w:tc>
      </w:tr>
      <w:tr w:rsidR="00D507E0" w:rsidRPr="003D018C" w14:paraId="58D2CC69"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5D99AF4F"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61.5</w:t>
            </w:r>
          </w:p>
        </w:tc>
        <w:tc>
          <w:tcPr>
            <w:tcW w:w="900" w:type="dxa"/>
            <w:tcBorders>
              <w:top w:val="nil"/>
              <w:left w:val="nil"/>
              <w:bottom w:val="single" w:sz="4" w:space="0" w:color="auto"/>
              <w:right w:val="single" w:sz="4" w:space="0" w:color="auto"/>
            </w:tcBorders>
            <w:shd w:val="clear" w:color="auto" w:fill="auto"/>
            <w:noWrap/>
            <w:vAlign w:val="bottom"/>
            <w:hideMark/>
          </w:tcPr>
          <w:p w14:paraId="6BE76050"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28.5</w:t>
            </w:r>
          </w:p>
        </w:tc>
        <w:tc>
          <w:tcPr>
            <w:tcW w:w="810" w:type="dxa"/>
            <w:tcBorders>
              <w:top w:val="nil"/>
              <w:left w:val="nil"/>
              <w:bottom w:val="single" w:sz="4" w:space="0" w:color="auto"/>
              <w:right w:val="single" w:sz="4" w:space="0" w:color="auto"/>
            </w:tcBorders>
            <w:shd w:val="clear" w:color="auto" w:fill="auto"/>
            <w:noWrap/>
            <w:vAlign w:val="bottom"/>
            <w:hideMark/>
          </w:tcPr>
          <w:p w14:paraId="2666BC26"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2.5</w:t>
            </w:r>
          </w:p>
        </w:tc>
        <w:tc>
          <w:tcPr>
            <w:tcW w:w="1170" w:type="dxa"/>
            <w:tcBorders>
              <w:top w:val="nil"/>
              <w:left w:val="nil"/>
              <w:bottom w:val="single" w:sz="4" w:space="0" w:color="auto"/>
              <w:right w:val="single" w:sz="4" w:space="0" w:color="auto"/>
            </w:tcBorders>
            <w:shd w:val="clear" w:color="auto" w:fill="auto"/>
            <w:noWrap/>
            <w:vAlign w:val="bottom"/>
            <w:hideMark/>
          </w:tcPr>
          <w:p w14:paraId="4E4CC49D" w14:textId="77777777" w:rsidR="00D507E0" w:rsidRPr="003D018C" w:rsidRDefault="00D507E0"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7.1</w:t>
            </w:r>
            <w:r w:rsidR="00AC35B8" w:rsidRPr="00C9316F">
              <w:rPr>
                <w:rFonts w:ascii="Times New Roman" w:eastAsia="Times New Roman" w:hAnsi="Times New Roman" w:cs="Times New Roman"/>
                <w:color w:val="000000"/>
              </w:rPr>
              <w:t>46</w:t>
            </w:r>
          </w:p>
        </w:tc>
        <w:tc>
          <w:tcPr>
            <w:tcW w:w="990" w:type="dxa"/>
            <w:tcBorders>
              <w:top w:val="nil"/>
              <w:left w:val="nil"/>
              <w:bottom w:val="single" w:sz="4" w:space="0" w:color="auto"/>
              <w:right w:val="single" w:sz="4" w:space="0" w:color="auto"/>
            </w:tcBorders>
            <w:shd w:val="clear" w:color="auto" w:fill="auto"/>
            <w:noWrap/>
            <w:vAlign w:val="bottom"/>
            <w:hideMark/>
          </w:tcPr>
          <w:p w14:paraId="721F8776"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647</w:t>
            </w:r>
          </w:p>
        </w:tc>
        <w:tc>
          <w:tcPr>
            <w:tcW w:w="810" w:type="dxa"/>
            <w:tcBorders>
              <w:top w:val="nil"/>
              <w:left w:val="nil"/>
              <w:bottom w:val="single" w:sz="4" w:space="0" w:color="auto"/>
              <w:right w:val="single" w:sz="4" w:space="0" w:color="auto"/>
            </w:tcBorders>
            <w:shd w:val="clear" w:color="auto" w:fill="auto"/>
            <w:noWrap/>
            <w:vAlign w:val="bottom"/>
            <w:hideMark/>
          </w:tcPr>
          <w:p w14:paraId="3E9C9E32"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3055" w:type="dxa"/>
            <w:tcBorders>
              <w:top w:val="nil"/>
              <w:left w:val="nil"/>
              <w:bottom w:val="single" w:sz="4" w:space="0" w:color="auto"/>
              <w:right w:val="single" w:sz="4" w:space="0" w:color="auto"/>
            </w:tcBorders>
            <w:shd w:val="clear" w:color="auto" w:fill="auto"/>
            <w:noWrap/>
            <w:vAlign w:val="bottom"/>
            <w:hideMark/>
          </w:tcPr>
          <w:p w14:paraId="196DC666"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Middle temporal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superior temporal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parahippocampal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14:paraId="2360EF8D"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21, 22, 36</w:t>
            </w:r>
          </w:p>
        </w:tc>
      </w:tr>
      <w:tr w:rsidR="00D507E0" w:rsidRPr="003D018C" w14:paraId="1932E008"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29F8D055"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31.5</w:t>
            </w:r>
          </w:p>
        </w:tc>
        <w:tc>
          <w:tcPr>
            <w:tcW w:w="900" w:type="dxa"/>
            <w:tcBorders>
              <w:top w:val="nil"/>
              <w:left w:val="nil"/>
              <w:bottom w:val="single" w:sz="4" w:space="0" w:color="auto"/>
              <w:right w:val="single" w:sz="4" w:space="0" w:color="auto"/>
            </w:tcBorders>
            <w:shd w:val="clear" w:color="auto" w:fill="auto"/>
            <w:noWrap/>
            <w:vAlign w:val="bottom"/>
            <w:hideMark/>
          </w:tcPr>
          <w:p w14:paraId="495D0DD7"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70.5</w:t>
            </w:r>
          </w:p>
        </w:tc>
        <w:tc>
          <w:tcPr>
            <w:tcW w:w="810" w:type="dxa"/>
            <w:tcBorders>
              <w:top w:val="nil"/>
              <w:left w:val="nil"/>
              <w:bottom w:val="single" w:sz="4" w:space="0" w:color="auto"/>
              <w:right w:val="single" w:sz="4" w:space="0" w:color="auto"/>
            </w:tcBorders>
            <w:shd w:val="clear" w:color="auto" w:fill="auto"/>
            <w:noWrap/>
            <w:vAlign w:val="bottom"/>
            <w:hideMark/>
          </w:tcPr>
          <w:p w14:paraId="11E8DD74"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-33.5</w:t>
            </w:r>
          </w:p>
        </w:tc>
        <w:tc>
          <w:tcPr>
            <w:tcW w:w="1170" w:type="dxa"/>
            <w:tcBorders>
              <w:top w:val="nil"/>
              <w:left w:val="nil"/>
              <w:bottom w:val="single" w:sz="4" w:space="0" w:color="auto"/>
              <w:right w:val="single" w:sz="4" w:space="0" w:color="auto"/>
            </w:tcBorders>
            <w:shd w:val="clear" w:color="auto" w:fill="auto"/>
            <w:noWrap/>
            <w:vAlign w:val="bottom"/>
            <w:hideMark/>
          </w:tcPr>
          <w:p w14:paraId="2D8477A5" w14:textId="77777777" w:rsidR="00D507E0" w:rsidRPr="003D018C" w:rsidRDefault="00D507E0"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8.82</w:t>
            </w:r>
            <w:r w:rsidR="00AC35B8" w:rsidRPr="00C9316F">
              <w:rPr>
                <w:rFonts w:ascii="Times New Roman" w:eastAsia="Times New Roman" w:hAnsi="Times New Roman" w:cs="Times New Roman"/>
                <w:color w:val="000000"/>
              </w:rPr>
              <w:t>5</w:t>
            </w:r>
          </w:p>
        </w:tc>
        <w:tc>
          <w:tcPr>
            <w:tcW w:w="990" w:type="dxa"/>
            <w:tcBorders>
              <w:top w:val="nil"/>
              <w:left w:val="nil"/>
              <w:bottom w:val="single" w:sz="4" w:space="0" w:color="auto"/>
              <w:right w:val="single" w:sz="4" w:space="0" w:color="auto"/>
            </w:tcBorders>
            <w:shd w:val="clear" w:color="auto" w:fill="auto"/>
            <w:noWrap/>
            <w:vAlign w:val="bottom"/>
            <w:hideMark/>
          </w:tcPr>
          <w:p w14:paraId="4DEEB9E0"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625</w:t>
            </w:r>
          </w:p>
        </w:tc>
        <w:tc>
          <w:tcPr>
            <w:tcW w:w="810" w:type="dxa"/>
            <w:tcBorders>
              <w:top w:val="nil"/>
              <w:left w:val="nil"/>
              <w:bottom w:val="single" w:sz="4" w:space="0" w:color="auto"/>
              <w:right w:val="single" w:sz="4" w:space="0" w:color="auto"/>
            </w:tcBorders>
            <w:shd w:val="clear" w:color="auto" w:fill="auto"/>
            <w:noWrap/>
            <w:vAlign w:val="bottom"/>
            <w:hideMark/>
          </w:tcPr>
          <w:p w14:paraId="5A5DA469"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3055" w:type="dxa"/>
            <w:tcBorders>
              <w:top w:val="nil"/>
              <w:left w:val="nil"/>
              <w:bottom w:val="single" w:sz="4" w:space="0" w:color="auto"/>
              <w:right w:val="single" w:sz="4" w:space="0" w:color="auto"/>
            </w:tcBorders>
            <w:shd w:val="clear" w:color="auto" w:fill="auto"/>
            <w:noWrap/>
            <w:vAlign w:val="bottom"/>
            <w:hideMark/>
          </w:tcPr>
          <w:p w14:paraId="55792869" w14:textId="77777777" w:rsidR="00D507E0" w:rsidRPr="003D018C" w:rsidRDefault="00D507E0" w:rsidP="00D507E0">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Pyramis</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declive</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14:paraId="24101CF0"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D507E0" w:rsidRPr="003D018C" w14:paraId="773679C6"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4FC95943"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-49.5</w:t>
            </w:r>
          </w:p>
        </w:tc>
        <w:tc>
          <w:tcPr>
            <w:tcW w:w="900" w:type="dxa"/>
            <w:tcBorders>
              <w:top w:val="nil"/>
              <w:left w:val="nil"/>
              <w:bottom w:val="single" w:sz="4" w:space="0" w:color="auto"/>
              <w:right w:val="single" w:sz="4" w:space="0" w:color="auto"/>
            </w:tcBorders>
            <w:shd w:val="clear" w:color="auto" w:fill="auto"/>
            <w:noWrap/>
            <w:vAlign w:val="bottom"/>
            <w:hideMark/>
          </w:tcPr>
          <w:p w14:paraId="7A724EAE"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-7.5</w:t>
            </w:r>
          </w:p>
        </w:tc>
        <w:tc>
          <w:tcPr>
            <w:tcW w:w="810" w:type="dxa"/>
            <w:tcBorders>
              <w:top w:val="nil"/>
              <w:left w:val="nil"/>
              <w:bottom w:val="single" w:sz="4" w:space="0" w:color="auto"/>
              <w:right w:val="single" w:sz="4" w:space="0" w:color="auto"/>
            </w:tcBorders>
            <w:shd w:val="clear" w:color="auto" w:fill="auto"/>
            <w:noWrap/>
            <w:vAlign w:val="bottom"/>
            <w:hideMark/>
          </w:tcPr>
          <w:p w14:paraId="0E416645"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-18.5</w:t>
            </w:r>
          </w:p>
        </w:tc>
        <w:tc>
          <w:tcPr>
            <w:tcW w:w="1170" w:type="dxa"/>
            <w:tcBorders>
              <w:top w:val="nil"/>
              <w:left w:val="nil"/>
              <w:bottom w:val="single" w:sz="4" w:space="0" w:color="auto"/>
              <w:right w:val="single" w:sz="4" w:space="0" w:color="auto"/>
            </w:tcBorders>
            <w:shd w:val="clear" w:color="auto" w:fill="auto"/>
            <w:noWrap/>
            <w:vAlign w:val="bottom"/>
            <w:hideMark/>
          </w:tcPr>
          <w:p w14:paraId="7DFD1EAF" w14:textId="77777777" w:rsidR="00D507E0" w:rsidRPr="003D018C" w:rsidRDefault="00D507E0"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5.93</w:t>
            </w:r>
            <w:r w:rsidR="00AC35B8" w:rsidRPr="00C9316F">
              <w:rPr>
                <w:rFonts w:ascii="Times New Roman" w:eastAsia="Times New Roman" w:hAnsi="Times New Roman" w:cs="Times New Roman"/>
                <w:color w:val="000000"/>
              </w:rPr>
              <w:t>1</w:t>
            </w:r>
          </w:p>
        </w:tc>
        <w:tc>
          <w:tcPr>
            <w:tcW w:w="990" w:type="dxa"/>
            <w:tcBorders>
              <w:top w:val="nil"/>
              <w:left w:val="nil"/>
              <w:bottom w:val="single" w:sz="4" w:space="0" w:color="auto"/>
              <w:right w:val="single" w:sz="4" w:space="0" w:color="auto"/>
            </w:tcBorders>
            <w:shd w:val="clear" w:color="auto" w:fill="auto"/>
            <w:noWrap/>
            <w:vAlign w:val="bottom"/>
            <w:hideMark/>
          </w:tcPr>
          <w:p w14:paraId="728F138F"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380</w:t>
            </w:r>
          </w:p>
        </w:tc>
        <w:tc>
          <w:tcPr>
            <w:tcW w:w="810" w:type="dxa"/>
            <w:tcBorders>
              <w:top w:val="nil"/>
              <w:left w:val="nil"/>
              <w:bottom w:val="single" w:sz="4" w:space="0" w:color="auto"/>
              <w:right w:val="single" w:sz="4" w:space="0" w:color="auto"/>
            </w:tcBorders>
            <w:shd w:val="clear" w:color="auto" w:fill="auto"/>
            <w:noWrap/>
            <w:vAlign w:val="bottom"/>
            <w:hideMark/>
          </w:tcPr>
          <w:p w14:paraId="75EE5C0B"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3055" w:type="dxa"/>
            <w:tcBorders>
              <w:top w:val="nil"/>
              <w:left w:val="nil"/>
              <w:bottom w:val="single" w:sz="4" w:space="0" w:color="auto"/>
              <w:right w:val="single" w:sz="4" w:space="0" w:color="auto"/>
            </w:tcBorders>
            <w:shd w:val="clear" w:color="auto" w:fill="auto"/>
            <w:noWrap/>
            <w:vAlign w:val="bottom"/>
            <w:hideMark/>
          </w:tcPr>
          <w:p w14:paraId="544DFF04"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Middle temporal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superior temporal </w:t>
            </w:r>
            <w:proofErr w:type="spellStart"/>
            <w:r w:rsidRPr="003D018C">
              <w:rPr>
                <w:rFonts w:ascii="Times New Roman" w:eastAsia="Times New Roman" w:hAnsi="Times New Roman" w:cs="Times New Roman"/>
                <w:color w:val="000000"/>
              </w:rPr>
              <w:t>gyrus</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14:paraId="4F3D2162"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22, 28</w:t>
            </w:r>
          </w:p>
        </w:tc>
      </w:tr>
      <w:tr w:rsidR="00D507E0" w:rsidRPr="003D018C" w14:paraId="7EC3565D"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7FEAA493"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-19.5</w:t>
            </w:r>
          </w:p>
        </w:tc>
        <w:tc>
          <w:tcPr>
            <w:tcW w:w="900" w:type="dxa"/>
            <w:tcBorders>
              <w:top w:val="nil"/>
              <w:left w:val="nil"/>
              <w:bottom w:val="single" w:sz="4" w:space="0" w:color="auto"/>
              <w:right w:val="single" w:sz="4" w:space="0" w:color="auto"/>
            </w:tcBorders>
            <w:shd w:val="clear" w:color="auto" w:fill="auto"/>
            <w:noWrap/>
            <w:vAlign w:val="bottom"/>
            <w:hideMark/>
          </w:tcPr>
          <w:p w14:paraId="67B8A126"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67.5</w:t>
            </w:r>
          </w:p>
        </w:tc>
        <w:tc>
          <w:tcPr>
            <w:tcW w:w="810" w:type="dxa"/>
            <w:tcBorders>
              <w:top w:val="nil"/>
              <w:left w:val="nil"/>
              <w:bottom w:val="single" w:sz="4" w:space="0" w:color="auto"/>
              <w:right w:val="single" w:sz="4" w:space="0" w:color="auto"/>
            </w:tcBorders>
            <w:shd w:val="clear" w:color="auto" w:fill="auto"/>
            <w:noWrap/>
            <w:vAlign w:val="bottom"/>
            <w:hideMark/>
          </w:tcPr>
          <w:p w14:paraId="310B117D"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-39.5</w:t>
            </w:r>
          </w:p>
        </w:tc>
        <w:tc>
          <w:tcPr>
            <w:tcW w:w="1170" w:type="dxa"/>
            <w:tcBorders>
              <w:top w:val="nil"/>
              <w:left w:val="nil"/>
              <w:bottom w:val="single" w:sz="4" w:space="0" w:color="auto"/>
              <w:right w:val="single" w:sz="4" w:space="0" w:color="auto"/>
            </w:tcBorders>
            <w:shd w:val="clear" w:color="auto" w:fill="auto"/>
            <w:noWrap/>
            <w:vAlign w:val="bottom"/>
            <w:hideMark/>
          </w:tcPr>
          <w:p w14:paraId="10AAA45B" w14:textId="77777777" w:rsidR="00D507E0" w:rsidRPr="00C9316F" w:rsidRDefault="00AC35B8"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5.579</w:t>
            </w:r>
          </w:p>
        </w:tc>
        <w:tc>
          <w:tcPr>
            <w:tcW w:w="990" w:type="dxa"/>
            <w:tcBorders>
              <w:top w:val="nil"/>
              <w:left w:val="nil"/>
              <w:bottom w:val="single" w:sz="4" w:space="0" w:color="auto"/>
              <w:right w:val="single" w:sz="4" w:space="0" w:color="auto"/>
            </w:tcBorders>
            <w:shd w:val="clear" w:color="auto" w:fill="auto"/>
            <w:noWrap/>
            <w:vAlign w:val="bottom"/>
            <w:hideMark/>
          </w:tcPr>
          <w:p w14:paraId="7D6FF685"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221</w:t>
            </w:r>
          </w:p>
        </w:tc>
        <w:tc>
          <w:tcPr>
            <w:tcW w:w="810" w:type="dxa"/>
            <w:tcBorders>
              <w:top w:val="nil"/>
              <w:left w:val="nil"/>
              <w:bottom w:val="single" w:sz="4" w:space="0" w:color="auto"/>
              <w:right w:val="single" w:sz="4" w:space="0" w:color="auto"/>
            </w:tcBorders>
            <w:shd w:val="clear" w:color="auto" w:fill="auto"/>
            <w:noWrap/>
            <w:vAlign w:val="bottom"/>
            <w:hideMark/>
          </w:tcPr>
          <w:p w14:paraId="4B5146C0"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3055" w:type="dxa"/>
            <w:tcBorders>
              <w:top w:val="nil"/>
              <w:left w:val="nil"/>
              <w:bottom w:val="single" w:sz="4" w:space="0" w:color="auto"/>
              <w:right w:val="single" w:sz="4" w:space="0" w:color="auto"/>
            </w:tcBorders>
            <w:shd w:val="clear" w:color="auto" w:fill="auto"/>
            <w:noWrap/>
            <w:vAlign w:val="bottom"/>
            <w:hideMark/>
          </w:tcPr>
          <w:p w14:paraId="0814061A"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Inferior semi-lunar lobule</w:t>
            </w:r>
          </w:p>
        </w:tc>
        <w:tc>
          <w:tcPr>
            <w:tcW w:w="2165" w:type="dxa"/>
            <w:tcBorders>
              <w:top w:val="nil"/>
              <w:left w:val="nil"/>
              <w:bottom w:val="single" w:sz="4" w:space="0" w:color="auto"/>
              <w:right w:val="single" w:sz="4" w:space="0" w:color="auto"/>
            </w:tcBorders>
            <w:shd w:val="clear" w:color="auto" w:fill="auto"/>
            <w:noWrap/>
            <w:vAlign w:val="bottom"/>
            <w:hideMark/>
          </w:tcPr>
          <w:p w14:paraId="033AB877"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D507E0" w:rsidRPr="003D018C" w14:paraId="0BD6D7C4"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26D52347"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-7.5</w:t>
            </w:r>
          </w:p>
        </w:tc>
        <w:tc>
          <w:tcPr>
            <w:tcW w:w="900" w:type="dxa"/>
            <w:tcBorders>
              <w:top w:val="nil"/>
              <w:left w:val="nil"/>
              <w:bottom w:val="single" w:sz="4" w:space="0" w:color="auto"/>
              <w:right w:val="single" w:sz="4" w:space="0" w:color="auto"/>
            </w:tcBorders>
            <w:shd w:val="clear" w:color="auto" w:fill="auto"/>
            <w:noWrap/>
            <w:vAlign w:val="bottom"/>
            <w:hideMark/>
          </w:tcPr>
          <w:p w14:paraId="59B71E27"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-37.5</w:t>
            </w:r>
          </w:p>
        </w:tc>
        <w:tc>
          <w:tcPr>
            <w:tcW w:w="810" w:type="dxa"/>
            <w:tcBorders>
              <w:top w:val="nil"/>
              <w:left w:val="nil"/>
              <w:bottom w:val="single" w:sz="4" w:space="0" w:color="auto"/>
              <w:right w:val="single" w:sz="4" w:space="0" w:color="auto"/>
            </w:tcBorders>
            <w:shd w:val="clear" w:color="auto" w:fill="auto"/>
            <w:noWrap/>
            <w:vAlign w:val="bottom"/>
            <w:hideMark/>
          </w:tcPr>
          <w:p w14:paraId="610CA352"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41.5</w:t>
            </w:r>
          </w:p>
        </w:tc>
        <w:tc>
          <w:tcPr>
            <w:tcW w:w="1170" w:type="dxa"/>
            <w:tcBorders>
              <w:top w:val="nil"/>
              <w:left w:val="nil"/>
              <w:bottom w:val="single" w:sz="4" w:space="0" w:color="auto"/>
              <w:right w:val="single" w:sz="4" w:space="0" w:color="auto"/>
            </w:tcBorders>
            <w:shd w:val="clear" w:color="auto" w:fill="auto"/>
            <w:noWrap/>
            <w:vAlign w:val="bottom"/>
            <w:hideMark/>
          </w:tcPr>
          <w:p w14:paraId="3CE262DF" w14:textId="77777777" w:rsidR="00D507E0" w:rsidRPr="003D018C" w:rsidRDefault="00D507E0"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4.64</w:t>
            </w:r>
            <w:r w:rsidR="00AC35B8" w:rsidRPr="00C9316F">
              <w:rPr>
                <w:rFonts w:ascii="Times New Roman" w:eastAsia="Times New Roman" w:hAnsi="Times New Roman" w:cs="Times New Roman"/>
                <w:color w:val="000000"/>
              </w:rPr>
              <w:t>2</w:t>
            </w:r>
          </w:p>
        </w:tc>
        <w:tc>
          <w:tcPr>
            <w:tcW w:w="990" w:type="dxa"/>
            <w:tcBorders>
              <w:top w:val="nil"/>
              <w:left w:val="nil"/>
              <w:bottom w:val="single" w:sz="4" w:space="0" w:color="auto"/>
              <w:right w:val="single" w:sz="4" w:space="0" w:color="auto"/>
            </w:tcBorders>
            <w:shd w:val="clear" w:color="auto" w:fill="auto"/>
            <w:noWrap/>
            <w:vAlign w:val="bottom"/>
            <w:hideMark/>
          </w:tcPr>
          <w:p w14:paraId="53F7D5EF"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211</w:t>
            </w:r>
          </w:p>
        </w:tc>
        <w:tc>
          <w:tcPr>
            <w:tcW w:w="810" w:type="dxa"/>
            <w:tcBorders>
              <w:top w:val="nil"/>
              <w:left w:val="nil"/>
              <w:bottom w:val="single" w:sz="4" w:space="0" w:color="auto"/>
              <w:right w:val="single" w:sz="4" w:space="0" w:color="auto"/>
            </w:tcBorders>
            <w:shd w:val="clear" w:color="auto" w:fill="auto"/>
            <w:noWrap/>
            <w:vAlign w:val="bottom"/>
            <w:hideMark/>
          </w:tcPr>
          <w:p w14:paraId="65D71241"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3055" w:type="dxa"/>
            <w:tcBorders>
              <w:top w:val="nil"/>
              <w:left w:val="nil"/>
              <w:bottom w:val="single" w:sz="4" w:space="0" w:color="auto"/>
              <w:right w:val="single" w:sz="4" w:space="0" w:color="auto"/>
            </w:tcBorders>
            <w:shd w:val="clear" w:color="auto" w:fill="auto"/>
            <w:noWrap/>
            <w:vAlign w:val="bottom"/>
            <w:hideMark/>
          </w:tcPr>
          <w:p w14:paraId="06E43F0E"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Medial frontal </w:t>
            </w:r>
            <w:proofErr w:type="spellStart"/>
            <w:r w:rsidRPr="003D018C">
              <w:rPr>
                <w:rFonts w:ascii="Times New Roman" w:eastAsia="Times New Roman" w:hAnsi="Times New Roman" w:cs="Times New Roman"/>
                <w:color w:val="000000"/>
              </w:rPr>
              <w:t>gyrus</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14:paraId="7D539DBA"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8</w:t>
            </w:r>
          </w:p>
        </w:tc>
      </w:tr>
      <w:tr w:rsidR="00D507E0" w:rsidRPr="003D018C" w14:paraId="60F1F787"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4C2042F5"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-25.5</w:t>
            </w:r>
          </w:p>
        </w:tc>
        <w:tc>
          <w:tcPr>
            <w:tcW w:w="900" w:type="dxa"/>
            <w:tcBorders>
              <w:top w:val="nil"/>
              <w:left w:val="nil"/>
              <w:bottom w:val="single" w:sz="4" w:space="0" w:color="auto"/>
              <w:right w:val="single" w:sz="4" w:space="0" w:color="auto"/>
            </w:tcBorders>
            <w:shd w:val="clear" w:color="auto" w:fill="auto"/>
            <w:noWrap/>
            <w:vAlign w:val="bottom"/>
            <w:hideMark/>
          </w:tcPr>
          <w:p w14:paraId="0CB59928"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85.5</w:t>
            </w:r>
          </w:p>
        </w:tc>
        <w:tc>
          <w:tcPr>
            <w:tcW w:w="810" w:type="dxa"/>
            <w:tcBorders>
              <w:top w:val="nil"/>
              <w:left w:val="nil"/>
              <w:bottom w:val="single" w:sz="4" w:space="0" w:color="auto"/>
              <w:right w:val="single" w:sz="4" w:space="0" w:color="auto"/>
            </w:tcBorders>
            <w:shd w:val="clear" w:color="auto" w:fill="auto"/>
            <w:noWrap/>
            <w:vAlign w:val="bottom"/>
            <w:hideMark/>
          </w:tcPr>
          <w:p w14:paraId="2DC15971"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-9.5</w:t>
            </w:r>
          </w:p>
        </w:tc>
        <w:tc>
          <w:tcPr>
            <w:tcW w:w="1170" w:type="dxa"/>
            <w:tcBorders>
              <w:top w:val="nil"/>
              <w:left w:val="nil"/>
              <w:bottom w:val="single" w:sz="4" w:space="0" w:color="auto"/>
              <w:right w:val="single" w:sz="4" w:space="0" w:color="auto"/>
            </w:tcBorders>
            <w:shd w:val="clear" w:color="auto" w:fill="auto"/>
            <w:noWrap/>
            <w:vAlign w:val="bottom"/>
            <w:hideMark/>
          </w:tcPr>
          <w:p w14:paraId="6D910995" w14:textId="77777777" w:rsidR="00D507E0" w:rsidRPr="00C9316F" w:rsidRDefault="00AC35B8"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5.138</w:t>
            </w:r>
          </w:p>
        </w:tc>
        <w:tc>
          <w:tcPr>
            <w:tcW w:w="990" w:type="dxa"/>
            <w:tcBorders>
              <w:top w:val="nil"/>
              <w:left w:val="nil"/>
              <w:bottom w:val="single" w:sz="4" w:space="0" w:color="auto"/>
              <w:right w:val="single" w:sz="4" w:space="0" w:color="auto"/>
            </w:tcBorders>
            <w:shd w:val="clear" w:color="auto" w:fill="auto"/>
            <w:noWrap/>
            <w:vAlign w:val="bottom"/>
            <w:hideMark/>
          </w:tcPr>
          <w:p w14:paraId="7029888B"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137</w:t>
            </w:r>
          </w:p>
        </w:tc>
        <w:tc>
          <w:tcPr>
            <w:tcW w:w="810" w:type="dxa"/>
            <w:tcBorders>
              <w:top w:val="nil"/>
              <w:left w:val="nil"/>
              <w:bottom w:val="single" w:sz="4" w:space="0" w:color="auto"/>
              <w:right w:val="single" w:sz="4" w:space="0" w:color="auto"/>
            </w:tcBorders>
            <w:shd w:val="clear" w:color="auto" w:fill="auto"/>
            <w:noWrap/>
            <w:vAlign w:val="bottom"/>
            <w:hideMark/>
          </w:tcPr>
          <w:p w14:paraId="04684099"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3055" w:type="dxa"/>
            <w:tcBorders>
              <w:top w:val="nil"/>
              <w:left w:val="nil"/>
              <w:bottom w:val="single" w:sz="4" w:space="0" w:color="auto"/>
              <w:right w:val="single" w:sz="4" w:space="0" w:color="auto"/>
            </w:tcBorders>
            <w:shd w:val="clear" w:color="auto" w:fill="auto"/>
            <w:noWrap/>
            <w:vAlign w:val="bottom"/>
            <w:hideMark/>
          </w:tcPr>
          <w:p w14:paraId="2E82EA0D"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Middle occipital </w:t>
            </w:r>
            <w:proofErr w:type="spellStart"/>
            <w:r w:rsidRPr="003D018C">
              <w:rPr>
                <w:rFonts w:ascii="Times New Roman" w:eastAsia="Times New Roman" w:hAnsi="Times New Roman" w:cs="Times New Roman"/>
                <w:color w:val="000000"/>
              </w:rPr>
              <w:t>gyrus</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14:paraId="6F59BE99"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18</w:t>
            </w:r>
          </w:p>
        </w:tc>
      </w:tr>
      <w:tr w:rsidR="00D507E0" w:rsidRPr="003D018C" w14:paraId="2015CE4C"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3DB1F14D"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52.5</w:t>
            </w:r>
          </w:p>
        </w:tc>
        <w:tc>
          <w:tcPr>
            <w:tcW w:w="900" w:type="dxa"/>
            <w:tcBorders>
              <w:top w:val="nil"/>
              <w:left w:val="nil"/>
              <w:bottom w:val="single" w:sz="4" w:space="0" w:color="auto"/>
              <w:right w:val="single" w:sz="4" w:space="0" w:color="auto"/>
            </w:tcBorders>
            <w:shd w:val="clear" w:color="auto" w:fill="auto"/>
            <w:noWrap/>
            <w:vAlign w:val="bottom"/>
            <w:hideMark/>
          </w:tcPr>
          <w:p w14:paraId="6E82E917"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-28.5</w:t>
            </w:r>
          </w:p>
        </w:tc>
        <w:tc>
          <w:tcPr>
            <w:tcW w:w="810" w:type="dxa"/>
            <w:tcBorders>
              <w:top w:val="nil"/>
              <w:left w:val="nil"/>
              <w:bottom w:val="single" w:sz="4" w:space="0" w:color="auto"/>
              <w:right w:val="single" w:sz="4" w:space="0" w:color="auto"/>
            </w:tcBorders>
            <w:shd w:val="clear" w:color="auto" w:fill="auto"/>
            <w:noWrap/>
            <w:vAlign w:val="bottom"/>
            <w:hideMark/>
          </w:tcPr>
          <w:p w14:paraId="2F351A8E"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14.5</w:t>
            </w:r>
          </w:p>
        </w:tc>
        <w:tc>
          <w:tcPr>
            <w:tcW w:w="1170" w:type="dxa"/>
            <w:tcBorders>
              <w:top w:val="nil"/>
              <w:left w:val="nil"/>
              <w:bottom w:val="single" w:sz="4" w:space="0" w:color="auto"/>
              <w:right w:val="single" w:sz="4" w:space="0" w:color="auto"/>
            </w:tcBorders>
            <w:shd w:val="clear" w:color="auto" w:fill="auto"/>
            <w:noWrap/>
            <w:vAlign w:val="bottom"/>
            <w:hideMark/>
          </w:tcPr>
          <w:p w14:paraId="23489586" w14:textId="77777777" w:rsidR="00D507E0" w:rsidRPr="00C9316F" w:rsidRDefault="00AC35B8"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6.477</w:t>
            </w:r>
          </w:p>
        </w:tc>
        <w:tc>
          <w:tcPr>
            <w:tcW w:w="990" w:type="dxa"/>
            <w:tcBorders>
              <w:top w:val="nil"/>
              <w:left w:val="nil"/>
              <w:bottom w:val="single" w:sz="4" w:space="0" w:color="auto"/>
              <w:right w:val="single" w:sz="4" w:space="0" w:color="auto"/>
            </w:tcBorders>
            <w:shd w:val="clear" w:color="auto" w:fill="auto"/>
            <w:noWrap/>
            <w:vAlign w:val="bottom"/>
            <w:hideMark/>
          </w:tcPr>
          <w:p w14:paraId="329D0AA6"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137</w:t>
            </w:r>
          </w:p>
        </w:tc>
        <w:tc>
          <w:tcPr>
            <w:tcW w:w="810" w:type="dxa"/>
            <w:tcBorders>
              <w:top w:val="nil"/>
              <w:left w:val="nil"/>
              <w:bottom w:val="single" w:sz="4" w:space="0" w:color="auto"/>
              <w:right w:val="single" w:sz="4" w:space="0" w:color="auto"/>
            </w:tcBorders>
            <w:shd w:val="clear" w:color="auto" w:fill="auto"/>
            <w:noWrap/>
            <w:vAlign w:val="bottom"/>
            <w:hideMark/>
          </w:tcPr>
          <w:p w14:paraId="4DAE5B65"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3055" w:type="dxa"/>
            <w:tcBorders>
              <w:top w:val="nil"/>
              <w:left w:val="nil"/>
              <w:bottom w:val="single" w:sz="4" w:space="0" w:color="auto"/>
              <w:right w:val="single" w:sz="4" w:space="0" w:color="auto"/>
            </w:tcBorders>
            <w:shd w:val="clear" w:color="auto" w:fill="auto"/>
            <w:noWrap/>
            <w:vAlign w:val="bottom"/>
            <w:hideMark/>
          </w:tcPr>
          <w:p w14:paraId="34F50A68"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Middle frontal </w:t>
            </w:r>
            <w:proofErr w:type="spellStart"/>
            <w:r w:rsidRPr="003D018C">
              <w:rPr>
                <w:rFonts w:ascii="Times New Roman" w:eastAsia="Times New Roman" w:hAnsi="Times New Roman" w:cs="Times New Roman"/>
                <w:color w:val="000000"/>
              </w:rPr>
              <w:t>gyrus</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14:paraId="379D1405"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48</w:t>
            </w:r>
          </w:p>
        </w:tc>
      </w:tr>
      <w:tr w:rsidR="00D507E0" w:rsidRPr="003D018C" w14:paraId="336B14C5"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7F980236"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-43.5</w:t>
            </w:r>
          </w:p>
        </w:tc>
        <w:tc>
          <w:tcPr>
            <w:tcW w:w="900" w:type="dxa"/>
            <w:tcBorders>
              <w:top w:val="nil"/>
              <w:left w:val="nil"/>
              <w:bottom w:val="single" w:sz="4" w:space="0" w:color="auto"/>
              <w:right w:val="single" w:sz="4" w:space="0" w:color="auto"/>
            </w:tcBorders>
            <w:shd w:val="clear" w:color="auto" w:fill="auto"/>
            <w:noWrap/>
            <w:vAlign w:val="bottom"/>
            <w:hideMark/>
          </w:tcPr>
          <w:p w14:paraId="0599D233"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76.5</w:t>
            </w:r>
          </w:p>
        </w:tc>
        <w:tc>
          <w:tcPr>
            <w:tcW w:w="810" w:type="dxa"/>
            <w:tcBorders>
              <w:top w:val="nil"/>
              <w:left w:val="nil"/>
              <w:bottom w:val="single" w:sz="4" w:space="0" w:color="auto"/>
              <w:right w:val="single" w:sz="4" w:space="0" w:color="auto"/>
            </w:tcBorders>
            <w:shd w:val="clear" w:color="auto" w:fill="auto"/>
            <w:noWrap/>
            <w:vAlign w:val="bottom"/>
            <w:hideMark/>
          </w:tcPr>
          <w:p w14:paraId="79219650"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14.5</w:t>
            </w:r>
          </w:p>
        </w:tc>
        <w:tc>
          <w:tcPr>
            <w:tcW w:w="1170" w:type="dxa"/>
            <w:tcBorders>
              <w:top w:val="nil"/>
              <w:left w:val="nil"/>
              <w:bottom w:val="single" w:sz="4" w:space="0" w:color="auto"/>
              <w:right w:val="single" w:sz="4" w:space="0" w:color="auto"/>
            </w:tcBorders>
            <w:shd w:val="clear" w:color="auto" w:fill="auto"/>
            <w:noWrap/>
            <w:vAlign w:val="bottom"/>
            <w:hideMark/>
          </w:tcPr>
          <w:p w14:paraId="18906636" w14:textId="77777777" w:rsidR="00D507E0" w:rsidRPr="003D018C" w:rsidRDefault="00D507E0"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5.10</w:t>
            </w:r>
            <w:r w:rsidR="00AC35B8" w:rsidRPr="00C9316F">
              <w:rPr>
                <w:rFonts w:ascii="Times New Roman" w:eastAsia="Times New Roman" w:hAnsi="Times New Roman" w:cs="Times New Roman"/>
                <w:color w:val="000000"/>
              </w:rPr>
              <w:t>2</w:t>
            </w:r>
          </w:p>
        </w:tc>
        <w:tc>
          <w:tcPr>
            <w:tcW w:w="990" w:type="dxa"/>
            <w:tcBorders>
              <w:top w:val="nil"/>
              <w:left w:val="nil"/>
              <w:bottom w:val="single" w:sz="4" w:space="0" w:color="auto"/>
              <w:right w:val="single" w:sz="4" w:space="0" w:color="auto"/>
            </w:tcBorders>
            <w:shd w:val="clear" w:color="auto" w:fill="auto"/>
            <w:noWrap/>
            <w:vAlign w:val="bottom"/>
            <w:hideMark/>
          </w:tcPr>
          <w:p w14:paraId="76ADF5DD"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130</w:t>
            </w:r>
          </w:p>
        </w:tc>
        <w:tc>
          <w:tcPr>
            <w:tcW w:w="810" w:type="dxa"/>
            <w:tcBorders>
              <w:top w:val="nil"/>
              <w:left w:val="nil"/>
              <w:bottom w:val="single" w:sz="4" w:space="0" w:color="auto"/>
              <w:right w:val="single" w:sz="4" w:space="0" w:color="auto"/>
            </w:tcBorders>
            <w:shd w:val="clear" w:color="auto" w:fill="auto"/>
            <w:noWrap/>
            <w:vAlign w:val="bottom"/>
            <w:hideMark/>
          </w:tcPr>
          <w:p w14:paraId="0ABE0DBC"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3055" w:type="dxa"/>
            <w:tcBorders>
              <w:top w:val="nil"/>
              <w:left w:val="nil"/>
              <w:bottom w:val="single" w:sz="4" w:space="0" w:color="auto"/>
              <w:right w:val="single" w:sz="4" w:space="0" w:color="auto"/>
            </w:tcBorders>
            <w:shd w:val="clear" w:color="auto" w:fill="auto"/>
            <w:noWrap/>
            <w:vAlign w:val="bottom"/>
            <w:hideMark/>
          </w:tcPr>
          <w:p w14:paraId="38218EE2"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Middle temporal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middle occipital </w:t>
            </w:r>
            <w:proofErr w:type="spellStart"/>
            <w:r w:rsidRPr="003D018C">
              <w:rPr>
                <w:rFonts w:ascii="Times New Roman" w:eastAsia="Times New Roman" w:hAnsi="Times New Roman" w:cs="Times New Roman"/>
                <w:color w:val="000000"/>
              </w:rPr>
              <w:t>gyrus</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14:paraId="7A7346AB"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39</w:t>
            </w:r>
          </w:p>
        </w:tc>
      </w:tr>
      <w:tr w:rsidR="00D507E0" w:rsidRPr="003D018C" w14:paraId="54EA31E3"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2E088CC7"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1.5</w:t>
            </w:r>
          </w:p>
        </w:tc>
        <w:tc>
          <w:tcPr>
            <w:tcW w:w="900" w:type="dxa"/>
            <w:tcBorders>
              <w:top w:val="nil"/>
              <w:left w:val="nil"/>
              <w:bottom w:val="single" w:sz="4" w:space="0" w:color="auto"/>
              <w:right w:val="single" w:sz="4" w:space="0" w:color="auto"/>
            </w:tcBorders>
            <w:shd w:val="clear" w:color="auto" w:fill="auto"/>
            <w:noWrap/>
            <w:vAlign w:val="bottom"/>
            <w:hideMark/>
          </w:tcPr>
          <w:p w14:paraId="190D8583"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55.5</w:t>
            </w:r>
          </w:p>
        </w:tc>
        <w:tc>
          <w:tcPr>
            <w:tcW w:w="810" w:type="dxa"/>
            <w:tcBorders>
              <w:top w:val="nil"/>
              <w:left w:val="nil"/>
              <w:bottom w:val="single" w:sz="4" w:space="0" w:color="auto"/>
              <w:right w:val="single" w:sz="4" w:space="0" w:color="auto"/>
            </w:tcBorders>
            <w:shd w:val="clear" w:color="auto" w:fill="auto"/>
            <w:noWrap/>
            <w:vAlign w:val="bottom"/>
            <w:hideMark/>
          </w:tcPr>
          <w:p w14:paraId="36C7B68D"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29.5</w:t>
            </w:r>
          </w:p>
        </w:tc>
        <w:tc>
          <w:tcPr>
            <w:tcW w:w="1170" w:type="dxa"/>
            <w:tcBorders>
              <w:top w:val="nil"/>
              <w:left w:val="nil"/>
              <w:bottom w:val="single" w:sz="4" w:space="0" w:color="auto"/>
              <w:right w:val="single" w:sz="4" w:space="0" w:color="auto"/>
            </w:tcBorders>
            <w:shd w:val="clear" w:color="auto" w:fill="auto"/>
            <w:noWrap/>
            <w:vAlign w:val="bottom"/>
            <w:hideMark/>
          </w:tcPr>
          <w:p w14:paraId="26B30F66" w14:textId="77777777" w:rsidR="00D507E0" w:rsidRPr="00C9316F" w:rsidRDefault="00AC35B8"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4.989</w:t>
            </w:r>
          </w:p>
        </w:tc>
        <w:tc>
          <w:tcPr>
            <w:tcW w:w="990" w:type="dxa"/>
            <w:tcBorders>
              <w:top w:val="nil"/>
              <w:left w:val="nil"/>
              <w:bottom w:val="single" w:sz="4" w:space="0" w:color="auto"/>
              <w:right w:val="single" w:sz="4" w:space="0" w:color="auto"/>
            </w:tcBorders>
            <w:shd w:val="clear" w:color="auto" w:fill="auto"/>
            <w:noWrap/>
            <w:vAlign w:val="bottom"/>
            <w:hideMark/>
          </w:tcPr>
          <w:p w14:paraId="3E627D2B"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100</w:t>
            </w:r>
          </w:p>
        </w:tc>
        <w:tc>
          <w:tcPr>
            <w:tcW w:w="810" w:type="dxa"/>
            <w:tcBorders>
              <w:top w:val="nil"/>
              <w:left w:val="nil"/>
              <w:bottom w:val="single" w:sz="4" w:space="0" w:color="auto"/>
              <w:right w:val="single" w:sz="4" w:space="0" w:color="auto"/>
            </w:tcBorders>
            <w:shd w:val="clear" w:color="auto" w:fill="auto"/>
            <w:noWrap/>
            <w:vAlign w:val="bottom"/>
            <w:hideMark/>
          </w:tcPr>
          <w:p w14:paraId="6368AE8A"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3055" w:type="dxa"/>
            <w:tcBorders>
              <w:top w:val="nil"/>
              <w:left w:val="nil"/>
              <w:bottom w:val="single" w:sz="4" w:space="0" w:color="auto"/>
              <w:right w:val="single" w:sz="4" w:space="0" w:color="auto"/>
            </w:tcBorders>
            <w:shd w:val="clear" w:color="auto" w:fill="auto"/>
            <w:noWrap/>
            <w:vAlign w:val="bottom"/>
            <w:hideMark/>
          </w:tcPr>
          <w:p w14:paraId="41FCCEC2" w14:textId="77777777" w:rsidR="00D507E0" w:rsidRPr="003D018C" w:rsidRDefault="00D507E0" w:rsidP="00D507E0">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Precuneus</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14:paraId="1A94AE2A"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D507E0" w:rsidRPr="003D018C" w14:paraId="0E3D5A7C"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3788A6E2"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4.5</w:t>
            </w:r>
          </w:p>
        </w:tc>
        <w:tc>
          <w:tcPr>
            <w:tcW w:w="900" w:type="dxa"/>
            <w:tcBorders>
              <w:top w:val="nil"/>
              <w:left w:val="nil"/>
              <w:bottom w:val="single" w:sz="4" w:space="0" w:color="auto"/>
              <w:right w:val="single" w:sz="4" w:space="0" w:color="auto"/>
            </w:tcBorders>
            <w:shd w:val="clear" w:color="auto" w:fill="auto"/>
            <w:noWrap/>
            <w:vAlign w:val="bottom"/>
            <w:hideMark/>
          </w:tcPr>
          <w:p w14:paraId="107708A4" w14:textId="77777777" w:rsidR="00D507E0" w:rsidRPr="0026546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w:t>
            </w:r>
            <w:r w:rsidRPr="00265462">
              <w:rPr>
                <w:rFonts w:ascii="Times New Roman" w:eastAsia="Times New Roman" w:hAnsi="Times New Roman" w:cs="Times New Roman"/>
                <w:color w:val="000000"/>
              </w:rPr>
              <w:t>31.5</w:t>
            </w:r>
          </w:p>
        </w:tc>
        <w:tc>
          <w:tcPr>
            <w:tcW w:w="810" w:type="dxa"/>
            <w:tcBorders>
              <w:top w:val="nil"/>
              <w:left w:val="nil"/>
              <w:bottom w:val="single" w:sz="4" w:space="0" w:color="auto"/>
              <w:right w:val="single" w:sz="4" w:space="0" w:color="auto"/>
            </w:tcBorders>
            <w:shd w:val="clear" w:color="auto" w:fill="auto"/>
            <w:noWrap/>
            <w:vAlign w:val="bottom"/>
            <w:hideMark/>
          </w:tcPr>
          <w:p w14:paraId="41933B91" w14:textId="77777777" w:rsidR="00D507E0" w:rsidRPr="00C9316F" w:rsidRDefault="00D507E0"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-15.5</w:t>
            </w:r>
          </w:p>
        </w:tc>
        <w:tc>
          <w:tcPr>
            <w:tcW w:w="1170" w:type="dxa"/>
            <w:tcBorders>
              <w:top w:val="nil"/>
              <w:left w:val="nil"/>
              <w:bottom w:val="single" w:sz="4" w:space="0" w:color="auto"/>
              <w:right w:val="single" w:sz="4" w:space="0" w:color="auto"/>
            </w:tcBorders>
            <w:shd w:val="clear" w:color="auto" w:fill="auto"/>
            <w:noWrap/>
            <w:vAlign w:val="bottom"/>
            <w:hideMark/>
          </w:tcPr>
          <w:p w14:paraId="48610829" w14:textId="77777777" w:rsidR="00D507E0" w:rsidRPr="003D018C" w:rsidRDefault="00AC35B8"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5.277</w:t>
            </w:r>
          </w:p>
        </w:tc>
        <w:tc>
          <w:tcPr>
            <w:tcW w:w="990" w:type="dxa"/>
            <w:tcBorders>
              <w:top w:val="nil"/>
              <w:left w:val="nil"/>
              <w:bottom w:val="single" w:sz="4" w:space="0" w:color="auto"/>
              <w:right w:val="single" w:sz="4" w:space="0" w:color="auto"/>
            </w:tcBorders>
            <w:shd w:val="clear" w:color="auto" w:fill="auto"/>
            <w:noWrap/>
            <w:vAlign w:val="bottom"/>
            <w:hideMark/>
          </w:tcPr>
          <w:p w14:paraId="4D82E89B"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100</w:t>
            </w:r>
          </w:p>
        </w:tc>
        <w:tc>
          <w:tcPr>
            <w:tcW w:w="810" w:type="dxa"/>
            <w:tcBorders>
              <w:top w:val="nil"/>
              <w:left w:val="nil"/>
              <w:bottom w:val="single" w:sz="4" w:space="0" w:color="auto"/>
              <w:right w:val="single" w:sz="4" w:space="0" w:color="auto"/>
            </w:tcBorders>
            <w:shd w:val="clear" w:color="auto" w:fill="auto"/>
            <w:noWrap/>
            <w:vAlign w:val="bottom"/>
            <w:hideMark/>
          </w:tcPr>
          <w:p w14:paraId="322268BD"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3055" w:type="dxa"/>
            <w:tcBorders>
              <w:top w:val="nil"/>
              <w:left w:val="nil"/>
              <w:bottom w:val="single" w:sz="4" w:space="0" w:color="auto"/>
              <w:right w:val="single" w:sz="4" w:space="0" w:color="auto"/>
            </w:tcBorders>
            <w:shd w:val="clear" w:color="auto" w:fill="auto"/>
            <w:noWrap/>
            <w:vAlign w:val="bottom"/>
            <w:hideMark/>
          </w:tcPr>
          <w:p w14:paraId="6D18D9BF"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Medial frontal </w:t>
            </w:r>
            <w:proofErr w:type="spellStart"/>
            <w:r w:rsidRPr="003D018C">
              <w:rPr>
                <w:rFonts w:ascii="Times New Roman" w:eastAsia="Times New Roman" w:hAnsi="Times New Roman" w:cs="Times New Roman"/>
                <w:color w:val="000000"/>
              </w:rPr>
              <w:t>gyrus</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14:paraId="6D667257"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10, 11, 25</w:t>
            </w:r>
          </w:p>
        </w:tc>
      </w:tr>
      <w:tr w:rsidR="00D507E0" w:rsidRPr="003D018C" w14:paraId="4B30B5DC"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62C509A8"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49.5</w:t>
            </w:r>
          </w:p>
        </w:tc>
        <w:tc>
          <w:tcPr>
            <w:tcW w:w="900" w:type="dxa"/>
            <w:tcBorders>
              <w:top w:val="nil"/>
              <w:left w:val="nil"/>
              <w:bottom w:val="single" w:sz="4" w:space="0" w:color="auto"/>
              <w:right w:val="single" w:sz="4" w:space="0" w:color="auto"/>
            </w:tcBorders>
            <w:shd w:val="clear" w:color="auto" w:fill="auto"/>
            <w:noWrap/>
            <w:vAlign w:val="bottom"/>
            <w:hideMark/>
          </w:tcPr>
          <w:p w14:paraId="3C105E3A"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-13.5</w:t>
            </w:r>
          </w:p>
        </w:tc>
        <w:tc>
          <w:tcPr>
            <w:tcW w:w="810" w:type="dxa"/>
            <w:tcBorders>
              <w:top w:val="nil"/>
              <w:left w:val="nil"/>
              <w:bottom w:val="single" w:sz="4" w:space="0" w:color="auto"/>
              <w:right w:val="single" w:sz="4" w:space="0" w:color="auto"/>
            </w:tcBorders>
            <w:shd w:val="clear" w:color="auto" w:fill="auto"/>
            <w:noWrap/>
            <w:vAlign w:val="bottom"/>
            <w:hideMark/>
          </w:tcPr>
          <w:p w14:paraId="5AFBBBFF"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-18.5</w:t>
            </w:r>
          </w:p>
        </w:tc>
        <w:tc>
          <w:tcPr>
            <w:tcW w:w="1170" w:type="dxa"/>
            <w:tcBorders>
              <w:top w:val="nil"/>
              <w:left w:val="nil"/>
              <w:bottom w:val="single" w:sz="4" w:space="0" w:color="auto"/>
              <w:right w:val="single" w:sz="4" w:space="0" w:color="auto"/>
            </w:tcBorders>
            <w:shd w:val="clear" w:color="auto" w:fill="auto"/>
            <w:noWrap/>
            <w:vAlign w:val="bottom"/>
            <w:hideMark/>
          </w:tcPr>
          <w:p w14:paraId="0668192E" w14:textId="77777777" w:rsidR="00D507E0" w:rsidRPr="003D018C" w:rsidRDefault="00D507E0"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4.77</w:t>
            </w:r>
            <w:r w:rsidR="00AC35B8" w:rsidRPr="00C9316F">
              <w:rPr>
                <w:rFonts w:ascii="Times New Roman" w:eastAsia="Times New Roman" w:hAnsi="Times New Roman" w:cs="Times New Roman"/>
                <w:color w:val="000000"/>
              </w:rPr>
              <w:t>4</w:t>
            </w:r>
          </w:p>
        </w:tc>
        <w:tc>
          <w:tcPr>
            <w:tcW w:w="990" w:type="dxa"/>
            <w:tcBorders>
              <w:top w:val="nil"/>
              <w:left w:val="nil"/>
              <w:bottom w:val="single" w:sz="4" w:space="0" w:color="auto"/>
              <w:right w:val="single" w:sz="4" w:space="0" w:color="auto"/>
            </w:tcBorders>
            <w:shd w:val="clear" w:color="auto" w:fill="auto"/>
            <w:noWrap/>
            <w:vAlign w:val="bottom"/>
            <w:hideMark/>
          </w:tcPr>
          <w:p w14:paraId="629AB0A2"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80</w:t>
            </w:r>
          </w:p>
        </w:tc>
        <w:tc>
          <w:tcPr>
            <w:tcW w:w="810" w:type="dxa"/>
            <w:tcBorders>
              <w:top w:val="nil"/>
              <w:left w:val="nil"/>
              <w:bottom w:val="single" w:sz="4" w:space="0" w:color="auto"/>
              <w:right w:val="single" w:sz="4" w:space="0" w:color="auto"/>
            </w:tcBorders>
            <w:shd w:val="clear" w:color="auto" w:fill="auto"/>
            <w:noWrap/>
            <w:vAlign w:val="bottom"/>
            <w:hideMark/>
          </w:tcPr>
          <w:p w14:paraId="63771629"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3055" w:type="dxa"/>
            <w:tcBorders>
              <w:top w:val="nil"/>
              <w:left w:val="nil"/>
              <w:bottom w:val="single" w:sz="4" w:space="0" w:color="auto"/>
              <w:right w:val="single" w:sz="4" w:space="0" w:color="auto"/>
            </w:tcBorders>
            <w:shd w:val="clear" w:color="auto" w:fill="auto"/>
            <w:noWrap/>
            <w:vAlign w:val="bottom"/>
            <w:hideMark/>
          </w:tcPr>
          <w:p w14:paraId="6A99FE88"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Superior temporal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middle temporal </w:t>
            </w:r>
            <w:proofErr w:type="spellStart"/>
            <w:r w:rsidRPr="003D018C">
              <w:rPr>
                <w:rFonts w:ascii="Times New Roman" w:eastAsia="Times New Roman" w:hAnsi="Times New Roman" w:cs="Times New Roman"/>
                <w:color w:val="000000"/>
              </w:rPr>
              <w:t>gyrus</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14:paraId="30C686DE"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D507E0" w:rsidRPr="003D018C" w14:paraId="13D10582"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26BD9024"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19.5</w:t>
            </w:r>
          </w:p>
        </w:tc>
        <w:tc>
          <w:tcPr>
            <w:tcW w:w="900" w:type="dxa"/>
            <w:tcBorders>
              <w:top w:val="nil"/>
              <w:left w:val="nil"/>
              <w:bottom w:val="single" w:sz="4" w:space="0" w:color="auto"/>
              <w:right w:val="single" w:sz="4" w:space="0" w:color="auto"/>
            </w:tcBorders>
            <w:shd w:val="clear" w:color="auto" w:fill="auto"/>
            <w:noWrap/>
            <w:vAlign w:val="bottom"/>
            <w:hideMark/>
          </w:tcPr>
          <w:p w14:paraId="514F790A"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25.5</w:t>
            </w:r>
          </w:p>
        </w:tc>
        <w:tc>
          <w:tcPr>
            <w:tcW w:w="810" w:type="dxa"/>
            <w:tcBorders>
              <w:top w:val="nil"/>
              <w:left w:val="nil"/>
              <w:bottom w:val="single" w:sz="4" w:space="0" w:color="auto"/>
              <w:right w:val="single" w:sz="4" w:space="0" w:color="auto"/>
            </w:tcBorders>
            <w:shd w:val="clear" w:color="auto" w:fill="auto"/>
            <w:noWrap/>
            <w:vAlign w:val="bottom"/>
            <w:hideMark/>
          </w:tcPr>
          <w:p w14:paraId="70E344CE"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5.5</w:t>
            </w:r>
          </w:p>
        </w:tc>
        <w:tc>
          <w:tcPr>
            <w:tcW w:w="1170" w:type="dxa"/>
            <w:tcBorders>
              <w:top w:val="nil"/>
              <w:left w:val="nil"/>
              <w:bottom w:val="single" w:sz="4" w:space="0" w:color="auto"/>
              <w:right w:val="single" w:sz="4" w:space="0" w:color="auto"/>
            </w:tcBorders>
            <w:shd w:val="clear" w:color="auto" w:fill="auto"/>
            <w:noWrap/>
            <w:vAlign w:val="bottom"/>
            <w:hideMark/>
          </w:tcPr>
          <w:p w14:paraId="59D37A50" w14:textId="77777777" w:rsidR="00D507E0" w:rsidRPr="00C9316F" w:rsidRDefault="00AC35B8"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5.769</w:t>
            </w:r>
          </w:p>
        </w:tc>
        <w:tc>
          <w:tcPr>
            <w:tcW w:w="990" w:type="dxa"/>
            <w:tcBorders>
              <w:top w:val="nil"/>
              <w:left w:val="nil"/>
              <w:bottom w:val="single" w:sz="4" w:space="0" w:color="auto"/>
              <w:right w:val="single" w:sz="4" w:space="0" w:color="auto"/>
            </w:tcBorders>
            <w:shd w:val="clear" w:color="auto" w:fill="auto"/>
            <w:noWrap/>
            <w:vAlign w:val="bottom"/>
            <w:hideMark/>
          </w:tcPr>
          <w:p w14:paraId="2108230F"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51</w:t>
            </w:r>
          </w:p>
        </w:tc>
        <w:tc>
          <w:tcPr>
            <w:tcW w:w="810" w:type="dxa"/>
            <w:tcBorders>
              <w:top w:val="nil"/>
              <w:left w:val="nil"/>
              <w:bottom w:val="single" w:sz="4" w:space="0" w:color="auto"/>
              <w:right w:val="single" w:sz="4" w:space="0" w:color="auto"/>
            </w:tcBorders>
            <w:shd w:val="clear" w:color="auto" w:fill="auto"/>
            <w:noWrap/>
            <w:vAlign w:val="bottom"/>
            <w:hideMark/>
          </w:tcPr>
          <w:p w14:paraId="5035C1AD"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3055" w:type="dxa"/>
            <w:tcBorders>
              <w:top w:val="nil"/>
              <w:left w:val="nil"/>
              <w:bottom w:val="single" w:sz="4" w:space="0" w:color="auto"/>
              <w:right w:val="single" w:sz="4" w:space="0" w:color="auto"/>
            </w:tcBorders>
            <w:shd w:val="clear" w:color="auto" w:fill="auto"/>
            <w:noWrap/>
            <w:vAlign w:val="bottom"/>
            <w:hideMark/>
          </w:tcPr>
          <w:p w14:paraId="3953F1C6"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Thalamus</w:t>
            </w:r>
          </w:p>
        </w:tc>
        <w:tc>
          <w:tcPr>
            <w:tcW w:w="2165" w:type="dxa"/>
            <w:tcBorders>
              <w:top w:val="nil"/>
              <w:left w:val="nil"/>
              <w:bottom w:val="single" w:sz="4" w:space="0" w:color="auto"/>
              <w:right w:val="single" w:sz="4" w:space="0" w:color="auto"/>
            </w:tcBorders>
            <w:shd w:val="clear" w:color="auto" w:fill="auto"/>
            <w:noWrap/>
            <w:vAlign w:val="bottom"/>
            <w:hideMark/>
          </w:tcPr>
          <w:p w14:paraId="646F104B"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D507E0" w:rsidRPr="003D018C" w14:paraId="675C836F"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54CD1428"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-22.5</w:t>
            </w:r>
          </w:p>
        </w:tc>
        <w:tc>
          <w:tcPr>
            <w:tcW w:w="900" w:type="dxa"/>
            <w:tcBorders>
              <w:top w:val="nil"/>
              <w:left w:val="nil"/>
              <w:bottom w:val="single" w:sz="4" w:space="0" w:color="auto"/>
              <w:right w:val="single" w:sz="4" w:space="0" w:color="auto"/>
            </w:tcBorders>
            <w:shd w:val="clear" w:color="auto" w:fill="auto"/>
            <w:noWrap/>
            <w:vAlign w:val="bottom"/>
            <w:hideMark/>
          </w:tcPr>
          <w:p w14:paraId="5A8B2AC1"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25.5</w:t>
            </w:r>
          </w:p>
        </w:tc>
        <w:tc>
          <w:tcPr>
            <w:tcW w:w="810" w:type="dxa"/>
            <w:tcBorders>
              <w:top w:val="nil"/>
              <w:left w:val="nil"/>
              <w:bottom w:val="single" w:sz="4" w:space="0" w:color="auto"/>
              <w:right w:val="single" w:sz="4" w:space="0" w:color="auto"/>
            </w:tcBorders>
            <w:shd w:val="clear" w:color="auto" w:fill="auto"/>
            <w:noWrap/>
            <w:vAlign w:val="bottom"/>
            <w:hideMark/>
          </w:tcPr>
          <w:p w14:paraId="27F4215B"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2.5</w:t>
            </w:r>
          </w:p>
        </w:tc>
        <w:tc>
          <w:tcPr>
            <w:tcW w:w="1170" w:type="dxa"/>
            <w:tcBorders>
              <w:top w:val="nil"/>
              <w:left w:val="nil"/>
              <w:bottom w:val="single" w:sz="4" w:space="0" w:color="auto"/>
              <w:right w:val="single" w:sz="4" w:space="0" w:color="auto"/>
            </w:tcBorders>
            <w:shd w:val="clear" w:color="auto" w:fill="auto"/>
            <w:noWrap/>
            <w:vAlign w:val="bottom"/>
            <w:hideMark/>
          </w:tcPr>
          <w:p w14:paraId="5BB06178" w14:textId="77777777" w:rsidR="00D507E0" w:rsidRPr="00C9316F" w:rsidRDefault="00AC35B8"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5.410</w:t>
            </w:r>
          </w:p>
        </w:tc>
        <w:tc>
          <w:tcPr>
            <w:tcW w:w="990" w:type="dxa"/>
            <w:tcBorders>
              <w:top w:val="nil"/>
              <w:left w:val="nil"/>
              <w:bottom w:val="single" w:sz="4" w:space="0" w:color="auto"/>
              <w:right w:val="single" w:sz="4" w:space="0" w:color="auto"/>
            </w:tcBorders>
            <w:shd w:val="clear" w:color="auto" w:fill="auto"/>
            <w:noWrap/>
            <w:vAlign w:val="bottom"/>
            <w:hideMark/>
          </w:tcPr>
          <w:p w14:paraId="18982864"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45</w:t>
            </w:r>
          </w:p>
        </w:tc>
        <w:tc>
          <w:tcPr>
            <w:tcW w:w="810" w:type="dxa"/>
            <w:tcBorders>
              <w:top w:val="nil"/>
              <w:left w:val="nil"/>
              <w:bottom w:val="single" w:sz="4" w:space="0" w:color="auto"/>
              <w:right w:val="single" w:sz="4" w:space="0" w:color="auto"/>
            </w:tcBorders>
            <w:shd w:val="clear" w:color="auto" w:fill="auto"/>
            <w:noWrap/>
            <w:vAlign w:val="bottom"/>
            <w:hideMark/>
          </w:tcPr>
          <w:p w14:paraId="2052381B"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3055" w:type="dxa"/>
            <w:tcBorders>
              <w:top w:val="nil"/>
              <w:left w:val="nil"/>
              <w:bottom w:val="single" w:sz="4" w:space="0" w:color="auto"/>
              <w:right w:val="single" w:sz="4" w:space="0" w:color="auto"/>
            </w:tcBorders>
            <w:shd w:val="clear" w:color="auto" w:fill="auto"/>
            <w:noWrap/>
            <w:vAlign w:val="bottom"/>
            <w:hideMark/>
          </w:tcPr>
          <w:p w14:paraId="0D3F2AFE"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Thalamus</w:t>
            </w:r>
          </w:p>
        </w:tc>
        <w:tc>
          <w:tcPr>
            <w:tcW w:w="2165" w:type="dxa"/>
            <w:tcBorders>
              <w:top w:val="nil"/>
              <w:left w:val="nil"/>
              <w:bottom w:val="single" w:sz="4" w:space="0" w:color="auto"/>
              <w:right w:val="single" w:sz="4" w:space="0" w:color="auto"/>
            </w:tcBorders>
            <w:shd w:val="clear" w:color="auto" w:fill="auto"/>
            <w:noWrap/>
            <w:vAlign w:val="bottom"/>
            <w:hideMark/>
          </w:tcPr>
          <w:p w14:paraId="4B611B2E"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D507E0" w:rsidRPr="003D018C" w14:paraId="0811F258" w14:textId="77777777" w:rsidTr="00D507E0">
        <w:trPr>
          <w:trHeight w:val="300"/>
        </w:trPr>
        <w:tc>
          <w:tcPr>
            <w:tcW w:w="1081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2B1D5A" w14:textId="1AB46132" w:rsidR="00D507E0" w:rsidRPr="00521F52" w:rsidRDefault="00961AF2" w:rsidP="00CB41A4">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Activation greater for </w:t>
            </w:r>
            <w:r w:rsidR="00C3387E">
              <w:rPr>
                <w:rFonts w:ascii="Times New Roman" w:eastAsia="Times New Roman" w:hAnsi="Times New Roman" w:cs="Times New Roman"/>
                <w:color w:val="000000"/>
              </w:rPr>
              <w:t>less-skilled</w:t>
            </w:r>
            <w:r w:rsidRPr="003D018C">
              <w:rPr>
                <w:rFonts w:ascii="Times New Roman" w:eastAsia="Times New Roman" w:hAnsi="Times New Roman" w:cs="Times New Roman"/>
                <w:color w:val="000000"/>
              </w:rPr>
              <w:t xml:space="preserve"> comprehenders</w:t>
            </w:r>
          </w:p>
        </w:tc>
      </w:tr>
      <w:tr w:rsidR="00D507E0" w:rsidRPr="003D018C" w14:paraId="75B53135"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338ADBFB"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7.5</w:t>
            </w:r>
          </w:p>
        </w:tc>
        <w:tc>
          <w:tcPr>
            <w:tcW w:w="900" w:type="dxa"/>
            <w:tcBorders>
              <w:top w:val="nil"/>
              <w:left w:val="nil"/>
              <w:bottom w:val="single" w:sz="4" w:space="0" w:color="auto"/>
              <w:right w:val="single" w:sz="4" w:space="0" w:color="auto"/>
            </w:tcBorders>
            <w:shd w:val="clear" w:color="auto" w:fill="auto"/>
            <w:noWrap/>
            <w:vAlign w:val="bottom"/>
            <w:hideMark/>
          </w:tcPr>
          <w:p w14:paraId="712606FE"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-31.5</w:t>
            </w:r>
          </w:p>
        </w:tc>
        <w:tc>
          <w:tcPr>
            <w:tcW w:w="810" w:type="dxa"/>
            <w:tcBorders>
              <w:top w:val="nil"/>
              <w:left w:val="nil"/>
              <w:bottom w:val="single" w:sz="4" w:space="0" w:color="auto"/>
              <w:right w:val="single" w:sz="4" w:space="0" w:color="auto"/>
            </w:tcBorders>
            <w:shd w:val="clear" w:color="auto" w:fill="auto"/>
            <w:noWrap/>
            <w:vAlign w:val="bottom"/>
            <w:hideMark/>
          </w:tcPr>
          <w:p w14:paraId="5AE7442B"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20.5</w:t>
            </w:r>
          </w:p>
        </w:tc>
        <w:tc>
          <w:tcPr>
            <w:tcW w:w="1170" w:type="dxa"/>
            <w:tcBorders>
              <w:top w:val="nil"/>
              <w:left w:val="nil"/>
              <w:bottom w:val="single" w:sz="4" w:space="0" w:color="auto"/>
              <w:right w:val="single" w:sz="4" w:space="0" w:color="auto"/>
            </w:tcBorders>
            <w:shd w:val="clear" w:color="auto" w:fill="auto"/>
            <w:noWrap/>
            <w:vAlign w:val="bottom"/>
            <w:hideMark/>
          </w:tcPr>
          <w:p w14:paraId="752F163C" w14:textId="77777777" w:rsidR="00D507E0" w:rsidRPr="003D018C" w:rsidRDefault="00D507E0"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-4.84</w:t>
            </w:r>
            <w:r w:rsidR="00AC35B8" w:rsidRPr="00C9316F">
              <w:rPr>
                <w:rFonts w:ascii="Times New Roman" w:eastAsia="Times New Roman" w:hAnsi="Times New Roman" w:cs="Times New Roman"/>
                <w:color w:val="000000"/>
              </w:rPr>
              <w:t>2</w:t>
            </w:r>
          </w:p>
        </w:tc>
        <w:tc>
          <w:tcPr>
            <w:tcW w:w="990" w:type="dxa"/>
            <w:tcBorders>
              <w:top w:val="nil"/>
              <w:left w:val="nil"/>
              <w:bottom w:val="single" w:sz="4" w:space="0" w:color="auto"/>
              <w:right w:val="single" w:sz="4" w:space="0" w:color="auto"/>
            </w:tcBorders>
            <w:shd w:val="clear" w:color="auto" w:fill="auto"/>
            <w:noWrap/>
            <w:vAlign w:val="bottom"/>
            <w:hideMark/>
          </w:tcPr>
          <w:p w14:paraId="2A74FC3A"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571</w:t>
            </w:r>
          </w:p>
        </w:tc>
        <w:tc>
          <w:tcPr>
            <w:tcW w:w="810" w:type="dxa"/>
            <w:tcBorders>
              <w:top w:val="nil"/>
              <w:left w:val="nil"/>
              <w:bottom w:val="single" w:sz="4" w:space="0" w:color="auto"/>
              <w:right w:val="single" w:sz="4" w:space="0" w:color="auto"/>
            </w:tcBorders>
            <w:shd w:val="clear" w:color="auto" w:fill="auto"/>
            <w:noWrap/>
            <w:vAlign w:val="bottom"/>
            <w:hideMark/>
          </w:tcPr>
          <w:p w14:paraId="64FCFD6F"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3055" w:type="dxa"/>
            <w:tcBorders>
              <w:top w:val="nil"/>
              <w:left w:val="nil"/>
              <w:bottom w:val="single" w:sz="4" w:space="0" w:color="auto"/>
              <w:right w:val="single" w:sz="4" w:space="0" w:color="auto"/>
            </w:tcBorders>
            <w:shd w:val="clear" w:color="auto" w:fill="auto"/>
            <w:noWrap/>
            <w:vAlign w:val="bottom"/>
            <w:hideMark/>
          </w:tcPr>
          <w:p w14:paraId="58936649"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Anterior cingulate cortex</w:t>
            </w:r>
          </w:p>
        </w:tc>
        <w:tc>
          <w:tcPr>
            <w:tcW w:w="2165" w:type="dxa"/>
            <w:tcBorders>
              <w:top w:val="nil"/>
              <w:left w:val="nil"/>
              <w:bottom w:val="single" w:sz="4" w:space="0" w:color="auto"/>
              <w:right w:val="single" w:sz="4" w:space="0" w:color="auto"/>
            </w:tcBorders>
            <w:shd w:val="clear" w:color="auto" w:fill="auto"/>
            <w:noWrap/>
            <w:vAlign w:val="bottom"/>
            <w:hideMark/>
          </w:tcPr>
          <w:p w14:paraId="29C7EBFE"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24</w:t>
            </w:r>
          </w:p>
        </w:tc>
      </w:tr>
      <w:tr w:rsidR="00D507E0" w:rsidRPr="003D018C" w14:paraId="5637211A"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432DB876"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-22.5</w:t>
            </w:r>
          </w:p>
        </w:tc>
        <w:tc>
          <w:tcPr>
            <w:tcW w:w="900" w:type="dxa"/>
            <w:tcBorders>
              <w:top w:val="nil"/>
              <w:left w:val="nil"/>
              <w:bottom w:val="single" w:sz="4" w:space="0" w:color="auto"/>
              <w:right w:val="single" w:sz="4" w:space="0" w:color="auto"/>
            </w:tcBorders>
            <w:shd w:val="clear" w:color="auto" w:fill="auto"/>
            <w:noWrap/>
            <w:vAlign w:val="bottom"/>
            <w:hideMark/>
          </w:tcPr>
          <w:p w14:paraId="4C0A6A99"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37.5</w:t>
            </w:r>
          </w:p>
        </w:tc>
        <w:tc>
          <w:tcPr>
            <w:tcW w:w="810" w:type="dxa"/>
            <w:tcBorders>
              <w:top w:val="nil"/>
              <w:left w:val="nil"/>
              <w:bottom w:val="single" w:sz="4" w:space="0" w:color="auto"/>
              <w:right w:val="single" w:sz="4" w:space="0" w:color="auto"/>
            </w:tcBorders>
            <w:shd w:val="clear" w:color="auto" w:fill="auto"/>
            <w:noWrap/>
            <w:vAlign w:val="bottom"/>
            <w:hideMark/>
          </w:tcPr>
          <w:p w14:paraId="46A8405B"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53.5</w:t>
            </w:r>
          </w:p>
        </w:tc>
        <w:tc>
          <w:tcPr>
            <w:tcW w:w="1170" w:type="dxa"/>
            <w:tcBorders>
              <w:top w:val="nil"/>
              <w:left w:val="nil"/>
              <w:bottom w:val="single" w:sz="4" w:space="0" w:color="auto"/>
              <w:right w:val="single" w:sz="4" w:space="0" w:color="auto"/>
            </w:tcBorders>
            <w:shd w:val="clear" w:color="auto" w:fill="auto"/>
            <w:noWrap/>
            <w:vAlign w:val="bottom"/>
            <w:hideMark/>
          </w:tcPr>
          <w:p w14:paraId="3FB9B58E" w14:textId="77777777" w:rsidR="00D507E0" w:rsidRPr="003D018C" w:rsidRDefault="00D507E0"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-6.15</w:t>
            </w:r>
            <w:r w:rsidR="00AC35B8" w:rsidRPr="00C9316F">
              <w:rPr>
                <w:rFonts w:ascii="Times New Roman" w:eastAsia="Times New Roman" w:hAnsi="Times New Roman" w:cs="Times New Roman"/>
                <w:color w:val="000000"/>
              </w:rPr>
              <w:t>0</w:t>
            </w:r>
          </w:p>
        </w:tc>
        <w:tc>
          <w:tcPr>
            <w:tcW w:w="990" w:type="dxa"/>
            <w:tcBorders>
              <w:top w:val="nil"/>
              <w:left w:val="nil"/>
              <w:bottom w:val="single" w:sz="4" w:space="0" w:color="auto"/>
              <w:right w:val="single" w:sz="4" w:space="0" w:color="auto"/>
            </w:tcBorders>
            <w:shd w:val="clear" w:color="auto" w:fill="auto"/>
            <w:noWrap/>
            <w:vAlign w:val="bottom"/>
            <w:hideMark/>
          </w:tcPr>
          <w:p w14:paraId="5276E1E6"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510</w:t>
            </w:r>
          </w:p>
        </w:tc>
        <w:tc>
          <w:tcPr>
            <w:tcW w:w="810" w:type="dxa"/>
            <w:tcBorders>
              <w:top w:val="nil"/>
              <w:left w:val="nil"/>
              <w:bottom w:val="single" w:sz="4" w:space="0" w:color="auto"/>
              <w:right w:val="single" w:sz="4" w:space="0" w:color="auto"/>
            </w:tcBorders>
            <w:shd w:val="clear" w:color="auto" w:fill="auto"/>
            <w:noWrap/>
            <w:vAlign w:val="bottom"/>
            <w:hideMark/>
          </w:tcPr>
          <w:p w14:paraId="35C5222D"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3055" w:type="dxa"/>
            <w:tcBorders>
              <w:top w:val="nil"/>
              <w:left w:val="nil"/>
              <w:bottom w:val="single" w:sz="4" w:space="0" w:color="auto"/>
              <w:right w:val="single" w:sz="4" w:space="0" w:color="auto"/>
            </w:tcBorders>
            <w:shd w:val="clear" w:color="auto" w:fill="auto"/>
            <w:noWrap/>
            <w:vAlign w:val="bottom"/>
            <w:hideMark/>
          </w:tcPr>
          <w:p w14:paraId="66BCE838" w14:textId="77777777" w:rsidR="00D507E0" w:rsidRPr="003D018C" w:rsidRDefault="00D507E0" w:rsidP="00D507E0">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Postcentral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14:paraId="78259E4E"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D507E0" w:rsidRPr="003D018C" w14:paraId="24EAFF5E"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1BFDCB92"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31.5</w:t>
            </w:r>
          </w:p>
        </w:tc>
        <w:tc>
          <w:tcPr>
            <w:tcW w:w="900" w:type="dxa"/>
            <w:tcBorders>
              <w:top w:val="nil"/>
              <w:left w:val="nil"/>
              <w:bottom w:val="single" w:sz="4" w:space="0" w:color="auto"/>
              <w:right w:val="single" w:sz="4" w:space="0" w:color="auto"/>
            </w:tcBorders>
            <w:shd w:val="clear" w:color="auto" w:fill="auto"/>
            <w:noWrap/>
            <w:vAlign w:val="bottom"/>
            <w:hideMark/>
          </w:tcPr>
          <w:p w14:paraId="727773CE"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16.5</w:t>
            </w:r>
          </w:p>
        </w:tc>
        <w:tc>
          <w:tcPr>
            <w:tcW w:w="810" w:type="dxa"/>
            <w:tcBorders>
              <w:top w:val="nil"/>
              <w:left w:val="nil"/>
              <w:bottom w:val="single" w:sz="4" w:space="0" w:color="auto"/>
              <w:right w:val="single" w:sz="4" w:space="0" w:color="auto"/>
            </w:tcBorders>
            <w:shd w:val="clear" w:color="auto" w:fill="auto"/>
            <w:noWrap/>
            <w:vAlign w:val="bottom"/>
            <w:hideMark/>
          </w:tcPr>
          <w:p w14:paraId="6BA2A8E2"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11.5</w:t>
            </w:r>
          </w:p>
        </w:tc>
        <w:tc>
          <w:tcPr>
            <w:tcW w:w="1170" w:type="dxa"/>
            <w:tcBorders>
              <w:top w:val="nil"/>
              <w:left w:val="nil"/>
              <w:bottom w:val="single" w:sz="4" w:space="0" w:color="auto"/>
              <w:right w:val="single" w:sz="4" w:space="0" w:color="auto"/>
            </w:tcBorders>
            <w:shd w:val="clear" w:color="auto" w:fill="auto"/>
            <w:noWrap/>
            <w:vAlign w:val="bottom"/>
            <w:hideMark/>
          </w:tcPr>
          <w:p w14:paraId="5A35DA77" w14:textId="77777777" w:rsidR="00D507E0" w:rsidRPr="00C9316F" w:rsidRDefault="00AC35B8"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-5.219</w:t>
            </w:r>
          </w:p>
        </w:tc>
        <w:tc>
          <w:tcPr>
            <w:tcW w:w="990" w:type="dxa"/>
            <w:tcBorders>
              <w:top w:val="nil"/>
              <w:left w:val="nil"/>
              <w:bottom w:val="single" w:sz="4" w:space="0" w:color="auto"/>
              <w:right w:val="single" w:sz="4" w:space="0" w:color="auto"/>
            </w:tcBorders>
            <w:shd w:val="clear" w:color="auto" w:fill="auto"/>
            <w:noWrap/>
            <w:vAlign w:val="bottom"/>
            <w:hideMark/>
          </w:tcPr>
          <w:p w14:paraId="5F0AE484"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237</w:t>
            </w:r>
          </w:p>
        </w:tc>
        <w:tc>
          <w:tcPr>
            <w:tcW w:w="810" w:type="dxa"/>
            <w:tcBorders>
              <w:top w:val="nil"/>
              <w:left w:val="nil"/>
              <w:bottom w:val="single" w:sz="4" w:space="0" w:color="auto"/>
              <w:right w:val="single" w:sz="4" w:space="0" w:color="auto"/>
            </w:tcBorders>
            <w:shd w:val="clear" w:color="auto" w:fill="auto"/>
            <w:noWrap/>
            <w:vAlign w:val="bottom"/>
            <w:hideMark/>
          </w:tcPr>
          <w:p w14:paraId="3FED7B43"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3055" w:type="dxa"/>
            <w:tcBorders>
              <w:top w:val="nil"/>
              <w:left w:val="nil"/>
              <w:bottom w:val="single" w:sz="4" w:space="0" w:color="auto"/>
              <w:right w:val="single" w:sz="4" w:space="0" w:color="auto"/>
            </w:tcBorders>
            <w:shd w:val="clear" w:color="auto" w:fill="auto"/>
            <w:noWrap/>
            <w:vAlign w:val="bottom"/>
            <w:hideMark/>
          </w:tcPr>
          <w:p w14:paraId="149E94FB"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Insula</w:t>
            </w:r>
          </w:p>
        </w:tc>
        <w:tc>
          <w:tcPr>
            <w:tcW w:w="2165" w:type="dxa"/>
            <w:tcBorders>
              <w:top w:val="nil"/>
              <w:left w:val="nil"/>
              <w:bottom w:val="single" w:sz="4" w:space="0" w:color="auto"/>
              <w:right w:val="single" w:sz="4" w:space="0" w:color="auto"/>
            </w:tcBorders>
            <w:shd w:val="clear" w:color="auto" w:fill="auto"/>
            <w:noWrap/>
            <w:vAlign w:val="bottom"/>
            <w:hideMark/>
          </w:tcPr>
          <w:p w14:paraId="22C61A48"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D507E0" w:rsidRPr="003D018C" w14:paraId="2327AC82"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6653905D"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-58.5</w:t>
            </w:r>
          </w:p>
        </w:tc>
        <w:tc>
          <w:tcPr>
            <w:tcW w:w="900" w:type="dxa"/>
            <w:tcBorders>
              <w:top w:val="nil"/>
              <w:left w:val="nil"/>
              <w:bottom w:val="single" w:sz="4" w:space="0" w:color="auto"/>
              <w:right w:val="single" w:sz="4" w:space="0" w:color="auto"/>
            </w:tcBorders>
            <w:shd w:val="clear" w:color="auto" w:fill="auto"/>
            <w:noWrap/>
            <w:vAlign w:val="bottom"/>
            <w:hideMark/>
          </w:tcPr>
          <w:p w14:paraId="2ED62A1C"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-1.5</w:t>
            </w:r>
          </w:p>
        </w:tc>
        <w:tc>
          <w:tcPr>
            <w:tcW w:w="810" w:type="dxa"/>
            <w:tcBorders>
              <w:top w:val="nil"/>
              <w:left w:val="nil"/>
              <w:bottom w:val="single" w:sz="4" w:space="0" w:color="auto"/>
              <w:right w:val="single" w:sz="4" w:space="0" w:color="auto"/>
            </w:tcBorders>
            <w:shd w:val="clear" w:color="auto" w:fill="auto"/>
            <w:noWrap/>
            <w:vAlign w:val="bottom"/>
            <w:hideMark/>
          </w:tcPr>
          <w:p w14:paraId="691A4458"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8.5</w:t>
            </w:r>
          </w:p>
        </w:tc>
        <w:tc>
          <w:tcPr>
            <w:tcW w:w="1170" w:type="dxa"/>
            <w:tcBorders>
              <w:top w:val="nil"/>
              <w:left w:val="nil"/>
              <w:bottom w:val="single" w:sz="4" w:space="0" w:color="auto"/>
              <w:right w:val="single" w:sz="4" w:space="0" w:color="auto"/>
            </w:tcBorders>
            <w:shd w:val="clear" w:color="auto" w:fill="auto"/>
            <w:noWrap/>
            <w:vAlign w:val="bottom"/>
            <w:hideMark/>
          </w:tcPr>
          <w:p w14:paraId="2FBCCB72" w14:textId="77777777" w:rsidR="00D507E0" w:rsidRPr="003D018C" w:rsidRDefault="00D507E0"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-4.98</w:t>
            </w:r>
            <w:r w:rsidR="00AC35B8" w:rsidRPr="00C9316F">
              <w:rPr>
                <w:rFonts w:ascii="Times New Roman" w:eastAsia="Times New Roman" w:hAnsi="Times New Roman" w:cs="Times New Roman"/>
                <w:color w:val="000000"/>
              </w:rPr>
              <w:t>4</w:t>
            </w:r>
          </w:p>
        </w:tc>
        <w:tc>
          <w:tcPr>
            <w:tcW w:w="990" w:type="dxa"/>
            <w:tcBorders>
              <w:top w:val="nil"/>
              <w:left w:val="nil"/>
              <w:bottom w:val="single" w:sz="4" w:space="0" w:color="auto"/>
              <w:right w:val="single" w:sz="4" w:space="0" w:color="auto"/>
            </w:tcBorders>
            <w:shd w:val="clear" w:color="auto" w:fill="auto"/>
            <w:noWrap/>
            <w:vAlign w:val="bottom"/>
            <w:hideMark/>
          </w:tcPr>
          <w:p w14:paraId="78D5A855"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164</w:t>
            </w:r>
          </w:p>
        </w:tc>
        <w:tc>
          <w:tcPr>
            <w:tcW w:w="810" w:type="dxa"/>
            <w:tcBorders>
              <w:top w:val="nil"/>
              <w:left w:val="nil"/>
              <w:bottom w:val="single" w:sz="4" w:space="0" w:color="auto"/>
              <w:right w:val="single" w:sz="4" w:space="0" w:color="auto"/>
            </w:tcBorders>
            <w:shd w:val="clear" w:color="auto" w:fill="auto"/>
            <w:noWrap/>
            <w:vAlign w:val="bottom"/>
            <w:hideMark/>
          </w:tcPr>
          <w:p w14:paraId="37A7AF81"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3055" w:type="dxa"/>
            <w:tcBorders>
              <w:top w:val="nil"/>
              <w:left w:val="nil"/>
              <w:bottom w:val="single" w:sz="4" w:space="0" w:color="auto"/>
              <w:right w:val="single" w:sz="4" w:space="0" w:color="auto"/>
            </w:tcBorders>
            <w:shd w:val="clear" w:color="auto" w:fill="auto"/>
            <w:noWrap/>
            <w:vAlign w:val="bottom"/>
            <w:hideMark/>
          </w:tcPr>
          <w:p w14:paraId="3704AD9F" w14:textId="77777777" w:rsidR="00D507E0" w:rsidRPr="003D018C" w:rsidRDefault="00D507E0" w:rsidP="00D507E0">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Precentral</w:t>
            </w:r>
            <w:proofErr w:type="spellEnd"/>
            <w:r w:rsidRPr="003D018C">
              <w:rPr>
                <w:rFonts w:ascii="Times New Roman" w:eastAsia="Times New Roman" w:hAnsi="Times New Roman" w:cs="Times New Roman"/>
                <w:color w:val="000000"/>
              </w:rPr>
              <w:t xml:space="preserve">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transverse temporal </w:t>
            </w:r>
            <w:proofErr w:type="spellStart"/>
            <w:r w:rsidRPr="003D018C">
              <w:rPr>
                <w:rFonts w:ascii="Times New Roman" w:eastAsia="Times New Roman" w:hAnsi="Times New Roman" w:cs="Times New Roman"/>
                <w:color w:val="000000"/>
              </w:rPr>
              <w:t>gyrus</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14:paraId="49858AB9"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42</w:t>
            </w:r>
          </w:p>
        </w:tc>
      </w:tr>
      <w:tr w:rsidR="00D507E0" w:rsidRPr="003D018C" w14:paraId="2FB6BD0B"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4411ADC6"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37.5</w:t>
            </w:r>
          </w:p>
        </w:tc>
        <w:tc>
          <w:tcPr>
            <w:tcW w:w="900" w:type="dxa"/>
            <w:tcBorders>
              <w:top w:val="nil"/>
              <w:left w:val="nil"/>
              <w:bottom w:val="single" w:sz="4" w:space="0" w:color="auto"/>
              <w:right w:val="single" w:sz="4" w:space="0" w:color="auto"/>
            </w:tcBorders>
            <w:shd w:val="clear" w:color="auto" w:fill="auto"/>
            <w:noWrap/>
            <w:vAlign w:val="bottom"/>
            <w:hideMark/>
          </w:tcPr>
          <w:p w14:paraId="754467C2" w14:textId="77777777" w:rsidR="00D507E0" w:rsidRPr="0026546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-22</w:t>
            </w:r>
            <w:r w:rsidRPr="00265462">
              <w:rPr>
                <w:rFonts w:ascii="Times New Roman" w:eastAsia="Times New Roman" w:hAnsi="Times New Roman" w:cs="Times New Roman"/>
                <w:color w:val="000000"/>
              </w:rPr>
              <w:t>.5</w:t>
            </w:r>
          </w:p>
        </w:tc>
        <w:tc>
          <w:tcPr>
            <w:tcW w:w="810" w:type="dxa"/>
            <w:tcBorders>
              <w:top w:val="nil"/>
              <w:left w:val="nil"/>
              <w:bottom w:val="single" w:sz="4" w:space="0" w:color="auto"/>
              <w:right w:val="single" w:sz="4" w:space="0" w:color="auto"/>
            </w:tcBorders>
            <w:shd w:val="clear" w:color="auto" w:fill="auto"/>
            <w:noWrap/>
            <w:vAlign w:val="bottom"/>
            <w:hideMark/>
          </w:tcPr>
          <w:p w14:paraId="5C4D6DB8" w14:textId="77777777" w:rsidR="00D507E0" w:rsidRPr="00C9316F" w:rsidRDefault="00D507E0"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8.5</w:t>
            </w:r>
          </w:p>
        </w:tc>
        <w:tc>
          <w:tcPr>
            <w:tcW w:w="1170" w:type="dxa"/>
            <w:tcBorders>
              <w:top w:val="nil"/>
              <w:left w:val="nil"/>
              <w:bottom w:val="single" w:sz="4" w:space="0" w:color="auto"/>
              <w:right w:val="single" w:sz="4" w:space="0" w:color="auto"/>
            </w:tcBorders>
            <w:shd w:val="clear" w:color="auto" w:fill="auto"/>
            <w:noWrap/>
            <w:vAlign w:val="bottom"/>
            <w:hideMark/>
          </w:tcPr>
          <w:p w14:paraId="21770995"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-5.00</w:t>
            </w:r>
            <w:r w:rsidR="00AC35B8" w:rsidRPr="003D018C">
              <w:rPr>
                <w:rFonts w:ascii="Times New Roman" w:eastAsia="Times New Roman" w:hAnsi="Times New Roman" w:cs="Times New Roman"/>
                <w:color w:val="000000"/>
              </w:rPr>
              <w:t>8</w:t>
            </w:r>
          </w:p>
        </w:tc>
        <w:tc>
          <w:tcPr>
            <w:tcW w:w="990" w:type="dxa"/>
            <w:tcBorders>
              <w:top w:val="nil"/>
              <w:left w:val="nil"/>
              <w:bottom w:val="single" w:sz="4" w:space="0" w:color="auto"/>
              <w:right w:val="single" w:sz="4" w:space="0" w:color="auto"/>
            </w:tcBorders>
            <w:shd w:val="clear" w:color="auto" w:fill="auto"/>
            <w:noWrap/>
            <w:vAlign w:val="bottom"/>
            <w:hideMark/>
          </w:tcPr>
          <w:p w14:paraId="6EB75585"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119</w:t>
            </w:r>
          </w:p>
        </w:tc>
        <w:tc>
          <w:tcPr>
            <w:tcW w:w="810" w:type="dxa"/>
            <w:tcBorders>
              <w:top w:val="nil"/>
              <w:left w:val="nil"/>
              <w:bottom w:val="single" w:sz="4" w:space="0" w:color="auto"/>
              <w:right w:val="single" w:sz="4" w:space="0" w:color="auto"/>
            </w:tcBorders>
            <w:shd w:val="clear" w:color="auto" w:fill="auto"/>
            <w:noWrap/>
            <w:vAlign w:val="bottom"/>
            <w:hideMark/>
          </w:tcPr>
          <w:p w14:paraId="0A58B898"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3055" w:type="dxa"/>
            <w:tcBorders>
              <w:top w:val="nil"/>
              <w:left w:val="nil"/>
              <w:bottom w:val="single" w:sz="4" w:space="0" w:color="auto"/>
              <w:right w:val="single" w:sz="4" w:space="0" w:color="auto"/>
            </w:tcBorders>
            <w:shd w:val="clear" w:color="auto" w:fill="auto"/>
            <w:noWrap/>
            <w:vAlign w:val="bottom"/>
            <w:hideMark/>
          </w:tcPr>
          <w:p w14:paraId="08AE5AA4"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Inferior frontal </w:t>
            </w:r>
            <w:proofErr w:type="spellStart"/>
            <w:r w:rsidRPr="003D018C">
              <w:rPr>
                <w:rFonts w:ascii="Times New Roman" w:eastAsia="Times New Roman" w:hAnsi="Times New Roman" w:cs="Times New Roman"/>
                <w:color w:val="000000"/>
              </w:rPr>
              <w:t>gyrus</w:t>
            </w:r>
            <w:proofErr w:type="spellEnd"/>
            <w:r w:rsidRPr="003D018C">
              <w:rPr>
                <w:rFonts w:ascii="Times New Roman" w:eastAsia="Times New Roman" w:hAnsi="Times New Roman" w:cs="Times New Roman"/>
                <w:color w:val="000000"/>
              </w:rPr>
              <w:t xml:space="preserve"> p. </w:t>
            </w:r>
            <w:proofErr w:type="spellStart"/>
            <w:r w:rsidRPr="003D018C">
              <w:rPr>
                <w:rFonts w:ascii="Times New Roman" w:eastAsia="Times New Roman" w:hAnsi="Times New Roman" w:cs="Times New Roman"/>
                <w:color w:val="000000"/>
              </w:rPr>
              <w:t>triangularis</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14:paraId="23D7FAA1"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13</w:t>
            </w:r>
          </w:p>
        </w:tc>
      </w:tr>
      <w:tr w:rsidR="00D507E0" w:rsidRPr="003D018C" w14:paraId="31BFA930"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107F1E93"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-4.5</w:t>
            </w:r>
          </w:p>
        </w:tc>
        <w:tc>
          <w:tcPr>
            <w:tcW w:w="900" w:type="dxa"/>
            <w:tcBorders>
              <w:top w:val="nil"/>
              <w:left w:val="nil"/>
              <w:bottom w:val="single" w:sz="4" w:space="0" w:color="auto"/>
              <w:right w:val="single" w:sz="4" w:space="0" w:color="auto"/>
            </w:tcBorders>
            <w:shd w:val="clear" w:color="auto" w:fill="auto"/>
            <w:noWrap/>
            <w:vAlign w:val="bottom"/>
            <w:hideMark/>
          </w:tcPr>
          <w:p w14:paraId="77C49D21"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31.5</w:t>
            </w:r>
          </w:p>
        </w:tc>
        <w:tc>
          <w:tcPr>
            <w:tcW w:w="810" w:type="dxa"/>
            <w:tcBorders>
              <w:top w:val="nil"/>
              <w:left w:val="nil"/>
              <w:bottom w:val="single" w:sz="4" w:space="0" w:color="auto"/>
              <w:right w:val="single" w:sz="4" w:space="0" w:color="auto"/>
            </w:tcBorders>
            <w:shd w:val="clear" w:color="auto" w:fill="auto"/>
            <w:noWrap/>
            <w:vAlign w:val="bottom"/>
            <w:hideMark/>
          </w:tcPr>
          <w:p w14:paraId="4CCCEFE0"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26.5</w:t>
            </w:r>
          </w:p>
        </w:tc>
        <w:tc>
          <w:tcPr>
            <w:tcW w:w="1170" w:type="dxa"/>
            <w:tcBorders>
              <w:top w:val="nil"/>
              <w:left w:val="nil"/>
              <w:bottom w:val="single" w:sz="4" w:space="0" w:color="auto"/>
              <w:right w:val="single" w:sz="4" w:space="0" w:color="auto"/>
            </w:tcBorders>
            <w:shd w:val="clear" w:color="auto" w:fill="auto"/>
            <w:noWrap/>
            <w:vAlign w:val="bottom"/>
            <w:hideMark/>
          </w:tcPr>
          <w:p w14:paraId="6D1B4C00" w14:textId="77777777" w:rsidR="00D507E0" w:rsidRPr="00C9316F" w:rsidRDefault="00AC35B8"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-3.977</w:t>
            </w:r>
          </w:p>
        </w:tc>
        <w:tc>
          <w:tcPr>
            <w:tcW w:w="990" w:type="dxa"/>
            <w:tcBorders>
              <w:top w:val="nil"/>
              <w:left w:val="nil"/>
              <w:bottom w:val="single" w:sz="4" w:space="0" w:color="auto"/>
              <w:right w:val="single" w:sz="4" w:space="0" w:color="auto"/>
            </w:tcBorders>
            <w:shd w:val="clear" w:color="auto" w:fill="auto"/>
            <w:noWrap/>
            <w:vAlign w:val="bottom"/>
            <w:hideMark/>
          </w:tcPr>
          <w:p w14:paraId="4B3F7DDB"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104</w:t>
            </w:r>
          </w:p>
        </w:tc>
        <w:tc>
          <w:tcPr>
            <w:tcW w:w="810" w:type="dxa"/>
            <w:tcBorders>
              <w:top w:val="nil"/>
              <w:left w:val="nil"/>
              <w:bottom w:val="single" w:sz="4" w:space="0" w:color="auto"/>
              <w:right w:val="single" w:sz="4" w:space="0" w:color="auto"/>
            </w:tcBorders>
            <w:shd w:val="clear" w:color="auto" w:fill="auto"/>
            <w:noWrap/>
            <w:vAlign w:val="bottom"/>
            <w:hideMark/>
          </w:tcPr>
          <w:p w14:paraId="5DCC1D16"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w:t>
            </w:r>
          </w:p>
        </w:tc>
        <w:tc>
          <w:tcPr>
            <w:tcW w:w="3055" w:type="dxa"/>
            <w:tcBorders>
              <w:top w:val="nil"/>
              <w:left w:val="nil"/>
              <w:bottom w:val="single" w:sz="4" w:space="0" w:color="auto"/>
              <w:right w:val="single" w:sz="4" w:space="0" w:color="auto"/>
            </w:tcBorders>
            <w:shd w:val="clear" w:color="auto" w:fill="auto"/>
            <w:noWrap/>
            <w:vAlign w:val="bottom"/>
            <w:hideMark/>
          </w:tcPr>
          <w:p w14:paraId="7A84CFB9"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Posterior cingulate </w:t>
            </w:r>
            <w:proofErr w:type="spellStart"/>
            <w:r w:rsidRPr="003D018C">
              <w:rPr>
                <w:rFonts w:ascii="Times New Roman" w:eastAsia="Times New Roman" w:hAnsi="Times New Roman" w:cs="Times New Roman"/>
                <w:color w:val="000000"/>
              </w:rPr>
              <w:t>gyrus</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14:paraId="5421DA47"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23</w:t>
            </w:r>
          </w:p>
        </w:tc>
      </w:tr>
      <w:tr w:rsidR="00D507E0" w:rsidRPr="003D018C" w14:paraId="149E95E5"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20CA76A6"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-31.5</w:t>
            </w:r>
          </w:p>
        </w:tc>
        <w:tc>
          <w:tcPr>
            <w:tcW w:w="900" w:type="dxa"/>
            <w:tcBorders>
              <w:top w:val="nil"/>
              <w:left w:val="nil"/>
              <w:bottom w:val="single" w:sz="4" w:space="0" w:color="auto"/>
              <w:right w:val="single" w:sz="4" w:space="0" w:color="auto"/>
            </w:tcBorders>
            <w:shd w:val="clear" w:color="auto" w:fill="auto"/>
            <w:noWrap/>
            <w:vAlign w:val="bottom"/>
            <w:hideMark/>
          </w:tcPr>
          <w:p w14:paraId="12367A7A"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-34.5</w:t>
            </w:r>
          </w:p>
        </w:tc>
        <w:tc>
          <w:tcPr>
            <w:tcW w:w="810" w:type="dxa"/>
            <w:tcBorders>
              <w:top w:val="nil"/>
              <w:left w:val="nil"/>
              <w:bottom w:val="single" w:sz="4" w:space="0" w:color="auto"/>
              <w:right w:val="single" w:sz="4" w:space="0" w:color="auto"/>
            </w:tcBorders>
            <w:shd w:val="clear" w:color="auto" w:fill="auto"/>
            <w:noWrap/>
            <w:vAlign w:val="bottom"/>
            <w:hideMark/>
          </w:tcPr>
          <w:p w14:paraId="4F054853"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29.5</w:t>
            </w:r>
          </w:p>
        </w:tc>
        <w:tc>
          <w:tcPr>
            <w:tcW w:w="1170" w:type="dxa"/>
            <w:tcBorders>
              <w:top w:val="nil"/>
              <w:left w:val="nil"/>
              <w:bottom w:val="single" w:sz="4" w:space="0" w:color="auto"/>
              <w:right w:val="single" w:sz="4" w:space="0" w:color="auto"/>
            </w:tcBorders>
            <w:shd w:val="clear" w:color="auto" w:fill="auto"/>
            <w:noWrap/>
            <w:vAlign w:val="bottom"/>
            <w:hideMark/>
          </w:tcPr>
          <w:p w14:paraId="18B4863A" w14:textId="77777777" w:rsidR="00D507E0" w:rsidRPr="00C9316F" w:rsidRDefault="00AC35B8"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-5.788</w:t>
            </w:r>
          </w:p>
        </w:tc>
        <w:tc>
          <w:tcPr>
            <w:tcW w:w="990" w:type="dxa"/>
            <w:tcBorders>
              <w:top w:val="nil"/>
              <w:left w:val="nil"/>
              <w:bottom w:val="single" w:sz="4" w:space="0" w:color="auto"/>
              <w:right w:val="single" w:sz="4" w:space="0" w:color="auto"/>
            </w:tcBorders>
            <w:shd w:val="clear" w:color="auto" w:fill="auto"/>
            <w:noWrap/>
            <w:vAlign w:val="bottom"/>
            <w:hideMark/>
          </w:tcPr>
          <w:p w14:paraId="608E0C07"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90</w:t>
            </w:r>
          </w:p>
        </w:tc>
        <w:tc>
          <w:tcPr>
            <w:tcW w:w="810" w:type="dxa"/>
            <w:tcBorders>
              <w:top w:val="nil"/>
              <w:left w:val="nil"/>
              <w:bottom w:val="single" w:sz="4" w:space="0" w:color="auto"/>
              <w:right w:val="single" w:sz="4" w:space="0" w:color="auto"/>
            </w:tcBorders>
            <w:shd w:val="clear" w:color="auto" w:fill="auto"/>
            <w:noWrap/>
            <w:vAlign w:val="bottom"/>
            <w:hideMark/>
          </w:tcPr>
          <w:p w14:paraId="447041C8"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3055" w:type="dxa"/>
            <w:tcBorders>
              <w:top w:val="nil"/>
              <w:left w:val="nil"/>
              <w:bottom w:val="single" w:sz="4" w:space="0" w:color="auto"/>
              <w:right w:val="single" w:sz="4" w:space="0" w:color="auto"/>
            </w:tcBorders>
            <w:shd w:val="clear" w:color="auto" w:fill="auto"/>
            <w:noWrap/>
            <w:vAlign w:val="bottom"/>
            <w:hideMark/>
          </w:tcPr>
          <w:p w14:paraId="21987C4F"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Middle frontal </w:t>
            </w:r>
            <w:proofErr w:type="spellStart"/>
            <w:r w:rsidRPr="003D018C">
              <w:rPr>
                <w:rFonts w:ascii="Times New Roman" w:eastAsia="Times New Roman" w:hAnsi="Times New Roman" w:cs="Times New Roman"/>
                <w:color w:val="000000"/>
              </w:rPr>
              <w:t>gyrus</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14:paraId="71E5B6B1"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D507E0" w:rsidRPr="003D018C" w14:paraId="4C1F7EF5"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22E933C1"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-16.5</w:t>
            </w:r>
          </w:p>
        </w:tc>
        <w:tc>
          <w:tcPr>
            <w:tcW w:w="900" w:type="dxa"/>
            <w:tcBorders>
              <w:top w:val="nil"/>
              <w:left w:val="nil"/>
              <w:bottom w:val="single" w:sz="4" w:space="0" w:color="auto"/>
              <w:right w:val="single" w:sz="4" w:space="0" w:color="auto"/>
            </w:tcBorders>
            <w:shd w:val="clear" w:color="auto" w:fill="auto"/>
            <w:noWrap/>
            <w:vAlign w:val="bottom"/>
            <w:hideMark/>
          </w:tcPr>
          <w:p w14:paraId="67734A7A"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31.5</w:t>
            </w:r>
          </w:p>
        </w:tc>
        <w:tc>
          <w:tcPr>
            <w:tcW w:w="810" w:type="dxa"/>
            <w:tcBorders>
              <w:top w:val="nil"/>
              <w:left w:val="nil"/>
              <w:bottom w:val="single" w:sz="4" w:space="0" w:color="auto"/>
              <w:right w:val="single" w:sz="4" w:space="0" w:color="auto"/>
            </w:tcBorders>
            <w:shd w:val="clear" w:color="auto" w:fill="auto"/>
            <w:noWrap/>
            <w:vAlign w:val="bottom"/>
            <w:hideMark/>
          </w:tcPr>
          <w:p w14:paraId="4CFD2294"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-24.5</w:t>
            </w:r>
          </w:p>
        </w:tc>
        <w:tc>
          <w:tcPr>
            <w:tcW w:w="1170" w:type="dxa"/>
            <w:tcBorders>
              <w:top w:val="nil"/>
              <w:left w:val="nil"/>
              <w:bottom w:val="single" w:sz="4" w:space="0" w:color="auto"/>
              <w:right w:val="single" w:sz="4" w:space="0" w:color="auto"/>
            </w:tcBorders>
            <w:shd w:val="clear" w:color="auto" w:fill="auto"/>
            <w:noWrap/>
            <w:vAlign w:val="bottom"/>
            <w:hideMark/>
          </w:tcPr>
          <w:p w14:paraId="26247610" w14:textId="77777777" w:rsidR="00D507E0" w:rsidRPr="00C9316F" w:rsidRDefault="00AC35B8"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-5.479</w:t>
            </w:r>
          </w:p>
        </w:tc>
        <w:tc>
          <w:tcPr>
            <w:tcW w:w="990" w:type="dxa"/>
            <w:tcBorders>
              <w:top w:val="nil"/>
              <w:left w:val="nil"/>
              <w:bottom w:val="single" w:sz="4" w:space="0" w:color="auto"/>
              <w:right w:val="single" w:sz="4" w:space="0" w:color="auto"/>
            </w:tcBorders>
            <w:shd w:val="clear" w:color="auto" w:fill="auto"/>
            <w:noWrap/>
            <w:vAlign w:val="bottom"/>
            <w:hideMark/>
          </w:tcPr>
          <w:p w14:paraId="5FD205AC"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87</w:t>
            </w:r>
          </w:p>
        </w:tc>
        <w:tc>
          <w:tcPr>
            <w:tcW w:w="810" w:type="dxa"/>
            <w:tcBorders>
              <w:top w:val="nil"/>
              <w:left w:val="nil"/>
              <w:bottom w:val="single" w:sz="4" w:space="0" w:color="auto"/>
              <w:right w:val="single" w:sz="4" w:space="0" w:color="auto"/>
            </w:tcBorders>
            <w:shd w:val="clear" w:color="auto" w:fill="auto"/>
            <w:noWrap/>
            <w:vAlign w:val="bottom"/>
            <w:hideMark/>
          </w:tcPr>
          <w:p w14:paraId="17308ABA"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3055" w:type="dxa"/>
            <w:tcBorders>
              <w:top w:val="nil"/>
              <w:left w:val="nil"/>
              <w:bottom w:val="single" w:sz="4" w:space="0" w:color="auto"/>
              <w:right w:val="single" w:sz="4" w:space="0" w:color="auto"/>
            </w:tcBorders>
            <w:shd w:val="clear" w:color="auto" w:fill="auto"/>
            <w:noWrap/>
            <w:vAlign w:val="bottom"/>
            <w:hideMark/>
          </w:tcPr>
          <w:p w14:paraId="3C46C2FC"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Cerebellum</w:t>
            </w:r>
          </w:p>
        </w:tc>
        <w:tc>
          <w:tcPr>
            <w:tcW w:w="2165" w:type="dxa"/>
            <w:tcBorders>
              <w:top w:val="nil"/>
              <w:left w:val="nil"/>
              <w:bottom w:val="single" w:sz="4" w:space="0" w:color="auto"/>
              <w:right w:val="single" w:sz="4" w:space="0" w:color="auto"/>
            </w:tcBorders>
            <w:shd w:val="clear" w:color="auto" w:fill="auto"/>
            <w:noWrap/>
            <w:vAlign w:val="bottom"/>
            <w:hideMark/>
          </w:tcPr>
          <w:p w14:paraId="01B306FB"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D507E0" w:rsidRPr="003D018C" w14:paraId="30F2167E"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6F566A8D"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-37.5</w:t>
            </w:r>
          </w:p>
        </w:tc>
        <w:tc>
          <w:tcPr>
            <w:tcW w:w="900" w:type="dxa"/>
            <w:tcBorders>
              <w:top w:val="nil"/>
              <w:left w:val="nil"/>
              <w:bottom w:val="single" w:sz="4" w:space="0" w:color="auto"/>
              <w:right w:val="single" w:sz="4" w:space="0" w:color="auto"/>
            </w:tcBorders>
            <w:shd w:val="clear" w:color="auto" w:fill="auto"/>
            <w:noWrap/>
            <w:vAlign w:val="bottom"/>
            <w:hideMark/>
          </w:tcPr>
          <w:p w14:paraId="61428321"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13.5</w:t>
            </w:r>
          </w:p>
        </w:tc>
        <w:tc>
          <w:tcPr>
            <w:tcW w:w="810" w:type="dxa"/>
            <w:tcBorders>
              <w:top w:val="nil"/>
              <w:left w:val="nil"/>
              <w:bottom w:val="single" w:sz="4" w:space="0" w:color="auto"/>
              <w:right w:val="single" w:sz="4" w:space="0" w:color="auto"/>
            </w:tcBorders>
            <w:shd w:val="clear" w:color="auto" w:fill="auto"/>
            <w:noWrap/>
            <w:vAlign w:val="bottom"/>
            <w:hideMark/>
          </w:tcPr>
          <w:p w14:paraId="4FAD7602"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20.5</w:t>
            </w:r>
          </w:p>
        </w:tc>
        <w:tc>
          <w:tcPr>
            <w:tcW w:w="1170" w:type="dxa"/>
            <w:tcBorders>
              <w:top w:val="nil"/>
              <w:left w:val="nil"/>
              <w:bottom w:val="single" w:sz="4" w:space="0" w:color="auto"/>
              <w:right w:val="single" w:sz="4" w:space="0" w:color="auto"/>
            </w:tcBorders>
            <w:shd w:val="clear" w:color="auto" w:fill="auto"/>
            <w:noWrap/>
            <w:vAlign w:val="bottom"/>
            <w:hideMark/>
          </w:tcPr>
          <w:p w14:paraId="4C950F94" w14:textId="77777777" w:rsidR="00D507E0" w:rsidRPr="00C9316F" w:rsidRDefault="00AC35B8"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-4.476</w:t>
            </w:r>
          </w:p>
        </w:tc>
        <w:tc>
          <w:tcPr>
            <w:tcW w:w="990" w:type="dxa"/>
            <w:tcBorders>
              <w:top w:val="nil"/>
              <w:left w:val="nil"/>
              <w:bottom w:val="single" w:sz="4" w:space="0" w:color="auto"/>
              <w:right w:val="single" w:sz="4" w:space="0" w:color="auto"/>
            </w:tcBorders>
            <w:shd w:val="clear" w:color="auto" w:fill="auto"/>
            <w:noWrap/>
            <w:vAlign w:val="bottom"/>
            <w:hideMark/>
          </w:tcPr>
          <w:p w14:paraId="0D838D57"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70</w:t>
            </w:r>
          </w:p>
        </w:tc>
        <w:tc>
          <w:tcPr>
            <w:tcW w:w="810" w:type="dxa"/>
            <w:tcBorders>
              <w:top w:val="nil"/>
              <w:left w:val="nil"/>
              <w:bottom w:val="single" w:sz="4" w:space="0" w:color="auto"/>
              <w:right w:val="single" w:sz="4" w:space="0" w:color="auto"/>
            </w:tcBorders>
            <w:shd w:val="clear" w:color="auto" w:fill="auto"/>
            <w:noWrap/>
            <w:vAlign w:val="bottom"/>
            <w:hideMark/>
          </w:tcPr>
          <w:p w14:paraId="0AD1FDA7"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3055" w:type="dxa"/>
            <w:tcBorders>
              <w:top w:val="nil"/>
              <w:left w:val="nil"/>
              <w:bottom w:val="single" w:sz="4" w:space="0" w:color="auto"/>
              <w:right w:val="single" w:sz="4" w:space="0" w:color="auto"/>
            </w:tcBorders>
            <w:shd w:val="clear" w:color="auto" w:fill="auto"/>
            <w:noWrap/>
            <w:vAlign w:val="bottom"/>
            <w:hideMark/>
          </w:tcPr>
          <w:p w14:paraId="34FCA83D"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Insula</w:t>
            </w:r>
          </w:p>
        </w:tc>
        <w:tc>
          <w:tcPr>
            <w:tcW w:w="2165" w:type="dxa"/>
            <w:tcBorders>
              <w:top w:val="nil"/>
              <w:left w:val="nil"/>
              <w:bottom w:val="single" w:sz="4" w:space="0" w:color="auto"/>
              <w:right w:val="single" w:sz="4" w:space="0" w:color="auto"/>
            </w:tcBorders>
            <w:shd w:val="clear" w:color="auto" w:fill="auto"/>
            <w:noWrap/>
            <w:vAlign w:val="bottom"/>
            <w:hideMark/>
          </w:tcPr>
          <w:p w14:paraId="5BCF0B51"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D507E0" w:rsidRPr="003D018C" w14:paraId="7D1D47A3"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5255A11C"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25.5</w:t>
            </w:r>
          </w:p>
        </w:tc>
        <w:tc>
          <w:tcPr>
            <w:tcW w:w="900" w:type="dxa"/>
            <w:tcBorders>
              <w:top w:val="nil"/>
              <w:left w:val="nil"/>
              <w:bottom w:val="single" w:sz="4" w:space="0" w:color="auto"/>
              <w:right w:val="single" w:sz="4" w:space="0" w:color="auto"/>
            </w:tcBorders>
            <w:shd w:val="clear" w:color="auto" w:fill="auto"/>
            <w:noWrap/>
            <w:vAlign w:val="bottom"/>
            <w:hideMark/>
          </w:tcPr>
          <w:p w14:paraId="3A1297FF"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40.5</w:t>
            </w:r>
          </w:p>
        </w:tc>
        <w:tc>
          <w:tcPr>
            <w:tcW w:w="810" w:type="dxa"/>
            <w:tcBorders>
              <w:top w:val="nil"/>
              <w:left w:val="nil"/>
              <w:bottom w:val="single" w:sz="4" w:space="0" w:color="auto"/>
              <w:right w:val="single" w:sz="4" w:space="0" w:color="auto"/>
            </w:tcBorders>
            <w:shd w:val="clear" w:color="auto" w:fill="auto"/>
            <w:noWrap/>
            <w:vAlign w:val="bottom"/>
            <w:hideMark/>
          </w:tcPr>
          <w:p w14:paraId="765DEFE5"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-36.5</w:t>
            </w:r>
          </w:p>
        </w:tc>
        <w:tc>
          <w:tcPr>
            <w:tcW w:w="1170" w:type="dxa"/>
            <w:tcBorders>
              <w:top w:val="nil"/>
              <w:left w:val="nil"/>
              <w:bottom w:val="single" w:sz="4" w:space="0" w:color="auto"/>
              <w:right w:val="single" w:sz="4" w:space="0" w:color="auto"/>
            </w:tcBorders>
            <w:shd w:val="clear" w:color="auto" w:fill="auto"/>
            <w:noWrap/>
            <w:vAlign w:val="bottom"/>
            <w:hideMark/>
          </w:tcPr>
          <w:p w14:paraId="0CC9115E" w14:textId="77777777" w:rsidR="00D507E0" w:rsidRPr="00C9316F" w:rsidRDefault="00AC35B8"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-4.998</w:t>
            </w:r>
          </w:p>
        </w:tc>
        <w:tc>
          <w:tcPr>
            <w:tcW w:w="990" w:type="dxa"/>
            <w:tcBorders>
              <w:top w:val="nil"/>
              <w:left w:val="nil"/>
              <w:bottom w:val="single" w:sz="4" w:space="0" w:color="auto"/>
              <w:right w:val="single" w:sz="4" w:space="0" w:color="auto"/>
            </w:tcBorders>
            <w:shd w:val="clear" w:color="auto" w:fill="auto"/>
            <w:noWrap/>
            <w:vAlign w:val="bottom"/>
            <w:hideMark/>
          </w:tcPr>
          <w:p w14:paraId="18ABE94A"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64</w:t>
            </w:r>
          </w:p>
        </w:tc>
        <w:tc>
          <w:tcPr>
            <w:tcW w:w="810" w:type="dxa"/>
            <w:tcBorders>
              <w:top w:val="nil"/>
              <w:left w:val="nil"/>
              <w:bottom w:val="single" w:sz="4" w:space="0" w:color="auto"/>
              <w:right w:val="single" w:sz="4" w:space="0" w:color="auto"/>
            </w:tcBorders>
            <w:shd w:val="clear" w:color="auto" w:fill="auto"/>
            <w:noWrap/>
            <w:vAlign w:val="bottom"/>
            <w:hideMark/>
          </w:tcPr>
          <w:p w14:paraId="162180D2"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3055" w:type="dxa"/>
            <w:tcBorders>
              <w:top w:val="nil"/>
              <w:left w:val="nil"/>
              <w:bottom w:val="single" w:sz="4" w:space="0" w:color="auto"/>
              <w:right w:val="single" w:sz="4" w:space="0" w:color="auto"/>
            </w:tcBorders>
            <w:shd w:val="clear" w:color="auto" w:fill="auto"/>
            <w:noWrap/>
            <w:vAlign w:val="bottom"/>
            <w:hideMark/>
          </w:tcPr>
          <w:p w14:paraId="1E57AFF7"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Cerebellum</w:t>
            </w:r>
          </w:p>
        </w:tc>
        <w:tc>
          <w:tcPr>
            <w:tcW w:w="2165" w:type="dxa"/>
            <w:tcBorders>
              <w:top w:val="nil"/>
              <w:left w:val="nil"/>
              <w:bottom w:val="single" w:sz="4" w:space="0" w:color="auto"/>
              <w:right w:val="single" w:sz="4" w:space="0" w:color="auto"/>
            </w:tcBorders>
            <w:shd w:val="clear" w:color="auto" w:fill="auto"/>
            <w:noWrap/>
            <w:vAlign w:val="bottom"/>
            <w:hideMark/>
          </w:tcPr>
          <w:p w14:paraId="250648A2"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r w:rsidR="00D507E0" w:rsidRPr="003D018C" w14:paraId="3FE9BC72"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675241C8"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-58.5</w:t>
            </w:r>
          </w:p>
        </w:tc>
        <w:tc>
          <w:tcPr>
            <w:tcW w:w="900" w:type="dxa"/>
            <w:tcBorders>
              <w:top w:val="nil"/>
              <w:left w:val="nil"/>
              <w:bottom w:val="single" w:sz="4" w:space="0" w:color="auto"/>
              <w:right w:val="single" w:sz="4" w:space="0" w:color="auto"/>
            </w:tcBorders>
            <w:shd w:val="clear" w:color="auto" w:fill="auto"/>
            <w:noWrap/>
            <w:vAlign w:val="bottom"/>
            <w:hideMark/>
          </w:tcPr>
          <w:p w14:paraId="59B28260"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16.5</w:t>
            </w:r>
          </w:p>
        </w:tc>
        <w:tc>
          <w:tcPr>
            <w:tcW w:w="810" w:type="dxa"/>
            <w:tcBorders>
              <w:top w:val="nil"/>
              <w:left w:val="nil"/>
              <w:bottom w:val="single" w:sz="4" w:space="0" w:color="auto"/>
              <w:right w:val="single" w:sz="4" w:space="0" w:color="auto"/>
            </w:tcBorders>
            <w:shd w:val="clear" w:color="auto" w:fill="auto"/>
            <w:noWrap/>
            <w:vAlign w:val="bottom"/>
            <w:hideMark/>
          </w:tcPr>
          <w:p w14:paraId="30408C38"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11.5</w:t>
            </w:r>
          </w:p>
        </w:tc>
        <w:tc>
          <w:tcPr>
            <w:tcW w:w="1170" w:type="dxa"/>
            <w:tcBorders>
              <w:top w:val="nil"/>
              <w:left w:val="nil"/>
              <w:bottom w:val="single" w:sz="4" w:space="0" w:color="auto"/>
              <w:right w:val="single" w:sz="4" w:space="0" w:color="auto"/>
            </w:tcBorders>
            <w:shd w:val="clear" w:color="auto" w:fill="auto"/>
            <w:noWrap/>
            <w:vAlign w:val="bottom"/>
            <w:hideMark/>
          </w:tcPr>
          <w:p w14:paraId="37501709" w14:textId="77777777" w:rsidR="00D507E0" w:rsidRPr="003D018C" w:rsidRDefault="00D507E0"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-5.12</w:t>
            </w:r>
            <w:r w:rsidR="00AC35B8" w:rsidRPr="00C9316F">
              <w:rPr>
                <w:rFonts w:ascii="Times New Roman" w:eastAsia="Times New Roman" w:hAnsi="Times New Roman" w:cs="Times New Roman"/>
                <w:color w:val="000000"/>
              </w:rPr>
              <w:t>2</w:t>
            </w:r>
          </w:p>
        </w:tc>
        <w:tc>
          <w:tcPr>
            <w:tcW w:w="990" w:type="dxa"/>
            <w:tcBorders>
              <w:top w:val="nil"/>
              <w:left w:val="nil"/>
              <w:bottom w:val="single" w:sz="4" w:space="0" w:color="auto"/>
              <w:right w:val="single" w:sz="4" w:space="0" w:color="auto"/>
            </w:tcBorders>
            <w:shd w:val="clear" w:color="auto" w:fill="auto"/>
            <w:noWrap/>
            <w:vAlign w:val="bottom"/>
            <w:hideMark/>
          </w:tcPr>
          <w:p w14:paraId="1690942E"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62</w:t>
            </w:r>
          </w:p>
        </w:tc>
        <w:tc>
          <w:tcPr>
            <w:tcW w:w="810" w:type="dxa"/>
            <w:tcBorders>
              <w:top w:val="nil"/>
              <w:left w:val="nil"/>
              <w:bottom w:val="single" w:sz="4" w:space="0" w:color="auto"/>
              <w:right w:val="single" w:sz="4" w:space="0" w:color="auto"/>
            </w:tcBorders>
            <w:shd w:val="clear" w:color="auto" w:fill="auto"/>
            <w:noWrap/>
            <w:vAlign w:val="bottom"/>
            <w:hideMark/>
          </w:tcPr>
          <w:p w14:paraId="43916F5E"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R</w:t>
            </w:r>
          </w:p>
        </w:tc>
        <w:tc>
          <w:tcPr>
            <w:tcW w:w="3055" w:type="dxa"/>
            <w:tcBorders>
              <w:top w:val="nil"/>
              <w:left w:val="nil"/>
              <w:bottom w:val="single" w:sz="4" w:space="0" w:color="auto"/>
              <w:right w:val="single" w:sz="4" w:space="0" w:color="auto"/>
            </w:tcBorders>
            <w:shd w:val="clear" w:color="auto" w:fill="auto"/>
            <w:noWrap/>
            <w:vAlign w:val="bottom"/>
            <w:hideMark/>
          </w:tcPr>
          <w:p w14:paraId="3D6A4E01"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xml:space="preserve">Transverse temporal </w:t>
            </w:r>
            <w:proofErr w:type="spellStart"/>
            <w:r w:rsidRPr="003D018C">
              <w:rPr>
                <w:rFonts w:ascii="Times New Roman" w:eastAsia="Times New Roman" w:hAnsi="Times New Roman" w:cs="Times New Roman"/>
                <w:color w:val="000000"/>
              </w:rPr>
              <w:t>gyrus</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14:paraId="323F4292"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BA 42</w:t>
            </w:r>
          </w:p>
        </w:tc>
      </w:tr>
      <w:tr w:rsidR="00D507E0" w:rsidRPr="003D018C" w14:paraId="53C3EA8E" w14:textId="77777777" w:rsidTr="00D507E0">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04EF405A"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13.5</w:t>
            </w:r>
          </w:p>
        </w:tc>
        <w:tc>
          <w:tcPr>
            <w:tcW w:w="900" w:type="dxa"/>
            <w:tcBorders>
              <w:top w:val="nil"/>
              <w:left w:val="nil"/>
              <w:bottom w:val="single" w:sz="4" w:space="0" w:color="auto"/>
              <w:right w:val="single" w:sz="4" w:space="0" w:color="auto"/>
            </w:tcBorders>
            <w:shd w:val="clear" w:color="auto" w:fill="auto"/>
            <w:noWrap/>
            <w:vAlign w:val="bottom"/>
            <w:hideMark/>
          </w:tcPr>
          <w:p w14:paraId="6984757D" w14:textId="77777777" w:rsidR="00D507E0" w:rsidRPr="00521F52" w:rsidRDefault="00D507E0" w:rsidP="00D507E0">
            <w:pPr>
              <w:jc w:val="right"/>
              <w:rPr>
                <w:rFonts w:ascii="Times New Roman" w:eastAsia="Times New Roman" w:hAnsi="Times New Roman" w:cs="Times New Roman"/>
                <w:color w:val="000000"/>
              </w:rPr>
            </w:pPr>
            <w:r w:rsidRPr="00521F52">
              <w:rPr>
                <w:rFonts w:ascii="Times New Roman" w:eastAsia="Times New Roman" w:hAnsi="Times New Roman" w:cs="Times New Roman"/>
                <w:color w:val="000000"/>
              </w:rPr>
              <w:t>52.5</w:t>
            </w:r>
          </w:p>
        </w:tc>
        <w:tc>
          <w:tcPr>
            <w:tcW w:w="810" w:type="dxa"/>
            <w:tcBorders>
              <w:top w:val="nil"/>
              <w:left w:val="nil"/>
              <w:bottom w:val="single" w:sz="4" w:space="0" w:color="auto"/>
              <w:right w:val="single" w:sz="4" w:space="0" w:color="auto"/>
            </w:tcBorders>
            <w:shd w:val="clear" w:color="auto" w:fill="auto"/>
            <w:noWrap/>
            <w:vAlign w:val="bottom"/>
            <w:hideMark/>
          </w:tcPr>
          <w:p w14:paraId="199C307A" w14:textId="77777777" w:rsidR="00D507E0" w:rsidRPr="00265462" w:rsidRDefault="00D507E0" w:rsidP="00D507E0">
            <w:pPr>
              <w:jc w:val="right"/>
              <w:rPr>
                <w:rFonts w:ascii="Times New Roman" w:eastAsia="Times New Roman" w:hAnsi="Times New Roman" w:cs="Times New Roman"/>
                <w:color w:val="000000"/>
              </w:rPr>
            </w:pPr>
            <w:r w:rsidRPr="00265462">
              <w:rPr>
                <w:rFonts w:ascii="Times New Roman" w:eastAsia="Times New Roman" w:hAnsi="Times New Roman" w:cs="Times New Roman"/>
                <w:color w:val="000000"/>
              </w:rPr>
              <w:t>-15.5</w:t>
            </w:r>
          </w:p>
        </w:tc>
        <w:tc>
          <w:tcPr>
            <w:tcW w:w="1170" w:type="dxa"/>
            <w:tcBorders>
              <w:top w:val="nil"/>
              <w:left w:val="nil"/>
              <w:bottom w:val="single" w:sz="4" w:space="0" w:color="auto"/>
              <w:right w:val="single" w:sz="4" w:space="0" w:color="auto"/>
            </w:tcBorders>
            <w:shd w:val="clear" w:color="auto" w:fill="auto"/>
            <w:noWrap/>
            <w:vAlign w:val="bottom"/>
            <w:hideMark/>
          </w:tcPr>
          <w:p w14:paraId="17FC79A9" w14:textId="77777777" w:rsidR="00D507E0" w:rsidRPr="00C9316F" w:rsidRDefault="00AC35B8" w:rsidP="00D507E0">
            <w:pPr>
              <w:jc w:val="right"/>
              <w:rPr>
                <w:rFonts w:ascii="Times New Roman" w:eastAsia="Times New Roman" w:hAnsi="Times New Roman" w:cs="Times New Roman"/>
                <w:color w:val="000000"/>
              </w:rPr>
            </w:pPr>
            <w:r w:rsidRPr="00C9316F">
              <w:rPr>
                <w:rFonts w:ascii="Times New Roman" w:eastAsia="Times New Roman" w:hAnsi="Times New Roman" w:cs="Times New Roman"/>
                <w:color w:val="000000"/>
              </w:rPr>
              <w:t>-3.867</w:t>
            </w:r>
          </w:p>
        </w:tc>
        <w:tc>
          <w:tcPr>
            <w:tcW w:w="990" w:type="dxa"/>
            <w:tcBorders>
              <w:top w:val="nil"/>
              <w:left w:val="nil"/>
              <w:bottom w:val="single" w:sz="4" w:space="0" w:color="auto"/>
              <w:right w:val="single" w:sz="4" w:space="0" w:color="auto"/>
            </w:tcBorders>
            <w:shd w:val="clear" w:color="auto" w:fill="auto"/>
            <w:noWrap/>
            <w:vAlign w:val="bottom"/>
            <w:hideMark/>
          </w:tcPr>
          <w:p w14:paraId="4BD40ADB" w14:textId="77777777" w:rsidR="00D507E0" w:rsidRPr="003D018C" w:rsidRDefault="00D507E0" w:rsidP="00D507E0">
            <w:pPr>
              <w:jc w:val="right"/>
              <w:rPr>
                <w:rFonts w:ascii="Times New Roman" w:eastAsia="Times New Roman" w:hAnsi="Times New Roman" w:cs="Times New Roman"/>
                <w:color w:val="000000"/>
              </w:rPr>
            </w:pPr>
            <w:r w:rsidRPr="003D018C">
              <w:rPr>
                <w:rFonts w:ascii="Times New Roman" w:eastAsia="Times New Roman" w:hAnsi="Times New Roman" w:cs="Times New Roman"/>
                <w:color w:val="000000"/>
              </w:rPr>
              <w:t>33</w:t>
            </w:r>
          </w:p>
        </w:tc>
        <w:tc>
          <w:tcPr>
            <w:tcW w:w="810" w:type="dxa"/>
            <w:tcBorders>
              <w:top w:val="nil"/>
              <w:left w:val="nil"/>
              <w:bottom w:val="single" w:sz="4" w:space="0" w:color="auto"/>
              <w:right w:val="single" w:sz="4" w:space="0" w:color="auto"/>
            </w:tcBorders>
            <w:shd w:val="clear" w:color="auto" w:fill="auto"/>
            <w:noWrap/>
            <w:vAlign w:val="bottom"/>
            <w:hideMark/>
          </w:tcPr>
          <w:p w14:paraId="20B151D2"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L</w:t>
            </w:r>
          </w:p>
        </w:tc>
        <w:tc>
          <w:tcPr>
            <w:tcW w:w="3055" w:type="dxa"/>
            <w:tcBorders>
              <w:top w:val="nil"/>
              <w:left w:val="nil"/>
              <w:bottom w:val="single" w:sz="4" w:space="0" w:color="auto"/>
              <w:right w:val="single" w:sz="4" w:space="0" w:color="auto"/>
            </w:tcBorders>
            <w:shd w:val="clear" w:color="auto" w:fill="auto"/>
            <w:noWrap/>
            <w:vAlign w:val="bottom"/>
            <w:hideMark/>
          </w:tcPr>
          <w:p w14:paraId="4D9CAC19" w14:textId="77777777" w:rsidR="00D507E0" w:rsidRPr="003D018C" w:rsidRDefault="00D507E0" w:rsidP="00D507E0">
            <w:pPr>
              <w:rPr>
                <w:rFonts w:ascii="Times New Roman" w:eastAsia="Times New Roman" w:hAnsi="Times New Roman" w:cs="Times New Roman"/>
                <w:color w:val="000000"/>
              </w:rPr>
            </w:pPr>
            <w:proofErr w:type="spellStart"/>
            <w:r w:rsidRPr="003D018C">
              <w:rPr>
                <w:rFonts w:ascii="Times New Roman" w:eastAsia="Times New Roman" w:hAnsi="Times New Roman" w:cs="Times New Roman"/>
                <w:color w:val="000000"/>
              </w:rPr>
              <w:t>Culmen</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14:paraId="0E830783" w14:textId="77777777" w:rsidR="00D507E0" w:rsidRPr="003D018C" w:rsidRDefault="00D507E0" w:rsidP="00D507E0">
            <w:pPr>
              <w:rPr>
                <w:rFonts w:ascii="Times New Roman" w:eastAsia="Times New Roman" w:hAnsi="Times New Roman" w:cs="Times New Roman"/>
                <w:color w:val="000000"/>
              </w:rPr>
            </w:pPr>
            <w:r w:rsidRPr="003D018C">
              <w:rPr>
                <w:rFonts w:ascii="Times New Roman" w:eastAsia="Times New Roman" w:hAnsi="Times New Roman" w:cs="Times New Roman"/>
                <w:color w:val="000000"/>
              </w:rPr>
              <w:t> </w:t>
            </w:r>
          </w:p>
        </w:tc>
      </w:tr>
    </w:tbl>
    <w:p w14:paraId="1E0A2BBF" w14:textId="77777777" w:rsidR="00645E6A" w:rsidRPr="003D018C" w:rsidRDefault="00645E6A" w:rsidP="00645E6A">
      <w:pPr>
        <w:jc w:val="both"/>
        <w:rPr>
          <w:rFonts w:ascii="Times New Roman" w:hAnsi="Times New Roman" w:cs="Times New Roman"/>
        </w:rPr>
      </w:pPr>
    </w:p>
    <w:p w14:paraId="073CEFEB" w14:textId="77777777" w:rsidR="001E6B58" w:rsidRPr="00C9316F" w:rsidRDefault="00645E6A">
      <w:pPr>
        <w:jc w:val="both"/>
        <w:rPr>
          <w:rFonts w:ascii="Times New Roman" w:hAnsi="Times New Roman" w:cs="Times New Roman"/>
        </w:rPr>
      </w:pPr>
      <w:r w:rsidRPr="00521F52">
        <w:rPr>
          <w:rFonts w:ascii="Times New Roman" w:hAnsi="Times New Roman" w:cs="Times New Roman"/>
        </w:rPr>
        <w:t>Table 5. Second behavioral PLS. Areas where activity during printed passage and printed word conditions is re</w:t>
      </w:r>
      <w:r w:rsidRPr="00265462">
        <w:rPr>
          <w:rFonts w:ascii="Times New Roman" w:hAnsi="Times New Roman" w:cs="Times New Roman"/>
        </w:rPr>
        <w:t>lated to reading comprehension. Activity in regions with a positive bootstrap ratio (BSR) is associated with higher reading comprehension skill. Activity in regions with a negative bootstrap ratio (BSR) is associated with lower reading comprehension skill.</w:t>
      </w:r>
    </w:p>
    <w:p w14:paraId="47CCC052" w14:textId="77777777" w:rsidR="001E6B58" w:rsidRPr="003D018C" w:rsidRDefault="001E6B58">
      <w:pPr>
        <w:rPr>
          <w:rFonts w:ascii="Times New Roman" w:hAnsi="Times New Roman" w:cs="Times New Roman"/>
        </w:rPr>
      </w:pPr>
      <w:r w:rsidRPr="003D018C">
        <w:rPr>
          <w:rFonts w:ascii="Times New Roman" w:hAnsi="Times New Roman" w:cs="Times New Roman"/>
        </w:rPr>
        <w:br w:type="page"/>
      </w:r>
    </w:p>
    <w:p w14:paraId="4CDC61F3" w14:textId="77777777" w:rsidR="001E624D" w:rsidRPr="003D018C" w:rsidRDefault="001E624D" w:rsidP="001E624D">
      <w:pPr>
        <w:rPr>
          <w:ins w:id="980" w:author="Kayleigh" w:date="2016-10-19T15:13:00Z"/>
          <w:rFonts w:ascii="Times New Roman" w:hAnsi="Times New Roman" w:cs="Times New Roman"/>
          <w:b/>
        </w:rPr>
      </w:pPr>
      <w:ins w:id="981" w:author="Kayleigh" w:date="2016-10-19T15:13:00Z">
        <w:r w:rsidRPr="003D018C">
          <w:rPr>
            <w:rFonts w:ascii="Times New Roman" w:hAnsi="Times New Roman" w:cs="Times New Roman"/>
            <w:b/>
          </w:rPr>
          <w:t>Figures</w:t>
        </w:r>
      </w:ins>
    </w:p>
    <w:p w14:paraId="3DA68FA7" w14:textId="77777777" w:rsidR="001E624D" w:rsidRPr="003D018C" w:rsidRDefault="001E624D" w:rsidP="001E624D">
      <w:pPr>
        <w:rPr>
          <w:ins w:id="982" w:author="Kayleigh" w:date="2016-10-19T15:13:00Z"/>
          <w:rFonts w:ascii="Times New Roman" w:hAnsi="Times New Roman" w:cs="Times New Roman"/>
        </w:rPr>
      </w:pPr>
    </w:p>
    <w:p w14:paraId="39E1D47B" w14:textId="77777777" w:rsidR="001E624D" w:rsidRPr="003D018C" w:rsidRDefault="001E624D" w:rsidP="001E624D">
      <w:pPr>
        <w:jc w:val="both"/>
        <w:rPr>
          <w:ins w:id="983" w:author="Kayleigh" w:date="2016-10-19T15:13:00Z"/>
          <w:rFonts w:ascii="Times New Roman" w:hAnsi="Times New Roman" w:cs="Times New Roman"/>
        </w:rPr>
      </w:pPr>
      <w:ins w:id="984" w:author="Kayleigh" w:date="2016-10-19T15:13:00Z">
        <w:r w:rsidRPr="002F4154">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5CBA5144" wp14:editId="72CC8D58">
                  <wp:simplePos x="0" y="0"/>
                  <wp:positionH relativeFrom="column">
                    <wp:posOffset>0</wp:posOffset>
                  </wp:positionH>
                  <wp:positionV relativeFrom="paragraph">
                    <wp:posOffset>2400300</wp:posOffset>
                  </wp:positionV>
                  <wp:extent cx="496570" cy="278765"/>
                  <wp:effectExtent l="0" t="0" r="0" b="635"/>
                  <wp:wrapNone/>
                  <wp:docPr id="15" name="Text Box 15"/>
                  <wp:cNvGraphicFramePr/>
                  <a:graphic xmlns:a="http://schemas.openxmlformats.org/drawingml/2006/main">
                    <a:graphicData uri="http://schemas.microsoft.com/office/word/2010/wordprocessingShape">
                      <wps:wsp>
                        <wps:cNvSpPr txBox="1"/>
                        <wps:spPr>
                          <a:xfrm>
                            <a:off x="0" y="0"/>
                            <a:ext cx="496570" cy="2787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663FCD" w14:textId="77777777" w:rsidR="001E624D" w:rsidRPr="005B243C" w:rsidRDefault="001E624D" w:rsidP="001E624D">
                              <w:pPr>
                                <w:rPr>
                                  <w:rFonts w:ascii="Times New Roman" w:hAnsi="Times New Roman" w:cs="Times New Roman"/>
                                  <w:b/>
                                  <w:color w:val="FFFFFF" w:themeColor="background1"/>
                                </w:rPr>
                              </w:pPr>
                              <w:r>
                                <w:rPr>
                                  <w:rFonts w:ascii="Times New Roman" w:hAnsi="Times New Roman" w:cs="Times New Roman"/>
                                  <w:b/>
                                  <w:color w:val="FFFFFF" w:themeColor="background1"/>
                                </w:rPr>
                                <w:t>B)</w:t>
                              </w:r>
                            </w:p>
                            <w:p w14:paraId="51AA5D1C" w14:textId="77777777" w:rsidR="001E624D" w:rsidRDefault="001E624D" w:rsidP="001E624D"/>
                            <w:p w14:paraId="0FC2D983" w14:textId="77777777" w:rsidR="001E624D" w:rsidRDefault="001E624D" w:rsidP="001E624D"/>
                            <w:p w14:paraId="411F1E01" w14:textId="77777777" w:rsidR="001E624D" w:rsidRDefault="001E624D" w:rsidP="001E624D"/>
                            <w:p w14:paraId="61CED4AB" w14:textId="77777777" w:rsidR="001E624D" w:rsidRDefault="001E624D" w:rsidP="001E624D"/>
                            <w:p w14:paraId="56C188D3" w14:textId="77777777" w:rsidR="001E624D" w:rsidRDefault="001E624D" w:rsidP="001E624D"/>
                            <w:p w14:paraId="59AAE549" w14:textId="77777777" w:rsidR="001E624D" w:rsidRDefault="001E624D" w:rsidP="001E624D"/>
                            <w:p w14:paraId="0C2B0B2C" w14:textId="77777777" w:rsidR="001E624D" w:rsidRDefault="001E624D" w:rsidP="001E624D"/>
                            <w:p w14:paraId="6A584ECE" w14:textId="77777777" w:rsidR="001E624D" w:rsidRDefault="001E624D" w:rsidP="001E62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5" o:spid="_x0000_s1026" type="#_x0000_t202" style="position:absolute;left:0;text-align:left;margin-left:0;margin-top:189pt;width:39.1pt;height:21.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" filled="f" stroked="f">
                  <v:textbox>
                    <w:txbxContent>
                      <w:p w14:paraId="34663FCD" w14:textId="77777777" w:rsidR="001E624D" w:rsidRPr="005B243C" w:rsidRDefault="001E624D" w:rsidP="001E624D">
                        <w:pPr>
                          <w:rPr>
                            <w:rFonts w:ascii="Times New Roman" w:hAnsi="Times New Roman" w:cs="Times New Roman"/>
                            <w:b/>
                            <w:color w:val="FFFFFF" w:themeColor="background1"/>
                          </w:rPr>
                        </w:pPr>
                        <w:r>
                          <w:rPr>
                            <w:rFonts w:ascii="Times New Roman" w:hAnsi="Times New Roman" w:cs="Times New Roman"/>
                            <w:b/>
                            <w:color w:val="FFFFFF" w:themeColor="background1"/>
                          </w:rPr>
                          <w:t>B)</w:t>
                        </w:r>
                      </w:p>
                      <w:p w14:paraId="51AA5D1C" w14:textId="77777777" w:rsidR="001E624D" w:rsidRDefault="001E624D" w:rsidP="001E624D"/>
                      <w:p w14:paraId="0FC2D983" w14:textId="77777777" w:rsidR="001E624D" w:rsidRDefault="001E624D" w:rsidP="001E624D"/>
                      <w:p w14:paraId="411F1E01" w14:textId="77777777" w:rsidR="001E624D" w:rsidRDefault="001E624D" w:rsidP="001E624D"/>
                      <w:p w14:paraId="61CED4AB" w14:textId="77777777" w:rsidR="001E624D" w:rsidRDefault="001E624D" w:rsidP="001E624D"/>
                      <w:p w14:paraId="56C188D3" w14:textId="77777777" w:rsidR="001E624D" w:rsidRDefault="001E624D" w:rsidP="001E624D"/>
                      <w:p w14:paraId="59AAE549" w14:textId="77777777" w:rsidR="001E624D" w:rsidRDefault="001E624D" w:rsidP="001E624D"/>
                      <w:p w14:paraId="0C2B0B2C" w14:textId="77777777" w:rsidR="001E624D" w:rsidRDefault="001E624D" w:rsidP="001E624D"/>
                      <w:p w14:paraId="6A584ECE" w14:textId="77777777" w:rsidR="001E624D" w:rsidRDefault="001E624D" w:rsidP="001E624D"/>
                    </w:txbxContent>
                  </v:textbox>
                </v:shape>
              </w:pict>
            </mc:Fallback>
          </mc:AlternateContent>
        </w:r>
        <w:r w:rsidRPr="002F4154">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2C575B89" wp14:editId="2E5F6645">
                  <wp:simplePos x="0" y="0"/>
                  <wp:positionH relativeFrom="column">
                    <wp:posOffset>0</wp:posOffset>
                  </wp:positionH>
                  <wp:positionV relativeFrom="paragraph">
                    <wp:posOffset>0</wp:posOffset>
                  </wp:positionV>
                  <wp:extent cx="496570" cy="278765"/>
                  <wp:effectExtent l="0" t="0" r="0" b="635"/>
                  <wp:wrapNone/>
                  <wp:docPr id="16" name="Text Box 16"/>
                  <wp:cNvGraphicFramePr/>
                  <a:graphic xmlns:a="http://schemas.openxmlformats.org/drawingml/2006/main">
                    <a:graphicData uri="http://schemas.microsoft.com/office/word/2010/wordprocessingShape">
                      <wps:wsp>
                        <wps:cNvSpPr txBox="1"/>
                        <wps:spPr>
                          <a:xfrm>
                            <a:off x="0" y="0"/>
                            <a:ext cx="496570" cy="2787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1E1F2E" w14:textId="77777777" w:rsidR="001E624D" w:rsidRPr="005B243C" w:rsidRDefault="001E624D" w:rsidP="001E624D">
                              <w:pPr>
                                <w:rPr>
                                  <w:rFonts w:ascii="Times New Roman" w:hAnsi="Times New Roman" w:cs="Times New Roman"/>
                                  <w:b/>
                                  <w:color w:val="FFFFFF" w:themeColor="background1"/>
                                </w:rPr>
                              </w:pPr>
                              <w:r>
                                <w:rPr>
                                  <w:rFonts w:ascii="Times New Roman" w:hAnsi="Times New Roman" w:cs="Times New Roman"/>
                                  <w:b/>
                                  <w:color w:val="FFFFFF" w:themeColor="background1"/>
                                </w:rPr>
                                <w:t>A)</w:t>
                              </w:r>
                            </w:p>
                            <w:p w14:paraId="0A9F0BAB" w14:textId="77777777" w:rsidR="001E624D" w:rsidRDefault="001E624D" w:rsidP="001E624D"/>
                            <w:p w14:paraId="128F5E70" w14:textId="77777777" w:rsidR="001E624D" w:rsidRDefault="001E624D" w:rsidP="001E624D"/>
                            <w:p w14:paraId="2126B4D3" w14:textId="77777777" w:rsidR="001E624D" w:rsidRDefault="001E624D" w:rsidP="001E624D"/>
                            <w:p w14:paraId="64F3B6BA" w14:textId="77777777" w:rsidR="001E624D" w:rsidRDefault="001E624D" w:rsidP="001E624D"/>
                            <w:p w14:paraId="74B5E09F" w14:textId="77777777" w:rsidR="001E624D" w:rsidRDefault="001E624D" w:rsidP="001E624D"/>
                            <w:p w14:paraId="007738EA" w14:textId="77777777" w:rsidR="001E624D" w:rsidRDefault="001E624D" w:rsidP="001E624D"/>
                            <w:p w14:paraId="78CF13F0" w14:textId="77777777" w:rsidR="001E624D" w:rsidRDefault="001E624D" w:rsidP="001E624D"/>
                            <w:p w14:paraId="3B3CE177" w14:textId="77777777" w:rsidR="001E624D" w:rsidRDefault="001E624D" w:rsidP="001E62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27" type="#_x0000_t202" style="position:absolute;left:0;text-align:left;margin-left:0;margin-top:0;width:39.1pt;height:21.9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" filled="f" stroked="f">
                  <v:textbox>
                    <w:txbxContent>
                      <w:p w14:paraId="5C1E1F2E" w14:textId="77777777" w:rsidR="001E624D" w:rsidRPr="005B243C" w:rsidRDefault="001E624D" w:rsidP="001E624D">
                        <w:pPr>
                          <w:rPr>
                            <w:rFonts w:ascii="Times New Roman" w:hAnsi="Times New Roman" w:cs="Times New Roman"/>
                            <w:b/>
                            <w:color w:val="FFFFFF" w:themeColor="background1"/>
                          </w:rPr>
                        </w:pPr>
                        <w:r>
                          <w:rPr>
                            <w:rFonts w:ascii="Times New Roman" w:hAnsi="Times New Roman" w:cs="Times New Roman"/>
                            <w:b/>
                            <w:color w:val="FFFFFF" w:themeColor="background1"/>
                          </w:rPr>
                          <w:t>A)</w:t>
                        </w:r>
                      </w:p>
                      <w:p w14:paraId="0A9F0BAB" w14:textId="77777777" w:rsidR="001E624D" w:rsidRDefault="001E624D" w:rsidP="001E624D"/>
                      <w:p w14:paraId="128F5E70" w14:textId="77777777" w:rsidR="001E624D" w:rsidRDefault="001E624D" w:rsidP="001E624D"/>
                      <w:p w14:paraId="2126B4D3" w14:textId="77777777" w:rsidR="001E624D" w:rsidRDefault="001E624D" w:rsidP="001E624D"/>
                      <w:p w14:paraId="64F3B6BA" w14:textId="77777777" w:rsidR="001E624D" w:rsidRDefault="001E624D" w:rsidP="001E624D"/>
                      <w:p w14:paraId="74B5E09F" w14:textId="77777777" w:rsidR="001E624D" w:rsidRDefault="001E624D" w:rsidP="001E624D"/>
                      <w:p w14:paraId="007738EA" w14:textId="77777777" w:rsidR="001E624D" w:rsidRDefault="001E624D" w:rsidP="001E624D"/>
                      <w:p w14:paraId="78CF13F0" w14:textId="77777777" w:rsidR="001E624D" w:rsidRDefault="001E624D" w:rsidP="001E624D"/>
                      <w:p w14:paraId="3B3CE177" w14:textId="77777777" w:rsidR="001E624D" w:rsidRDefault="001E624D" w:rsidP="001E624D"/>
                    </w:txbxContent>
                  </v:textbox>
                </v:shape>
              </w:pict>
            </mc:Fallback>
          </mc:AlternateContent>
        </w:r>
        <w:r w:rsidRPr="003D018C">
          <w:rPr>
            <w:rFonts w:ascii="Times New Roman" w:hAnsi="Times New Roman" w:cs="Times New Roman"/>
            <w:noProof/>
          </w:rPr>
          <w:drawing>
            <wp:inline distT="0" distB="0" distL="0" distR="0" wp14:anchorId="1CE33431" wp14:editId="53560E72">
              <wp:extent cx="5943600" cy="24104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age_act_outsid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ins>
    </w:p>
    <w:p w14:paraId="27A15238" w14:textId="77777777" w:rsidR="001E624D" w:rsidRPr="003D018C" w:rsidRDefault="001E624D" w:rsidP="001E624D">
      <w:pPr>
        <w:jc w:val="both"/>
        <w:rPr>
          <w:ins w:id="985" w:author="Kayleigh" w:date="2016-10-19T15:13:00Z"/>
          <w:rFonts w:ascii="Times New Roman" w:hAnsi="Times New Roman" w:cs="Times New Roman"/>
        </w:rPr>
      </w:pPr>
      <w:ins w:id="986" w:author="Kayleigh" w:date="2016-10-19T15:13:00Z">
        <w:r w:rsidRPr="003D018C">
          <w:rPr>
            <w:rFonts w:ascii="Times New Roman" w:hAnsi="Times New Roman" w:cs="Times New Roman"/>
            <w:noProof/>
          </w:rPr>
          <w:drawing>
            <wp:inline distT="0" distB="0" distL="0" distR="0" wp14:anchorId="277512AB" wp14:editId="5159E923">
              <wp:extent cx="5943600" cy="20632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_act_outsid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063224"/>
                      </a:xfrm>
                      <a:prstGeom prst="rect">
                        <a:avLst/>
                      </a:prstGeom>
                    </pic:spPr>
                  </pic:pic>
                </a:graphicData>
              </a:graphic>
            </wp:inline>
          </w:drawing>
        </w:r>
      </w:ins>
    </w:p>
    <w:p w14:paraId="72DBF885" w14:textId="77777777" w:rsidR="001E624D" w:rsidRPr="003D018C" w:rsidRDefault="001E624D" w:rsidP="001E624D">
      <w:pPr>
        <w:rPr>
          <w:ins w:id="987" w:author="Kayleigh" w:date="2016-10-19T15:13:00Z"/>
          <w:rFonts w:ascii="Times New Roman" w:hAnsi="Times New Roman" w:cs="Times New Roman"/>
        </w:rPr>
      </w:pPr>
      <w:ins w:id="988" w:author="Kayleigh" w:date="2016-10-19T15:13:00Z">
        <w:r w:rsidRPr="00521F52">
          <w:rPr>
            <w:rFonts w:ascii="Times New Roman" w:hAnsi="Times New Roman" w:cs="Times New Roman"/>
          </w:rPr>
          <w:t>F</w:t>
        </w:r>
        <w:r w:rsidRPr="00265462">
          <w:rPr>
            <w:rFonts w:ascii="Times New Roman" w:hAnsi="Times New Roman" w:cs="Times New Roman"/>
          </w:rPr>
          <w:t>igure 1</w:t>
        </w:r>
        <w:r w:rsidRPr="003D018C">
          <w:rPr>
            <w:rFonts w:ascii="Times New Roman" w:hAnsi="Times New Roman" w:cs="Times New Roman"/>
          </w:rPr>
          <w:t xml:space="preserve">. </w:t>
        </w:r>
        <w:r w:rsidRPr="00521F52">
          <w:rPr>
            <w:rFonts w:ascii="Times New Roman" w:hAnsi="Times New Roman" w:cs="Times New Roman"/>
          </w:rPr>
          <w:t xml:space="preserve">Evoked response conjunction maps across all subjects for </w:t>
        </w:r>
        <w:r w:rsidRPr="00265462">
          <w:rPr>
            <w:rFonts w:ascii="Times New Roman" w:hAnsi="Times New Roman" w:cs="Times New Roman"/>
          </w:rPr>
          <w:t xml:space="preserve">positive activation during the </w:t>
        </w:r>
        <w:r w:rsidRPr="00C9316F">
          <w:rPr>
            <w:rFonts w:ascii="Times New Roman" w:hAnsi="Times New Roman" w:cs="Times New Roman"/>
          </w:rPr>
          <w:t>passage and word tasks. A) Evoked response across subjects in the passage task. B) Evoked response across subjects in the word task.</w:t>
        </w:r>
        <w:r w:rsidRPr="003D018C">
          <w:rPr>
            <w:rFonts w:ascii="Times New Roman" w:hAnsi="Times New Roman" w:cs="Times New Roman"/>
          </w:rPr>
          <w:t xml:space="preserve"> Red = activation to just print, green = activation to just speech, blue = activation to both print and speech. All activations shown at </w:t>
        </w:r>
        <w:r w:rsidRPr="003D018C">
          <w:rPr>
            <w:rFonts w:ascii="Times New Roman" w:hAnsi="Times New Roman" w:cs="Times New Roman"/>
            <w:i/>
          </w:rPr>
          <w:t>p</w:t>
        </w:r>
        <w:r w:rsidRPr="003D018C">
          <w:rPr>
            <w:rFonts w:ascii="Times New Roman" w:hAnsi="Times New Roman" w:cs="Times New Roman"/>
          </w:rPr>
          <w:t xml:space="preserve"> = .001, FDR corrected.</w:t>
        </w:r>
        <w:r w:rsidRPr="003D018C">
          <w:rPr>
            <w:rFonts w:ascii="Times New Roman" w:hAnsi="Times New Roman" w:cs="Times New Roman"/>
          </w:rPr>
          <w:br w:type="page"/>
        </w:r>
      </w:ins>
    </w:p>
    <w:p w14:paraId="7BD9FFC6" w14:textId="77777777" w:rsidR="001E624D" w:rsidRPr="003D018C" w:rsidRDefault="001E624D" w:rsidP="001E624D">
      <w:pPr>
        <w:jc w:val="both"/>
        <w:rPr>
          <w:ins w:id="989" w:author="Kayleigh" w:date="2016-10-19T15:13:00Z"/>
          <w:rFonts w:ascii="Times New Roman" w:hAnsi="Times New Roman" w:cs="Times New Roman"/>
        </w:rPr>
      </w:pPr>
      <w:ins w:id="990" w:author="Kayleigh" w:date="2016-10-19T15:13:00Z">
        <w:r w:rsidRPr="003D018C">
          <w:rPr>
            <w:rFonts w:ascii="Times New Roman" w:hAnsi="Times New Roman" w:cs="Times New Roman"/>
          </w:rPr>
          <w:t xml:space="preserve">A) </w:t>
        </w:r>
        <w:r w:rsidRPr="003D018C">
          <w:rPr>
            <w:rFonts w:ascii="Times New Roman" w:hAnsi="Times New Roman" w:cs="Times New Roman"/>
            <w:noProof/>
          </w:rPr>
          <w:drawing>
            <wp:inline distT="0" distB="0" distL="0" distR="0" wp14:anchorId="0151B458" wp14:editId="3680322A">
              <wp:extent cx="3200400" cy="1864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1_June14.png"/>
                      <pic:cNvPicPr/>
                    </pic:nvPicPr>
                    <pic:blipFill>
                      <a:blip r:embed="rId12">
                        <a:extLst>
                          <a:ext uri="{28A0092B-C50C-407E-A947-70E740481C1C}">
                            <a14:useLocalDpi xmlns:a14="http://schemas.microsoft.com/office/drawing/2010/main" val="0"/>
                          </a:ext>
                        </a:extLst>
                      </a:blip>
                      <a:stretch>
                        <a:fillRect/>
                      </a:stretch>
                    </pic:blipFill>
                    <pic:spPr>
                      <a:xfrm>
                        <a:off x="0" y="0"/>
                        <a:ext cx="3200400" cy="1864760"/>
                      </a:xfrm>
                      <a:prstGeom prst="rect">
                        <a:avLst/>
                      </a:prstGeom>
                    </pic:spPr>
                  </pic:pic>
                </a:graphicData>
              </a:graphic>
            </wp:inline>
          </w:drawing>
        </w:r>
      </w:ins>
    </w:p>
    <w:p w14:paraId="753639B3" w14:textId="77777777" w:rsidR="001E624D" w:rsidRPr="003D018C" w:rsidRDefault="001E624D" w:rsidP="001E624D">
      <w:pPr>
        <w:jc w:val="both"/>
        <w:rPr>
          <w:ins w:id="991" w:author="Kayleigh" w:date="2016-10-19T15:13:00Z"/>
          <w:rFonts w:ascii="Times New Roman" w:hAnsi="Times New Roman" w:cs="Times New Roman"/>
        </w:rPr>
      </w:pPr>
      <w:ins w:id="992" w:author="Kayleigh" w:date="2016-10-19T15:13:00Z">
        <w:r w:rsidRPr="003D018C">
          <w:rPr>
            <w:rFonts w:ascii="Times New Roman" w:hAnsi="Times New Roman" w:cs="Times New Roman"/>
            <w:noProof/>
          </w:rPr>
          <mc:AlternateContent>
            <mc:Choice Requires="wpg">
              <w:drawing>
                <wp:anchor distT="0" distB="0" distL="114300" distR="114300" simplePos="0" relativeHeight="251671552" behindDoc="0" locked="0" layoutInCell="1" allowOverlap="1" wp14:anchorId="6F1156D0" wp14:editId="073C61E7">
                  <wp:simplePos x="0" y="0"/>
                  <wp:positionH relativeFrom="column">
                    <wp:posOffset>48895</wp:posOffset>
                  </wp:positionH>
                  <wp:positionV relativeFrom="paragraph">
                    <wp:posOffset>45720</wp:posOffset>
                  </wp:positionV>
                  <wp:extent cx="3200400" cy="1943100"/>
                  <wp:effectExtent l="0" t="0" r="0" b="12700"/>
                  <wp:wrapThrough wrapText="bothSides">
                    <wp:wrapPolygon edited="0">
                      <wp:start x="171" y="0"/>
                      <wp:lineTo x="0" y="21459"/>
                      <wp:lineTo x="21429" y="21459"/>
                      <wp:lineTo x="21429" y="282"/>
                      <wp:lineTo x="2914" y="0"/>
                      <wp:lineTo x="171" y="0"/>
                    </wp:wrapPolygon>
                  </wp:wrapThrough>
                  <wp:docPr id="21" name="Group 21"/>
                  <wp:cNvGraphicFramePr/>
                  <a:graphic xmlns:a="http://schemas.openxmlformats.org/drawingml/2006/main">
                    <a:graphicData uri="http://schemas.microsoft.com/office/word/2010/wordprocessingGroup">
                      <wpg:wgp>
                        <wpg:cNvGrpSpPr/>
                        <wpg:grpSpPr>
                          <a:xfrm>
                            <a:off x="0" y="0"/>
                            <a:ext cx="3200400" cy="1943100"/>
                            <a:chOff x="402705" y="-45618"/>
                            <a:chExt cx="3263374" cy="1944054"/>
                          </a:xfrm>
                        </wpg:grpSpPr>
                        <pic:pic xmlns:pic="http://schemas.openxmlformats.org/drawingml/2006/picture">
                          <pic:nvPicPr>
                            <pic:cNvPr id="22" name="Picture 2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bwMode="auto">
                            <a:xfrm>
                              <a:off x="465574" y="0"/>
                              <a:ext cx="3200505" cy="1898436"/>
                            </a:xfrm>
                            <a:prstGeom prst="rect">
                              <a:avLst/>
                            </a:prstGeom>
                            <a:noFill/>
                            <a:ln>
                              <a:noFill/>
                            </a:ln>
                          </pic:spPr>
                        </pic:pic>
                        <wps:wsp>
                          <wps:cNvPr id="24" name="Text Box 24"/>
                          <wps:cNvSpPr txBox="1"/>
                          <wps:spPr>
                            <a:xfrm>
                              <a:off x="402705" y="-45618"/>
                              <a:ext cx="496957" cy="2793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6C9EFD" w14:textId="77777777" w:rsidR="001E624D" w:rsidRPr="005B243C" w:rsidRDefault="001E624D" w:rsidP="001E624D">
                                <w:pPr>
                                  <w:rPr>
                                    <w:rFonts w:ascii="Times New Roman" w:hAnsi="Times New Roman" w:cs="Times New Roman"/>
                                    <w:b/>
                                    <w:color w:val="FFFFFF" w:themeColor="background1"/>
                                  </w:rPr>
                                </w:pPr>
                                <w:r>
                                  <w:rPr>
                                    <w:rFonts w:ascii="Times New Roman" w:hAnsi="Times New Roman" w:cs="Times New Roman"/>
                                    <w:b/>
                                    <w:color w:val="FFFFFF" w:themeColor="background1"/>
                                  </w:rPr>
                                  <w:t>B</w:t>
                                </w:r>
                                <w:r w:rsidRPr="005B243C">
                                  <w:rPr>
                                    <w:rFonts w:ascii="Times New Roman" w:hAnsi="Times New Roman" w:cs="Times New Roman"/>
                                    <w:b/>
                                    <w:color w:val="FFFFFF" w:themeColor="background1"/>
                                  </w:rPr>
                                  <w:t>)</w:t>
                                </w:r>
                              </w:p>
                              <w:p w14:paraId="661C3F07" w14:textId="77777777" w:rsidR="001E624D" w:rsidRDefault="001E624D" w:rsidP="001E624D"/>
                              <w:p w14:paraId="64AAD7B1" w14:textId="77777777" w:rsidR="001E624D" w:rsidRDefault="001E624D" w:rsidP="001E624D"/>
                              <w:p w14:paraId="09218D93" w14:textId="77777777" w:rsidR="001E624D" w:rsidRDefault="001E624D" w:rsidP="001E624D"/>
                              <w:p w14:paraId="674105EF" w14:textId="77777777" w:rsidR="001E624D" w:rsidRDefault="001E624D" w:rsidP="001E624D"/>
                              <w:p w14:paraId="448D913E" w14:textId="77777777" w:rsidR="001E624D" w:rsidRDefault="001E624D" w:rsidP="001E624D"/>
                              <w:p w14:paraId="0609D530" w14:textId="77777777" w:rsidR="001E624D" w:rsidRDefault="001E624D" w:rsidP="001E624D"/>
                              <w:p w14:paraId="424447DD" w14:textId="77777777" w:rsidR="001E624D" w:rsidRDefault="001E624D" w:rsidP="001E624D"/>
                              <w:p w14:paraId="5085B051" w14:textId="77777777" w:rsidR="001E624D" w:rsidRDefault="001E624D" w:rsidP="001E62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28" style="position:absolute;left:0;text-align:left;margin-left:3.85pt;margin-top:3.6pt;width:252pt;height:153pt;z-index:251671552;mso-width-relative:margin;mso-height-relative:margin" coordorigin="402705,-45618" coordsize="3263374,1944054" o:gfxdata="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F0ddigCbwgICAgICAgIWx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BE2KwgICAgICAgICAgICAgICAgICAgICAgICAgICAgICAgICAgICAgICAgICAgI&#10;CAgICAgICAgICAgICAgICAgICAgICAgICAgICAgICAgICAgICAgICAgICAgICAgICAgICAgICAgI&#10;CAgICAgICAgICAgICAgICAgICAgICAgICAgICAgICAgICAgICAgICAgICAgICAgICAgICAhsfTlr&#10;hwApiEoICAgICFUbTyd6AkYnXW8Y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FsbRwQEgwsICAgIiAgRC1ZjLkoICAgICAgICAgICAgI&#10;CAgICAgICAgICAgICAgICAgICAgICAgICAgICAgICAgICAgICAgICAgICAgICAgICAgICAgICAgI&#10;CAgICAgICAgICAgICAgICAgICAgICAgICAgICAgICAgICAgICAgICAgICAgICAgICAgICAgICAgI&#10;CAgICAgICAgICAgILyJzHDANXnB4Lz4ICAgILz03IgBEJDliYTuDXVU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hVV2AAYnAJO00YCAhGP09D&#10;YmI9KYEICAgICAgICAgICAgICAgICAgICAgICAgICAgICAgICAgICAgICAgICAgICAgICAgICAgI&#10;CAgICAgICAgICAgICAgICAgICAgICAgICAgICAgICAgICAgICAgICAgICAgICAgICAgICAgICAgI&#10;CAgICAgICAgICAgICAgICAgICAgICAgICAgIEYZoOQ0eUmVeOYcGAggICAtogg0NDUBldXVAa39D&#10;KBM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D4LY09XG00LSggICAgICAgICAgICAgICAgICAgICAgICAgI&#10;CAgICAgICAgICAgICAgICAgICAgICAgICAgICAgICAgICAgICAgICAgICAgICAgICAgICAgICAgI&#10;CAgICAgICAgICAgICAgICAgICAgICAgICAgICAgICAgICAgICAgICAgICAgICAgICAgICAgICAgI&#10;CAgICAgICAgjR25rdQNFN30ACUMGYFhd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GG9Wek0Taj4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REQgYNggICAgICAgICAgICAgICAgICAgICAgICAgICAgICAgICAgICAgICAgI&#10;CAgICAgICAgICAgICAgICAgICAgICAgICAgICAgICAgICAgICAgICAgICAgICAgICAgICAgICAgI&#10;CAgICAgICAgICAgICAgICAgICAgICAgICAgICAgICAgICAgICAgICBEICAgICAgICAgICAgICAgI&#10;CAhKAVU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9" type="#_x0000_t75" style="position:absolute;left:465574;width:3200505;height:18984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hi&#10;sZTEAAAA2wAAAA8AAABkcnMvZG93bnJldi54bWxEj09rwkAUxO8Fv8PyCt7qpgFbSV2lSgVPgn8g&#10;eHtkX7LB7NuQ3Zrk27sFocdhZn7DLNeDbcSdOl87VvA+S0AQF07XXCm4nHdvCxA+IGtsHJOCkTys&#10;V5OXJWba9Xyk+ylUIkLYZ6jAhNBmUvrCkEU/cy1x9ErXWQxRdpXUHfYRbhuZJsmHtFhzXDDY0tZQ&#10;cTv9WgU/lzHc5mm+yce2P1zL3HxuykGp6evw/QUi0BD+w8/2XitIU/j7En+AXD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hisZTEAAAA2wAAAA8AAAAAAAAAAAAAAAAAnAIA&#10;AGRycy9kb3ducmV2LnhtbFBLBQYAAAAABAAEAPcAAACNAwAAAAA=&#10;">
                    <v:imagedata r:id="rId14" o:title=""/>
                    <v:path arrowok="t"/>
                  </v:shape>
                  <v:shape id="Text Box 24" o:spid="_x0000_s1030" type="#_x0000_t202" style="position:absolute;left:402705;top:-45618;width:496957;height:279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1xlHwgAA&#10;ANsAAAAPAAAAZHJzL2Rvd25yZXYueG1sRI9Pi8IwFMTvC36H8ARva6K4i1ajiCJ4Wln/gbdH82yL&#10;zUtpoq3f3iwseBxm5jfMbNHaUjyo9oVjDYO+AkGcOlNwpuF42HyOQfiAbLB0TBqe5GEx73zMMDGu&#10;4V967EMmIoR9ghryEKpESp/mZNH3XUUcvaurLYYo60yaGpsIt6UcKvUtLRYcF3KsaJVTetvfrYbT&#10;z/VyHqldtrZfVeNaJdlOpNa9brucggjUhnf4v701GoYj+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3XGUfCAAAA2wAAAA8AAAAAAAAAAAAAAAAAlwIAAGRycy9kb3du&#10;cmV2LnhtbFBLBQYAAAAABAAEAPUAAACGAwAAAAA=&#10;" filled="f" stroked="f">
                    <v:textbox>
                      <w:txbxContent>
                        <w:p w14:paraId="546C9EFD" w14:textId="77777777" w:rsidR="001E624D" w:rsidRPr="005B243C" w:rsidRDefault="001E624D" w:rsidP="001E624D">
                          <w:pPr>
                            <w:rPr>
                              <w:rFonts w:ascii="Times New Roman" w:hAnsi="Times New Roman" w:cs="Times New Roman"/>
                              <w:b/>
                              <w:color w:val="FFFFFF" w:themeColor="background1"/>
                            </w:rPr>
                          </w:pPr>
                          <w:r>
                            <w:rPr>
                              <w:rFonts w:ascii="Times New Roman" w:hAnsi="Times New Roman" w:cs="Times New Roman"/>
                              <w:b/>
                              <w:color w:val="FFFFFF" w:themeColor="background1"/>
                            </w:rPr>
                            <w:t>B</w:t>
                          </w:r>
                          <w:r w:rsidRPr="005B243C">
                            <w:rPr>
                              <w:rFonts w:ascii="Times New Roman" w:hAnsi="Times New Roman" w:cs="Times New Roman"/>
                              <w:b/>
                              <w:color w:val="FFFFFF" w:themeColor="background1"/>
                            </w:rPr>
                            <w:t>)</w:t>
                          </w:r>
                        </w:p>
                        <w:p w14:paraId="661C3F07" w14:textId="77777777" w:rsidR="001E624D" w:rsidRDefault="001E624D" w:rsidP="001E624D"/>
                        <w:p w14:paraId="64AAD7B1" w14:textId="77777777" w:rsidR="001E624D" w:rsidRDefault="001E624D" w:rsidP="001E624D"/>
                        <w:p w14:paraId="09218D93" w14:textId="77777777" w:rsidR="001E624D" w:rsidRDefault="001E624D" w:rsidP="001E624D"/>
                        <w:p w14:paraId="674105EF" w14:textId="77777777" w:rsidR="001E624D" w:rsidRDefault="001E624D" w:rsidP="001E624D"/>
                        <w:p w14:paraId="448D913E" w14:textId="77777777" w:rsidR="001E624D" w:rsidRDefault="001E624D" w:rsidP="001E624D"/>
                        <w:p w14:paraId="0609D530" w14:textId="77777777" w:rsidR="001E624D" w:rsidRDefault="001E624D" w:rsidP="001E624D"/>
                        <w:p w14:paraId="424447DD" w14:textId="77777777" w:rsidR="001E624D" w:rsidRDefault="001E624D" w:rsidP="001E624D"/>
                        <w:p w14:paraId="5085B051" w14:textId="77777777" w:rsidR="001E624D" w:rsidRDefault="001E624D" w:rsidP="001E624D"/>
                      </w:txbxContent>
                    </v:textbox>
                  </v:shape>
                  <w10:wrap type="through"/>
                </v:group>
              </w:pict>
            </mc:Fallback>
          </mc:AlternateContent>
        </w:r>
      </w:ins>
    </w:p>
    <w:p w14:paraId="3C508216" w14:textId="77777777" w:rsidR="001E624D" w:rsidRPr="00521F52" w:rsidRDefault="001E624D" w:rsidP="001E624D">
      <w:pPr>
        <w:jc w:val="both"/>
        <w:rPr>
          <w:ins w:id="993" w:author="Kayleigh" w:date="2016-10-19T15:13:00Z"/>
          <w:rFonts w:ascii="Times New Roman" w:hAnsi="Times New Roman" w:cs="Times New Roman"/>
        </w:rPr>
      </w:pPr>
    </w:p>
    <w:p w14:paraId="779B5BC8" w14:textId="77777777" w:rsidR="001E624D" w:rsidRPr="00265462" w:rsidRDefault="001E624D" w:rsidP="001E624D">
      <w:pPr>
        <w:jc w:val="both"/>
        <w:rPr>
          <w:ins w:id="994" w:author="Kayleigh" w:date="2016-10-19T15:13:00Z"/>
          <w:rFonts w:ascii="Times New Roman" w:hAnsi="Times New Roman" w:cs="Times New Roman"/>
        </w:rPr>
      </w:pPr>
    </w:p>
    <w:p w14:paraId="1E1D0709" w14:textId="77777777" w:rsidR="001E624D" w:rsidRPr="00C9316F" w:rsidRDefault="001E624D" w:rsidP="001E624D">
      <w:pPr>
        <w:jc w:val="both"/>
        <w:rPr>
          <w:ins w:id="995" w:author="Kayleigh" w:date="2016-10-19T15:13:00Z"/>
          <w:rFonts w:ascii="Times New Roman" w:hAnsi="Times New Roman" w:cs="Times New Roman"/>
        </w:rPr>
      </w:pPr>
    </w:p>
    <w:p w14:paraId="5AA3B604" w14:textId="77777777" w:rsidR="001E624D" w:rsidRPr="003D018C" w:rsidRDefault="001E624D" w:rsidP="001E624D">
      <w:pPr>
        <w:jc w:val="both"/>
        <w:rPr>
          <w:ins w:id="996" w:author="Kayleigh" w:date="2016-10-19T15:13:00Z"/>
          <w:rFonts w:ascii="Times New Roman" w:hAnsi="Times New Roman" w:cs="Times New Roman"/>
        </w:rPr>
      </w:pPr>
    </w:p>
    <w:p w14:paraId="558A97CF" w14:textId="77777777" w:rsidR="001E624D" w:rsidRPr="003D018C" w:rsidRDefault="001E624D" w:rsidP="001E624D">
      <w:pPr>
        <w:jc w:val="both"/>
        <w:rPr>
          <w:ins w:id="997" w:author="Kayleigh" w:date="2016-10-19T15:13:00Z"/>
          <w:rFonts w:ascii="Times New Roman" w:hAnsi="Times New Roman" w:cs="Times New Roman"/>
        </w:rPr>
      </w:pPr>
    </w:p>
    <w:p w14:paraId="40EED0AB" w14:textId="77777777" w:rsidR="001E624D" w:rsidRPr="003D018C" w:rsidRDefault="001E624D" w:rsidP="001E624D">
      <w:pPr>
        <w:jc w:val="both"/>
        <w:rPr>
          <w:ins w:id="998" w:author="Kayleigh" w:date="2016-10-19T15:13:00Z"/>
          <w:rFonts w:ascii="Times New Roman" w:hAnsi="Times New Roman" w:cs="Times New Roman"/>
        </w:rPr>
      </w:pPr>
    </w:p>
    <w:p w14:paraId="24C7FC40" w14:textId="77777777" w:rsidR="001E624D" w:rsidRPr="003D018C" w:rsidRDefault="001E624D" w:rsidP="001E624D">
      <w:pPr>
        <w:jc w:val="both"/>
        <w:rPr>
          <w:ins w:id="999" w:author="Kayleigh" w:date="2016-10-19T15:13:00Z"/>
          <w:rFonts w:ascii="Times New Roman" w:hAnsi="Times New Roman" w:cs="Times New Roman"/>
        </w:rPr>
      </w:pPr>
    </w:p>
    <w:p w14:paraId="2724EBB5" w14:textId="77777777" w:rsidR="001E624D" w:rsidRPr="003D018C" w:rsidRDefault="001E624D" w:rsidP="001E624D">
      <w:pPr>
        <w:jc w:val="both"/>
        <w:rPr>
          <w:ins w:id="1000" w:author="Kayleigh" w:date="2016-10-19T15:13:00Z"/>
          <w:rFonts w:ascii="Times New Roman" w:hAnsi="Times New Roman" w:cs="Times New Roman"/>
        </w:rPr>
      </w:pPr>
    </w:p>
    <w:p w14:paraId="4E734B08" w14:textId="77777777" w:rsidR="001E624D" w:rsidRPr="003D018C" w:rsidRDefault="001E624D" w:rsidP="001E624D">
      <w:pPr>
        <w:jc w:val="both"/>
        <w:rPr>
          <w:ins w:id="1001" w:author="Kayleigh" w:date="2016-10-19T15:13:00Z"/>
          <w:rFonts w:ascii="Times New Roman" w:hAnsi="Times New Roman" w:cs="Times New Roman"/>
        </w:rPr>
      </w:pPr>
    </w:p>
    <w:p w14:paraId="3812484D" w14:textId="77777777" w:rsidR="001E624D" w:rsidRPr="003D018C" w:rsidRDefault="001E624D" w:rsidP="001E624D">
      <w:pPr>
        <w:jc w:val="both"/>
        <w:rPr>
          <w:ins w:id="1002" w:author="Kayleigh" w:date="2016-10-19T15:13:00Z"/>
          <w:rFonts w:ascii="Times New Roman" w:hAnsi="Times New Roman" w:cs="Times New Roman"/>
        </w:rPr>
      </w:pPr>
    </w:p>
    <w:p w14:paraId="306C7602" w14:textId="77777777" w:rsidR="001E624D" w:rsidRPr="003D018C" w:rsidRDefault="001E624D" w:rsidP="001E624D">
      <w:pPr>
        <w:jc w:val="both"/>
        <w:rPr>
          <w:ins w:id="1003" w:author="Kayleigh" w:date="2016-10-19T15:13:00Z"/>
          <w:rFonts w:ascii="Times New Roman" w:hAnsi="Times New Roman" w:cs="Times New Roman"/>
        </w:rPr>
      </w:pPr>
    </w:p>
    <w:p w14:paraId="4BF801DE" w14:textId="77777777" w:rsidR="001E624D" w:rsidRPr="003D018C" w:rsidRDefault="001E624D" w:rsidP="001E624D">
      <w:pPr>
        <w:jc w:val="both"/>
        <w:rPr>
          <w:ins w:id="1004" w:author="Kayleigh" w:date="2016-10-19T15:13:00Z"/>
          <w:rFonts w:ascii="Times New Roman" w:hAnsi="Times New Roman" w:cs="Times New Roman"/>
        </w:rPr>
      </w:pPr>
    </w:p>
    <w:p w14:paraId="046C8502" w14:textId="77777777" w:rsidR="001E624D" w:rsidRPr="003D018C" w:rsidRDefault="001E624D" w:rsidP="001E624D">
      <w:pPr>
        <w:jc w:val="both"/>
        <w:rPr>
          <w:ins w:id="1005" w:author="Kayleigh" w:date="2016-10-19T15:13:00Z"/>
          <w:rFonts w:ascii="Times New Roman" w:hAnsi="Times New Roman" w:cs="Times New Roman"/>
        </w:rPr>
      </w:pPr>
      <w:ins w:id="1006" w:author="Kayleigh" w:date="2016-10-19T15:13:00Z">
        <w:r w:rsidRPr="003D018C">
          <w:rPr>
            <w:rFonts w:ascii="Times New Roman" w:hAnsi="Times New Roman" w:cs="Times New Roman"/>
          </w:rPr>
          <w:t xml:space="preserve">Figure 2. Task PLS Latent Variable 1 results. A) Brain score plot. Error bars indicate 95% CIs from bootstrapping. B) Bootstrap ratio plot. </w:t>
        </w:r>
        <w:r w:rsidRPr="003D018C">
          <w:rPr>
            <w:rFonts w:ascii="Times New Roman" w:hAnsi="Times New Roman" w:cs="Times New Roman"/>
            <w:noProof/>
          </w:rPr>
          <w:t>Regions shaded in red showed more activation to conditions with a positive brain score and regions shaded in blue showed more activation to a negative brain score. (L=R</w:t>
        </w:r>
        <w:r>
          <w:rPr>
            <w:rFonts w:ascii="Times New Roman" w:hAnsi="Times New Roman" w:cs="Times New Roman"/>
            <w:noProof/>
          </w:rPr>
          <w:t>; image in top left corner is at z = 1, displaying every third slice</w:t>
        </w:r>
        <w:r w:rsidRPr="003D018C">
          <w:rPr>
            <w:rFonts w:ascii="Times New Roman" w:hAnsi="Times New Roman" w:cs="Times New Roman"/>
            <w:noProof/>
          </w:rPr>
          <w:t>)</w:t>
        </w:r>
      </w:ins>
    </w:p>
    <w:p w14:paraId="52374BA8" w14:textId="77777777" w:rsidR="001E624D" w:rsidRPr="003D018C" w:rsidRDefault="001E624D" w:rsidP="001E624D">
      <w:pPr>
        <w:rPr>
          <w:ins w:id="1007" w:author="Kayleigh" w:date="2016-10-19T15:13:00Z"/>
          <w:rFonts w:ascii="Times New Roman" w:hAnsi="Times New Roman" w:cs="Times New Roman"/>
        </w:rPr>
      </w:pPr>
      <w:ins w:id="1008" w:author="Kayleigh" w:date="2016-10-19T15:13:00Z">
        <w:r w:rsidRPr="003D018C">
          <w:rPr>
            <w:rFonts w:ascii="Times New Roman" w:hAnsi="Times New Roman" w:cs="Times New Roman"/>
          </w:rPr>
          <w:br w:type="page"/>
        </w:r>
      </w:ins>
    </w:p>
    <w:p w14:paraId="2E5E5322" w14:textId="77777777" w:rsidR="001E624D" w:rsidRPr="003D018C" w:rsidRDefault="001E624D" w:rsidP="001E624D">
      <w:pPr>
        <w:jc w:val="both"/>
        <w:rPr>
          <w:ins w:id="1009" w:author="Kayleigh" w:date="2016-10-19T15:13:00Z"/>
          <w:rFonts w:ascii="Times New Roman" w:hAnsi="Times New Roman" w:cs="Times New Roman"/>
        </w:rPr>
      </w:pPr>
      <w:ins w:id="1010" w:author="Kayleigh" w:date="2016-10-19T15:13:00Z">
        <w:r w:rsidRPr="003D018C">
          <w:rPr>
            <w:rFonts w:ascii="Times New Roman" w:hAnsi="Times New Roman" w:cs="Times New Roman"/>
            <w:noProof/>
          </w:rPr>
          <mc:AlternateContent>
            <mc:Choice Requires="wpg">
              <w:drawing>
                <wp:anchor distT="0" distB="0" distL="114300" distR="114300" simplePos="0" relativeHeight="251672576" behindDoc="0" locked="0" layoutInCell="1" allowOverlap="1" wp14:anchorId="3284839B" wp14:editId="20B99CFD">
                  <wp:simplePos x="0" y="0"/>
                  <wp:positionH relativeFrom="column">
                    <wp:posOffset>-59781</wp:posOffset>
                  </wp:positionH>
                  <wp:positionV relativeFrom="paragraph">
                    <wp:posOffset>1901825</wp:posOffset>
                  </wp:positionV>
                  <wp:extent cx="3262630" cy="1943549"/>
                  <wp:effectExtent l="0" t="0" r="0" b="12700"/>
                  <wp:wrapTopAndBottom/>
                  <wp:docPr id="26" name="Group 26"/>
                  <wp:cNvGraphicFramePr/>
                  <a:graphic xmlns:a="http://schemas.openxmlformats.org/drawingml/2006/main">
                    <a:graphicData uri="http://schemas.microsoft.com/office/word/2010/wordprocessingGroup">
                      <wpg:wgp>
                        <wpg:cNvGrpSpPr/>
                        <wpg:grpSpPr>
                          <a:xfrm>
                            <a:off x="0" y="0"/>
                            <a:ext cx="3262630" cy="1943549"/>
                            <a:chOff x="1318750" y="-2716757"/>
                            <a:chExt cx="3263296" cy="1944499"/>
                          </a:xfrm>
                        </wpg:grpSpPr>
                        <pic:pic xmlns:pic="http://schemas.openxmlformats.org/drawingml/2006/picture">
                          <pic:nvPicPr>
                            <pic:cNvPr id="27" name="Picture 2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1381628" y="-2671200"/>
                              <a:ext cx="3200418" cy="1898942"/>
                            </a:xfrm>
                            <a:prstGeom prst="rect">
                              <a:avLst/>
                            </a:prstGeom>
                            <a:noFill/>
                            <a:ln>
                              <a:noFill/>
                            </a:ln>
                          </pic:spPr>
                        </pic:pic>
                        <wps:wsp>
                          <wps:cNvPr id="28" name="Text Box 28"/>
                          <wps:cNvSpPr txBox="1"/>
                          <wps:spPr>
                            <a:xfrm>
                              <a:off x="1318750" y="-2716757"/>
                              <a:ext cx="596348" cy="2793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BF8E71" w14:textId="77777777" w:rsidR="001E624D" w:rsidRPr="005B243C" w:rsidRDefault="001E624D" w:rsidP="001E624D">
                                <w:pPr>
                                  <w:rPr>
                                    <w:rFonts w:ascii="Times New Roman" w:hAnsi="Times New Roman" w:cs="Times New Roman"/>
                                    <w:b/>
                                    <w:color w:val="FFFFFF" w:themeColor="background1"/>
                                  </w:rPr>
                                </w:pPr>
                                <w:r>
                                  <w:rPr>
                                    <w:rFonts w:ascii="Times New Roman" w:hAnsi="Times New Roman" w:cs="Times New Roman"/>
                                    <w:b/>
                                    <w:color w:val="FFFFFF" w:themeColor="background1"/>
                                  </w:rPr>
                                  <w:t>B</w:t>
                                </w:r>
                                <w:r w:rsidRPr="005B243C">
                                  <w:rPr>
                                    <w:rFonts w:ascii="Times New Roman" w:hAnsi="Times New Roman" w:cs="Times New Roman"/>
                                    <w:b/>
                                    <w:color w:val="FFFFFF" w:themeColor="background1"/>
                                  </w:rPr>
                                  <w:t>)</w:t>
                                </w:r>
                              </w:p>
                              <w:p w14:paraId="00C86856" w14:textId="77777777" w:rsidR="001E624D" w:rsidRDefault="001E624D" w:rsidP="001E624D"/>
                              <w:p w14:paraId="23575235" w14:textId="77777777" w:rsidR="001E624D" w:rsidRDefault="001E624D" w:rsidP="001E624D"/>
                              <w:p w14:paraId="67F9801D" w14:textId="77777777" w:rsidR="001E624D" w:rsidRDefault="001E624D" w:rsidP="001E624D"/>
                              <w:p w14:paraId="69B4BB1A" w14:textId="77777777" w:rsidR="001E624D" w:rsidRDefault="001E624D" w:rsidP="001E624D"/>
                              <w:p w14:paraId="557ABF71" w14:textId="77777777" w:rsidR="001E624D" w:rsidRDefault="001E624D" w:rsidP="001E624D"/>
                              <w:p w14:paraId="610F3A93" w14:textId="77777777" w:rsidR="001E624D" w:rsidRDefault="001E624D" w:rsidP="001E624D"/>
                              <w:p w14:paraId="20470228" w14:textId="77777777" w:rsidR="001E624D" w:rsidRDefault="001E624D" w:rsidP="001E624D"/>
                              <w:p w14:paraId="5F2A6975" w14:textId="77777777" w:rsidR="001E624D" w:rsidRDefault="001E624D" w:rsidP="001E62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6" o:spid="_x0000_s1031" style="position:absolute;left:0;text-align:left;margin-left:-4.65pt;margin-top:149.75pt;width:256.9pt;height:153.05pt;z-index:251672576;mso-width-relative:margin;mso-height-relative:margin" coordorigin="1318750,-2716757" coordsize="3263296,1944499" o:gfxdata="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heHHcnAnAICAgICAgICFwY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RNSoICAgICAgICAgICAgICAgICAgI&#10;CAgICAgICAgICAgICAgICAgICAgICAgICAgICAgICAgICAgICAgICAgICAgICAgICAgICAgICAgI&#10;CAgICAgICAgICAgICAgICAgICAgICAgICAgICAgICAgICAgICAgICAgICAgICAgICAgICAgICAgI&#10;CAgICAgICAgICAgICAgICAgICAgIbX44bIgAKIlLCAgICAhWGlAmewJGJl5wG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hcGkcEBIQL&#10;CAgICIkIEQtXZC1LCAgICAgICAgICAgICAgICAgICAgICAgICAgICAgICAgICAgICAgICAgICAgI&#10;CAgICAgICAgICAgICAgICAgICAgICAgICAgICAgICAgICAgICAgICAgICAgICAgICAgICAgICAgI&#10;CAgICAgICAgICAgICAgICAgICAgICAgICAgICAgICAgICAgICC4hdBsvDV9xeS49CAgICC48NiEA&#10;RCM4Y2I6hF5W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VlhhAGNxCTpOGAgIRj5QQ2NjPCiCCAgICAgICAgICAgICAgICAgICAgICAgICAgI&#10;CAgICAgICAgICAgICAgICAgICAgICAgICAgICAgICAgICAgICAgICAgICAgICAgICAgICAgICAgI&#10;CAgICAgICAgICAgICAgICAgICAgICAgICAgICAgICAgICAgICAgICAgICAgICAgICAgICBGHaTgN&#10;HVNmXziIBgIICAgLaYMNDQ1AZnZ2QGyAQycT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9C2RQWBpOC0sI&#10;CAgICAgICAgICAgICAgICAgICAgICAgICAgICAgICAgICAgICAgICAgICAgICAgICAgICAgICAgI&#10;CAgICAgICAgICAgICAgICAgICAgICAgICAgICAgICAgICAgICAgICAgICAgICAgICAgICAgICAgI&#10;CAgICAgICAgICAgICAgICAgICAgICAgICAgICAgICAgIIkdvbHYDRTZ+AAlDBmFZXg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BhwV3tO&#10;E2s9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EREIGDUICAgICAgICAgICAgICAgI&#10;CAgICAgICAgICAgICAgICAgICAgICAgICAgICAgICAgICAgICAgICAgICAgICAgICAgICAgICAgI&#10;CAgICAgICAgICAgICAgICAgICAgICAgICAgICAgICAgICAgICAgICAgICAgICAgICAgICAgICAgI&#10;CAgICAgICAgRCAgICAgICAgICAgICAgICAgISwFW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">
                  <v:shape id="Picture 27" o:spid="_x0000_s1032" type="#_x0000_t75" style="position:absolute;left:1381628;top:-2671200;width:3200418;height:18989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wI&#10;mw/DAAAA2wAAAA8AAABkcnMvZG93bnJldi54bWxEj0GLwjAUhO+C/yE8wZumiqh0jbIICyKCWD3o&#10;7dm8bcs2L90m1vrvjSB4HGbmG2axak0pGqpdYVnBaBiBIE6tLjhTcDr+DOYgnEfWWFomBQ9ysFp2&#10;OwuMtb3zgZrEZyJA2MWoIPe+iqV0aU4G3dBWxMH7tbVBH2SdSV3jPcBNKcdRNJUGCw4LOVa0zin9&#10;S25GwaWZ745XU123xX7yn0TnjTycrFL9Xvv9BcJT6z/hd3ujFYxn8Po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AibD8MAAADbAAAADwAAAAAAAAAAAAAAAACcAgAA&#10;ZHJzL2Rvd25yZXYueG1sUEsFBgAAAAAEAAQA9wAAAIwDAAAAAA==&#10;">
                    <v:imagedata r:id="rId16" o:title=""/>
                    <v:path arrowok="t"/>
                  </v:shape>
                  <v:shape id="Text Box 28" o:spid="_x0000_s1033" type="#_x0000_t202" style="position:absolute;left:1318750;top:-2716757;width:596348;height:279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mhNCwAAA&#10;ANsAAAAPAAAAZHJzL2Rvd25yZXYueG1sRE/Pa8IwFL4L+x/CG3izycTJVhtlKIOdJtZN8PZonm2x&#10;eQlNZrv/3hwGO358v4vNaDtxoz60jjU8ZQoEceVMy7WGr+P77AVEiMgGO8ek4ZcCbNYPkwJz4wY+&#10;0K2MtUghHHLU0MTocylD1ZDFkDlPnLiL6y3GBPtamh6HFG47OVdqKS22nBoa9LRtqLqWP1bD9+fl&#10;fFqofb2zz35wo5JsX6XW08fxbQUi0hj/xX/uD6Nhnsam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mhNCwAAAANsAAAAPAAAAAAAAAAAAAAAAAJcCAABkcnMvZG93bnJl&#10;di54bWxQSwUGAAAAAAQABAD1AAAAhAMAAAAA&#10;" filled="f" stroked="f">
                    <v:textbox>
                      <w:txbxContent>
                        <w:p w14:paraId="65BF8E71" w14:textId="77777777" w:rsidR="001E624D" w:rsidRPr="005B243C" w:rsidRDefault="001E624D" w:rsidP="001E624D">
                          <w:pPr>
                            <w:rPr>
                              <w:rFonts w:ascii="Times New Roman" w:hAnsi="Times New Roman" w:cs="Times New Roman"/>
                              <w:b/>
                              <w:color w:val="FFFFFF" w:themeColor="background1"/>
                            </w:rPr>
                          </w:pPr>
                          <w:r>
                            <w:rPr>
                              <w:rFonts w:ascii="Times New Roman" w:hAnsi="Times New Roman" w:cs="Times New Roman"/>
                              <w:b/>
                              <w:color w:val="FFFFFF" w:themeColor="background1"/>
                            </w:rPr>
                            <w:t>B</w:t>
                          </w:r>
                          <w:r w:rsidRPr="005B243C">
                            <w:rPr>
                              <w:rFonts w:ascii="Times New Roman" w:hAnsi="Times New Roman" w:cs="Times New Roman"/>
                              <w:b/>
                              <w:color w:val="FFFFFF" w:themeColor="background1"/>
                            </w:rPr>
                            <w:t>)</w:t>
                          </w:r>
                        </w:p>
                        <w:p w14:paraId="00C86856" w14:textId="77777777" w:rsidR="001E624D" w:rsidRDefault="001E624D" w:rsidP="001E624D"/>
                        <w:p w14:paraId="23575235" w14:textId="77777777" w:rsidR="001E624D" w:rsidRDefault="001E624D" w:rsidP="001E624D"/>
                        <w:p w14:paraId="67F9801D" w14:textId="77777777" w:rsidR="001E624D" w:rsidRDefault="001E624D" w:rsidP="001E624D"/>
                        <w:p w14:paraId="69B4BB1A" w14:textId="77777777" w:rsidR="001E624D" w:rsidRDefault="001E624D" w:rsidP="001E624D"/>
                        <w:p w14:paraId="557ABF71" w14:textId="77777777" w:rsidR="001E624D" w:rsidRDefault="001E624D" w:rsidP="001E624D"/>
                        <w:p w14:paraId="610F3A93" w14:textId="77777777" w:rsidR="001E624D" w:rsidRDefault="001E624D" w:rsidP="001E624D"/>
                        <w:p w14:paraId="20470228" w14:textId="77777777" w:rsidR="001E624D" w:rsidRDefault="001E624D" w:rsidP="001E624D"/>
                        <w:p w14:paraId="5F2A6975" w14:textId="77777777" w:rsidR="001E624D" w:rsidRDefault="001E624D" w:rsidP="001E624D"/>
                      </w:txbxContent>
                    </v:textbox>
                  </v:shape>
                  <w10:wrap type="topAndBottom"/>
                </v:group>
              </w:pict>
            </mc:Fallback>
          </mc:AlternateContent>
        </w:r>
        <w:r w:rsidRPr="003D018C">
          <w:rPr>
            <w:rFonts w:ascii="Times New Roman" w:hAnsi="Times New Roman" w:cs="Times New Roman"/>
          </w:rPr>
          <w:t>A)</w:t>
        </w:r>
        <w:r w:rsidRPr="00521F52">
          <w:rPr>
            <w:rFonts w:ascii="Times New Roman" w:hAnsi="Times New Roman" w:cs="Times New Roman"/>
            <w:noProof/>
          </w:rPr>
          <w:t xml:space="preserve"> </w:t>
        </w:r>
        <w:r w:rsidRPr="003D018C">
          <w:rPr>
            <w:rFonts w:ascii="Times New Roman" w:hAnsi="Times New Roman" w:cs="Times New Roman"/>
            <w:noProof/>
          </w:rPr>
          <w:drawing>
            <wp:inline distT="0" distB="0" distL="0" distR="0" wp14:anchorId="0BC85AEC" wp14:editId="2054CE60">
              <wp:extent cx="3200400" cy="186561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2_June14.png"/>
                      <pic:cNvPicPr/>
                    </pic:nvPicPr>
                    <pic:blipFill>
                      <a:blip r:embed="rId17">
                        <a:extLst>
                          <a:ext uri="{28A0092B-C50C-407E-A947-70E740481C1C}">
                            <a14:useLocalDpi xmlns:a14="http://schemas.microsoft.com/office/drawing/2010/main" val="0"/>
                          </a:ext>
                        </a:extLst>
                      </a:blip>
                      <a:stretch>
                        <a:fillRect/>
                      </a:stretch>
                    </pic:blipFill>
                    <pic:spPr>
                      <a:xfrm>
                        <a:off x="0" y="0"/>
                        <a:ext cx="3200400" cy="1865612"/>
                      </a:xfrm>
                      <a:prstGeom prst="rect">
                        <a:avLst/>
                      </a:prstGeom>
                    </pic:spPr>
                  </pic:pic>
                </a:graphicData>
              </a:graphic>
            </wp:inline>
          </w:drawing>
        </w:r>
      </w:ins>
    </w:p>
    <w:p w14:paraId="73A816CA" w14:textId="77777777" w:rsidR="001E624D" w:rsidRPr="003D018C" w:rsidRDefault="001E624D" w:rsidP="001E624D">
      <w:pPr>
        <w:jc w:val="both"/>
        <w:rPr>
          <w:ins w:id="1011" w:author="Kayleigh" w:date="2016-10-19T15:13:00Z"/>
          <w:rFonts w:ascii="Times New Roman" w:hAnsi="Times New Roman" w:cs="Times New Roman"/>
          <w:noProof/>
        </w:rPr>
      </w:pPr>
      <w:ins w:id="1012" w:author="Kayleigh" w:date="2016-10-19T15:13:00Z">
        <w:r w:rsidRPr="00521F52">
          <w:rPr>
            <w:rFonts w:ascii="Times New Roman" w:hAnsi="Times New Roman" w:cs="Times New Roman"/>
          </w:rPr>
          <w:t xml:space="preserve">Figure </w:t>
        </w:r>
        <w:r w:rsidRPr="00265462">
          <w:rPr>
            <w:rFonts w:ascii="Times New Roman" w:hAnsi="Times New Roman" w:cs="Times New Roman"/>
          </w:rPr>
          <w:t>3. Task PLS Latent Variable 2 r</w:t>
        </w:r>
        <w:r w:rsidRPr="00C9316F">
          <w:rPr>
            <w:rFonts w:ascii="Times New Roman" w:hAnsi="Times New Roman" w:cs="Times New Roman"/>
          </w:rPr>
          <w:t xml:space="preserve">esults. A) Brain score plot. Error bars indicate 95% CIs from bootstrapping. B) Bootstrap ratio plot. </w:t>
        </w:r>
        <w:r w:rsidRPr="003D018C">
          <w:rPr>
            <w:rFonts w:ascii="Times New Roman" w:hAnsi="Times New Roman" w:cs="Times New Roman"/>
            <w:noProof/>
          </w:rPr>
          <w:t>Regions shaded in red showed more activation to conditions with a positive brain score and regions shaded in blue showed more activation to a negative brain score. (L=R</w:t>
        </w:r>
        <w:r>
          <w:rPr>
            <w:rFonts w:ascii="Times New Roman" w:hAnsi="Times New Roman" w:cs="Times New Roman"/>
            <w:noProof/>
          </w:rPr>
          <w:t>; image in top left corner is at z = 1, displaying every third slice</w:t>
        </w:r>
        <w:r w:rsidRPr="003D018C">
          <w:rPr>
            <w:rFonts w:ascii="Times New Roman" w:hAnsi="Times New Roman" w:cs="Times New Roman"/>
            <w:noProof/>
          </w:rPr>
          <w:t>)</w:t>
        </w:r>
      </w:ins>
    </w:p>
    <w:p w14:paraId="127F429D" w14:textId="77777777" w:rsidR="001E624D" w:rsidRPr="003D018C" w:rsidRDefault="001E624D" w:rsidP="001E624D">
      <w:pPr>
        <w:rPr>
          <w:ins w:id="1013" w:author="Kayleigh" w:date="2016-10-19T15:13:00Z"/>
          <w:rFonts w:ascii="Times New Roman" w:hAnsi="Times New Roman" w:cs="Times New Roman"/>
          <w:noProof/>
        </w:rPr>
      </w:pPr>
      <w:ins w:id="1014" w:author="Kayleigh" w:date="2016-10-19T15:13:00Z">
        <w:r w:rsidRPr="003D018C">
          <w:rPr>
            <w:rFonts w:ascii="Times New Roman" w:hAnsi="Times New Roman" w:cs="Times New Roman"/>
            <w:noProof/>
          </w:rPr>
          <w:br w:type="page"/>
        </w:r>
        <w:bookmarkStart w:id="1015" w:name="_GoBack"/>
        <w:bookmarkEnd w:id="1015"/>
      </w:ins>
    </w:p>
    <w:p w14:paraId="372B44FF" w14:textId="77777777" w:rsidR="001E624D" w:rsidRPr="003D018C" w:rsidRDefault="001E624D" w:rsidP="001E624D">
      <w:pPr>
        <w:jc w:val="both"/>
        <w:rPr>
          <w:ins w:id="1016" w:author="Kayleigh" w:date="2016-10-19T15:13:00Z"/>
          <w:rFonts w:ascii="Times New Roman" w:hAnsi="Times New Roman" w:cs="Times New Roman"/>
        </w:rPr>
      </w:pPr>
      <w:ins w:id="1017" w:author="Kayleigh" w:date="2016-10-19T15:13:00Z">
        <w:r w:rsidRPr="003D018C">
          <w:rPr>
            <w:rFonts w:ascii="Times New Roman" w:hAnsi="Times New Roman" w:cs="Times New Roman"/>
            <w:noProof/>
          </w:rPr>
          <mc:AlternateContent>
            <mc:Choice Requires="wpg">
              <w:drawing>
                <wp:anchor distT="0" distB="0" distL="114300" distR="114300" simplePos="0" relativeHeight="251673600" behindDoc="0" locked="0" layoutInCell="1" allowOverlap="1" wp14:anchorId="707E0D04" wp14:editId="2EC651FC">
                  <wp:simplePos x="0" y="0"/>
                  <wp:positionH relativeFrom="column">
                    <wp:posOffset>-58420</wp:posOffset>
                  </wp:positionH>
                  <wp:positionV relativeFrom="paragraph">
                    <wp:posOffset>1966595</wp:posOffset>
                  </wp:positionV>
                  <wp:extent cx="3212465" cy="1898650"/>
                  <wp:effectExtent l="0" t="0" r="0" b="6350"/>
                  <wp:wrapTopAndBottom/>
                  <wp:docPr id="29" name="Group 29"/>
                  <wp:cNvGraphicFramePr/>
                  <a:graphic xmlns:a="http://schemas.openxmlformats.org/drawingml/2006/main">
                    <a:graphicData uri="http://schemas.microsoft.com/office/word/2010/wordprocessingGroup">
                      <wpg:wgp>
                        <wpg:cNvGrpSpPr/>
                        <wpg:grpSpPr>
                          <a:xfrm>
                            <a:off x="0" y="0"/>
                            <a:ext cx="3212465" cy="1898650"/>
                            <a:chOff x="453435" y="0"/>
                            <a:chExt cx="3213080" cy="1898695"/>
                          </a:xfrm>
                        </wpg:grpSpPr>
                        <pic:pic xmlns:pic="http://schemas.openxmlformats.org/drawingml/2006/picture">
                          <pic:nvPicPr>
                            <pic:cNvPr id="30" name="Picture 3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465574" y="0"/>
                              <a:ext cx="3200941" cy="1898695"/>
                            </a:xfrm>
                            <a:prstGeom prst="rect">
                              <a:avLst/>
                            </a:prstGeom>
                            <a:noFill/>
                            <a:ln>
                              <a:noFill/>
                            </a:ln>
                          </pic:spPr>
                        </pic:pic>
                        <wps:wsp>
                          <wps:cNvPr id="31" name="Text Box 31"/>
                          <wps:cNvSpPr txBox="1"/>
                          <wps:spPr>
                            <a:xfrm>
                              <a:off x="453435" y="0"/>
                              <a:ext cx="596348" cy="2793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04C429" w14:textId="77777777" w:rsidR="001E624D" w:rsidRPr="005B243C" w:rsidRDefault="001E624D" w:rsidP="001E624D">
                                <w:pPr>
                                  <w:rPr>
                                    <w:rFonts w:ascii="Times New Roman" w:hAnsi="Times New Roman" w:cs="Times New Roman"/>
                                    <w:b/>
                                    <w:color w:val="FFFFFF" w:themeColor="background1"/>
                                  </w:rPr>
                                </w:pPr>
                                <w:r>
                                  <w:rPr>
                                    <w:rFonts w:ascii="Times New Roman" w:hAnsi="Times New Roman" w:cs="Times New Roman"/>
                                    <w:b/>
                                    <w:color w:val="FFFFFF" w:themeColor="background1"/>
                                  </w:rPr>
                                  <w:t>B</w:t>
                                </w:r>
                                <w:r w:rsidRPr="005B243C">
                                  <w:rPr>
                                    <w:rFonts w:ascii="Times New Roman" w:hAnsi="Times New Roman" w:cs="Times New Roman"/>
                                    <w:b/>
                                    <w:color w:val="FFFFFF" w:themeColor="background1"/>
                                  </w:rPr>
                                  <w:t>)</w:t>
                                </w:r>
                              </w:p>
                              <w:p w14:paraId="03E640D3" w14:textId="77777777" w:rsidR="001E624D" w:rsidRDefault="001E624D" w:rsidP="001E624D"/>
                              <w:p w14:paraId="33518FA8" w14:textId="77777777" w:rsidR="001E624D" w:rsidRDefault="001E624D" w:rsidP="001E624D"/>
                              <w:p w14:paraId="5B00F1ED" w14:textId="77777777" w:rsidR="001E624D" w:rsidRDefault="001E624D" w:rsidP="001E624D"/>
                              <w:p w14:paraId="4E4DFF64" w14:textId="77777777" w:rsidR="001E624D" w:rsidRDefault="001E624D" w:rsidP="001E624D"/>
                              <w:p w14:paraId="214B878E" w14:textId="77777777" w:rsidR="001E624D" w:rsidRDefault="001E624D" w:rsidP="001E624D"/>
                              <w:p w14:paraId="699C1F76" w14:textId="77777777" w:rsidR="001E624D" w:rsidRDefault="001E624D" w:rsidP="001E624D"/>
                              <w:p w14:paraId="256FD9A5" w14:textId="77777777" w:rsidR="001E624D" w:rsidRDefault="001E624D" w:rsidP="001E624D"/>
                              <w:p w14:paraId="4EFD585F" w14:textId="77777777" w:rsidR="001E624D" w:rsidRDefault="001E624D" w:rsidP="001E62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9" o:spid="_x0000_s1034" style="position:absolute;left:0;text-align:left;margin-left:-4.55pt;margin-top:154.85pt;width:252.95pt;height:149.5pt;z-index:251673600;mso-width-relative:margin;mso-height-relative:margin" coordorigin="453435" coordsize="3213080,1898695" o:gfxdata="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F4ddygCcAgICAgICAgIXB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BE1KwgICAgICAgICAgICAgICAgICAgICAgICAgICAgICAgICAgICAgICAgICAgICAgI&#10;CAgICAgICAgICAgICAgICAgICAgICAgICAgICAgICAgICAgICAgICAgICAgICAgICAgICAgICAgI&#10;CAgICAgICAgICAgICAgICAgICAgICAgICAgICAgICAgICAgICAgICAgICAgICAgICAhtfjhsiAAp&#10;iUsICAgICFYbUCd7AkYnXnAY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FwbRwQEhAsICAgIiQgRC1dkLUsICAgICAgICAgICAgICAgI&#10;CAgICAgICAgICAgICAgICAgICAgICAgICAgICAgICAgICAgICAgICAgICAgICAgICAgICAgICAgI&#10;CAgICAgICAgICAgICAgICAgICAgICAgICAgICAgICAgICAgICAgICAgICAgICAgICAgICAgICAgI&#10;CAgICAgICAgILiJ0HC8NX3F5Lj0ICAgILjw2IgBEJDhjYjqEXlY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hWWGEAY3EJOk4YCAhGPlBDY2M8&#10;KYIICAgICAgICAgICAgICAgICAgICAgICAgICAgICAgICAgICAgICAgICAgICAgICAgICAgICAgI&#10;CAgICAgICAgICAgICAgICAgICAgICAgICAgICAgICAgICAgICAgICAgICAgICAgICAgICAgICAgI&#10;CAgICAgICAgICAgICAgICAgICAgICAgIEYdpOA0eU2ZfOIgGAggICAtpgw0NDUBmdnZAbIBDKBM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D0LZFBYG04LSwgICAgICAgICAgICAgICAgICAgICAgICAgICAgI&#10;CAgICAgICAgICAgICAgICAgICAgICAgICAgICAgICAgICAgICAgICAgICAgICAgICAgICAgICAgI&#10;CAgICAgICAgICAgICAgICAgICAgICAgICAgICAgICAgICAgICAgICAgICAgICAgICAgICAgICAgI&#10;CAgICAgjR28aGhpFNn4ACUMGYVle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GBoaGk4Taz0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Ghoa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REQgYNQgICAgICAgICAgICAgICAgICAgICAgICAgICAgICAgICAgICAgICAgICAgI&#10;CAgICAgICAgICAgICAgICAgICAgICAgICAgICAgICAgICAgICAgICAgICAgICAgICAgICAgICAgI&#10;CAgICAgICAgICAgICAgICAgICAgICAgICAgICAgICAgICAgICBEICAgICAgICAgICAgICAgICAhL&#10;AVY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BoaGg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">
                  <v:shape id="Picture 30" o:spid="_x0000_s1035" type="#_x0000_t75" style="position:absolute;left:465574;width:3200941;height:18986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c&#10;wjO/AAAA2wAAAA8AAABkcnMvZG93bnJldi54bWxET89rwjAUvg/2P4Q38DZTO1ilGkU6Bruui54f&#10;zTMtNi8lybTzr18Ogx0/vt/b/exGcaUQB88KVssCBHHnzcBWgf56f16DiAnZ4OiZFPxQhP3u8WGL&#10;tfE3/qRrm6zIIRxrVNCnNNVSxq4nh3HpJ+LMnX1wmDIMVpqAtxzuRlkWxat0OHBu6HGipqfu0n47&#10;BePpGHV4Kyurj829oKTXttJKLZ7mwwZEojn9i//cH0bBS16fv+QfIHe/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InMIzvwAAANsAAAAPAAAAAAAAAAAAAAAAAJwCAABkcnMv&#10;ZG93bnJldi54bWxQSwUGAAAAAAQABAD3AAAAiAMAAAAA&#10;">
                    <v:imagedata r:id="rId19" o:title=""/>
                    <v:path arrowok="t"/>
                  </v:shape>
                  <v:shape id="Text Box 31" o:spid="_x0000_s1036" type="#_x0000_t202" style="position:absolute;left:453435;width:596348;height:279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SwCwgAA&#10;ANsAAAAPAAAAZHJzL2Rvd25yZXYueG1sRI9Pi8IwFMTvgt8hPMHbmqiraDWKKAt7WvEveHs0z7bY&#10;vJQma7vffrOw4HGYmd8wy3VrS/Gk2heONQwHCgRx6kzBmYbz6eNtBsIHZIOlY9LwQx7Wq25niYlx&#10;DR/oeQyZiBD2CWrIQ6gSKX2ak0U/cBVx9O6uthiirDNpamwi3JZypNRUWiw4LuRY0Tan9HH8thou&#10;X/fb9V3ts52dVI1rlWQ7l1r3e+1mASJQG17h//an0TAewt+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5LALCAAAA2wAAAA8AAAAAAAAAAAAAAAAAlwIAAGRycy9kb3du&#10;cmV2LnhtbFBLBQYAAAAABAAEAPUAAACGAwAAAAA=&#10;" filled="f" stroked="f">
                    <v:textbox>
                      <w:txbxContent>
                        <w:p w14:paraId="5A04C429" w14:textId="77777777" w:rsidR="001E624D" w:rsidRPr="005B243C" w:rsidRDefault="001E624D" w:rsidP="001E624D">
                          <w:pPr>
                            <w:rPr>
                              <w:rFonts w:ascii="Times New Roman" w:hAnsi="Times New Roman" w:cs="Times New Roman"/>
                              <w:b/>
                              <w:color w:val="FFFFFF" w:themeColor="background1"/>
                            </w:rPr>
                          </w:pPr>
                          <w:r>
                            <w:rPr>
                              <w:rFonts w:ascii="Times New Roman" w:hAnsi="Times New Roman" w:cs="Times New Roman"/>
                              <w:b/>
                              <w:color w:val="FFFFFF" w:themeColor="background1"/>
                            </w:rPr>
                            <w:t>B</w:t>
                          </w:r>
                          <w:r w:rsidRPr="005B243C">
                            <w:rPr>
                              <w:rFonts w:ascii="Times New Roman" w:hAnsi="Times New Roman" w:cs="Times New Roman"/>
                              <w:b/>
                              <w:color w:val="FFFFFF" w:themeColor="background1"/>
                            </w:rPr>
                            <w:t>)</w:t>
                          </w:r>
                        </w:p>
                        <w:p w14:paraId="03E640D3" w14:textId="77777777" w:rsidR="001E624D" w:rsidRDefault="001E624D" w:rsidP="001E624D"/>
                        <w:p w14:paraId="33518FA8" w14:textId="77777777" w:rsidR="001E624D" w:rsidRDefault="001E624D" w:rsidP="001E624D"/>
                        <w:p w14:paraId="5B00F1ED" w14:textId="77777777" w:rsidR="001E624D" w:rsidRDefault="001E624D" w:rsidP="001E624D"/>
                        <w:p w14:paraId="4E4DFF64" w14:textId="77777777" w:rsidR="001E624D" w:rsidRDefault="001E624D" w:rsidP="001E624D"/>
                        <w:p w14:paraId="214B878E" w14:textId="77777777" w:rsidR="001E624D" w:rsidRDefault="001E624D" w:rsidP="001E624D"/>
                        <w:p w14:paraId="699C1F76" w14:textId="77777777" w:rsidR="001E624D" w:rsidRDefault="001E624D" w:rsidP="001E624D"/>
                        <w:p w14:paraId="256FD9A5" w14:textId="77777777" w:rsidR="001E624D" w:rsidRDefault="001E624D" w:rsidP="001E624D"/>
                        <w:p w14:paraId="4EFD585F" w14:textId="77777777" w:rsidR="001E624D" w:rsidRDefault="001E624D" w:rsidP="001E624D"/>
                      </w:txbxContent>
                    </v:textbox>
                  </v:shape>
                  <w10:wrap type="topAndBottom"/>
                </v:group>
              </w:pict>
            </mc:Fallback>
          </mc:AlternateContent>
        </w:r>
        <w:r w:rsidRPr="003D018C">
          <w:rPr>
            <w:rFonts w:ascii="Times New Roman" w:hAnsi="Times New Roman" w:cs="Times New Roman"/>
          </w:rPr>
          <w:t>A)</w:t>
        </w:r>
        <w:r w:rsidRPr="003D018C">
          <w:rPr>
            <w:rFonts w:ascii="Times New Roman" w:hAnsi="Times New Roman" w:cs="Times New Roman"/>
            <w:noProof/>
          </w:rPr>
          <w:t xml:space="preserve"> </w:t>
        </w:r>
        <w:r w:rsidRPr="003D018C">
          <w:rPr>
            <w:rFonts w:ascii="Times New Roman" w:hAnsi="Times New Roman" w:cs="Times New Roman"/>
            <w:noProof/>
          </w:rPr>
          <w:drawing>
            <wp:inline distT="0" distB="0" distL="0" distR="0" wp14:anchorId="0943EA05" wp14:editId="0D758182">
              <wp:extent cx="3200400" cy="18660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3_June14.png"/>
                      <pic:cNvPicPr/>
                    </pic:nvPicPr>
                    <pic:blipFill>
                      <a:blip r:embed="rId20">
                        <a:extLst>
                          <a:ext uri="{28A0092B-C50C-407E-A947-70E740481C1C}">
                            <a14:useLocalDpi xmlns:a14="http://schemas.microsoft.com/office/drawing/2010/main" val="0"/>
                          </a:ext>
                        </a:extLst>
                      </a:blip>
                      <a:stretch>
                        <a:fillRect/>
                      </a:stretch>
                    </pic:blipFill>
                    <pic:spPr>
                      <a:xfrm>
                        <a:off x="0" y="0"/>
                        <a:ext cx="3200400" cy="1866047"/>
                      </a:xfrm>
                      <a:prstGeom prst="rect">
                        <a:avLst/>
                      </a:prstGeom>
                    </pic:spPr>
                  </pic:pic>
                </a:graphicData>
              </a:graphic>
            </wp:inline>
          </w:drawing>
        </w:r>
      </w:ins>
    </w:p>
    <w:p w14:paraId="1202BAD0" w14:textId="77777777" w:rsidR="001E624D" w:rsidRPr="003D018C" w:rsidRDefault="001E624D" w:rsidP="001E624D">
      <w:pPr>
        <w:rPr>
          <w:ins w:id="1018" w:author="Kayleigh" w:date="2016-10-19T15:13:00Z"/>
          <w:rFonts w:ascii="Times New Roman" w:hAnsi="Times New Roman" w:cs="Times New Roman"/>
          <w:noProof/>
        </w:rPr>
      </w:pPr>
      <w:ins w:id="1019" w:author="Kayleigh" w:date="2016-10-19T15:13:00Z">
        <w:r w:rsidRPr="003D018C">
          <w:rPr>
            <w:rFonts w:ascii="Times New Roman" w:hAnsi="Times New Roman" w:cs="Times New Roman"/>
          </w:rPr>
          <w:t xml:space="preserve">Figure </w:t>
        </w:r>
        <w:r w:rsidRPr="00521F52">
          <w:rPr>
            <w:rFonts w:ascii="Times New Roman" w:hAnsi="Times New Roman" w:cs="Times New Roman"/>
          </w:rPr>
          <w:t>4</w:t>
        </w:r>
        <w:r w:rsidRPr="00265462">
          <w:rPr>
            <w:rFonts w:ascii="Times New Roman" w:hAnsi="Times New Roman" w:cs="Times New Roman"/>
          </w:rPr>
          <w:t xml:space="preserve">. Task PLS Latent Variable 3 results. </w:t>
        </w:r>
        <w:r w:rsidRPr="00C9316F">
          <w:rPr>
            <w:rFonts w:ascii="Times New Roman" w:hAnsi="Times New Roman" w:cs="Times New Roman"/>
          </w:rPr>
          <w:t xml:space="preserve">A) Brain score plot. Error bars indicate 95% CIs from bootstrapping. B) Bootstrap ratio plot. </w:t>
        </w:r>
        <w:r w:rsidRPr="003D018C">
          <w:rPr>
            <w:rFonts w:ascii="Times New Roman" w:hAnsi="Times New Roman" w:cs="Times New Roman"/>
            <w:noProof/>
          </w:rPr>
          <w:t>Regions shaded in red showed more activation to conditions with a positive brain score and regions shaded in blue showed more activation to a negative brain score. (L=R)</w:t>
        </w:r>
      </w:ins>
    </w:p>
    <w:p w14:paraId="0DC57EAE" w14:textId="77777777" w:rsidR="001E624D" w:rsidRPr="003D018C" w:rsidRDefault="001E624D" w:rsidP="001E624D">
      <w:pPr>
        <w:rPr>
          <w:ins w:id="1020" w:author="Kayleigh" w:date="2016-10-19T15:13:00Z"/>
          <w:rFonts w:ascii="Times New Roman" w:hAnsi="Times New Roman" w:cs="Times New Roman"/>
        </w:rPr>
      </w:pPr>
      <w:ins w:id="1021" w:author="Kayleigh" w:date="2016-10-19T15:13:00Z">
        <w:r w:rsidRPr="003D018C">
          <w:rPr>
            <w:rFonts w:ascii="Times New Roman" w:hAnsi="Times New Roman" w:cs="Times New Roman"/>
          </w:rPr>
          <w:br w:type="page"/>
        </w:r>
      </w:ins>
    </w:p>
    <w:p w14:paraId="6C9986C4" w14:textId="77777777" w:rsidR="001E624D" w:rsidRPr="003D018C" w:rsidRDefault="001E624D" w:rsidP="001E624D">
      <w:pPr>
        <w:jc w:val="both"/>
        <w:rPr>
          <w:ins w:id="1022" w:author="Kayleigh" w:date="2016-10-19T15:13:00Z"/>
          <w:rFonts w:ascii="Times New Roman" w:hAnsi="Times New Roman" w:cs="Times New Roman"/>
        </w:rPr>
      </w:pPr>
      <w:ins w:id="1023" w:author="Kayleigh" w:date="2016-10-19T15:13:00Z">
        <w:r>
          <w:rPr>
            <w:rFonts w:ascii="Times New Roman" w:hAnsi="Times New Roman" w:cs="Times New Roman"/>
            <w:noProof/>
          </w:rPr>
          <mc:AlternateContent>
            <mc:Choice Requires="wpg">
              <w:drawing>
                <wp:anchor distT="0" distB="0" distL="114300" distR="114300" simplePos="0" relativeHeight="251676672" behindDoc="0" locked="0" layoutInCell="1" allowOverlap="1" wp14:anchorId="6FF61AD6" wp14:editId="4F706FF0">
                  <wp:simplePos x="0" y="0"/>
                  <wp:positionH relativeFrom="column">
                    <wp:posOffset>48986</wp:posOffset>
                  </wp:positionH>
                  <wp:positionV relativeFrom="paragraph">
                    <wp:posOffset>0</wp:posOffset>
                  </wp:positionV>
                  <wp:extent cx="3200400" cy="2422525"/>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3200400" cy="2422525"/>
                            <a:chOff x="0" y="0"/>
                            <a:chExt cx="3200400" cy="2422525"/>
                          </a:xfrm>
                        </wpg:grpSpPr>
                        <pic:pic xmlns:pic="http://schemas.openxmlformats.org/drawingml/2006/picture">
                          <pic:nvPicPr>
                            <pic:cNvPr id="33" name="Picture 3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200400" cy="2422525"/>
                            </a:xfrm>
                            <a:prstGeom prst="rect">
                              <a:avLst/>
                            </a:prstGeom>
                          </pic:spPr>
                        </pic:pic>
                        <wps:wsp>
                          <wps:cNvPr id="34" name="Text Box 34"/>
                          <wps:cNvSpPr txBox="1"/>
                          <wps:spPr>
                            <a:xfrm>
                              <a:off x="116114" y="0"/>
                              <a:ext cx="34417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22E3DA" w14:textId="77777777" w:rsidR="001E624D" w:rsidRPr="00291623" w:rsidRDefault="001E624D" w:rsidP="001E624D">
                                <w:pPr>
                                  <w:rPr>
                                    <w:rFonts w:ascii="Times New Roman" w:hAnsi="Times New Roman" w:cs="Times New Roman"/>
                                  </w:rPr>
                                </w:pPr>
                                <w:r w:rsidRPr="00291623">
                                  <w:rPr>
                                    <w:rFonts w:ascii="Times New Roman" w:hAnsi="Times New Roman" w:cs="Times New Roman"/>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 name="Text Box 35"/>
                          <wps:cNvSpPr txBox="1"/>
                          <wps:spPr>
                            <a:xfrm>
                              <a:off x="1712686" y="0"/>
                              <a:ext cx="33591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C7142C" w14:textId="77777777" w:rsidR="001E624D" w:rsidRPr="00291623" w:rsidRDefault="001E624D" w:rsidP="001E624D">
                                <w:pPr>
                                  <w:rPr>
                                    <w:rFonts w:ascii="Times New Roman" w:hAnsi="Times New Roman" w:cs="Times New Roman"/>
                                  </w:rPr>
                                </w:pPr>
                                <w:r>
                                  <w:rPr>
                                    <w:rFonts w:ascii="Times New Roman" w:hAnsi="Times New Roman" w:cs="Times New Roman"/>
                                  </w:rPr>
                                  <w:t>B</w:t>
                                </w:r>
                                <w:r w:rsidRPr="00291623">
                                  <w:rPr>
                                    <w:rFonts w:ascii="Times New Roman" w:hAnsi="Times New Roman" w:cs="Times New Roman"/>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2" o:spid="_x0000_s1037" style="position:absolute;left:0;text-align:left;margin-left:3.85pt;margin-top:0;width:252pt;height:190.75pt;z-index:251676672" coordsize="3200400,242252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10;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10;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">
                  <v:shape id="Picture 33" o:spid="_x0000_s1038" type="#_x0000_t75" style="position:absolute;width:3200400;height:2422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3o&#10;LA7EAAAA2wAAAA8AAABkcnMvZG93bnJldi54bWxEj9FqwkAURN8L/sNyhb41m1RoJbqKCgWLtDTR&#10;D7hmr0kwezdk1yT267uFQh+HmTPDLNejaURPnastK0iiGARxYXXNpYLT8e1pDsJ5ZI2NZVJwJwfr&#10;1eRhiam2A2fU574UoYRdigoq79tUSldUZNBFtiUO3sV2Bn2QXSl1h0MoN418juMXabDmsFBhS7uK&#10;imt+Mwo+Xz+OgTk0nLwP+vvrnCWbeKvU43TcLEB4Gv1/+I/eawWzGfx+CT9Ar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3oLA7EAAAA2wAAAA8AAAAAAAAAAAAAAAAAnAIA&#10;AGRycy9kb3ducmV2LnhtbFBLBQYAAAAABAAEAPcAAACNAwAAAAA=&#10;">
                    <v:imagedata r:id="rId22" o:title=""/>
                    <v:path arrowok="t"/>
                  </v:shape>
                  <v:shape id="Text Box 34" o:spid="_x0000_s1039" type="#_x0000_t202" style="position:absolute;left:116114;width:344170;height:23114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x9YjxwAA&#10;ANsAAAAPAAAAZHJzL2Rvd25yZXYueG1sRI9Pa8JAFMTvhX6H5Qm9FN0YS5HoKqWlUqhY/HPw+Mw+&#10;k7TZt2F3jdFP7xYKPQ4z8xtmOu9MLVpyvrKsYDhIQBDnVldcKNht3/tjED4ga6wtk4ILeZjP7u+m&#10;mGl75jW1m1CICGGfoYIyhCaT0uclGfQD2xBH72idwRClK6R2eI5wU8s0SZ6lwYrjQokNvZaU/2xO&#10;RsH1yy1tmi4Xw8N+VLXh7fF79blS6qHXvUxABOrCf/iv/aEVjJ7g90v8AXJ2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TsfWI8cAAADbAAAADwAAAAAAAAAAAAAAAACXAgAAZHJz&#10;L2Rvd25yZXYueG1sUEsFBgAAAAAEAAQA9QAAAIsDAAAAAA==&#10;" filled="f" stroked="f">
                    <v:textbox>
                      <w:txbxContent>
                        <w:p w14:paraId="3022E3DA" w14:textId="77777777" w:rsidR="001E624D" w:rsidRPr="00291623" w:rsidRDefault="001E624D" w:rsidP="001E624D">
                          <w:pPr>
                            <w:rPr>
                              <w:rFonts w:ascii="Times New Roman" w:hAnsi="Times New Roman" w:cs="Times New Roman"/>
                            </w:rPr>
                          </w:pPr>
                          <w:r w:rsidRPr="00291623">
                            <w:rPr>
                              <w:rFonts w:ascii="Times New Roman" w:hAnsi="Times New Roman" w:cs="Times New Roman"/>
                            </w:rPr>
                            <w:t>A)</w:t>
                          </w:r>
                        </w:p>
                      </w:txbxContent>
                    </v:textbox>
                  </v:shape>
                  <v:shape id="Text Box 35" o:spid="_x0000_s1040" type="#_x0000_t202" style="position:absolute;left:1712686;width:335915;height:23114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i3O4xwAA&#10;ANsAAAAPAAAAZHJzL2Rvd25yZXYueG1sRI9Pa8JAFMTvhX6H5Qm9FN0YaZHoKqWlUqhY/HPw+Mw+&#10;k7TZt2F3jdFP7xYKPQ4z8xtmOu9MLVpyvrKsYDhIQBDnVldcKNht3/tjED4ga6wtk4ILeZjP7u+m&#10;mGl75jW1m1CICGGfoYIyhCaT0uclGfQD2xBH72idwRClK6R2eI5wU8s0SZ6lwYrjQokNvZaU/2xO&#10;RsH1yy1tmi4Xw8N+VLXh7fF79blS6qHXvUxABOrCf/iv/aEVjJ7g90v8AXJ2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IYtzuMcAAADbAAAADwAAAAAAAAAAAAAAAACXAgAAZHJz&#10;L2Rvd25yZXYueG1sUEsFBgAAAAAEAAQA9QAAAIsDAAAAAA==&#10;" filled="f" stroked="f">
                    <v:textbox>
                      <w:txbxContent>
                        <w:p w14:paraId="23C7142C" w14:textId="77777777" w:rsidR="001E624D" w:rsidRPr="00291623" w:rsidRDefault="001E624D" w:rsidP="001E624D">
                          <w:pPr>
                            <w:rPr>
                              <w:rFonts w:ascii="Times New Roman" w:hAnsi="Times New Roman" w:cs="Times New Roman"/>
                            </w:rPr>
                          </w:pPr>
                          <w:r>
                            <w:rPr>
                              <w:rFonts w:ascii="Times New Roman" w:hAnsi="Times New Roman" w:cs="Times New Roman"/>
                            </w:rPr>
                            <w:t>B</w:t>
                          </w:r>
                          <w:r w:rsidRPr="00291623">
                            <w:rPr>
                              <w:rFonts w:ascii="Times New Roman" w:hAnsi="Times New Roman" w:cs="Times New Roman"/>
                            </w:rPr>
                            <w:t>)</w:t>
                          </w:r>
                        </w:p>
                      </w:txbxContent>
                    </v:textbox>
                  </v:shape>
                  <w10:wrap type="topAndBottom"/>
                </v:group>
              </w:pict>
            </mc:Fallback>
          </mc:AlternateContent>
        </w:r>
        <w:r>
          <w:rPr>
            <w:rFonts w:ascii="Times New Roman" w:hAnsi="Times New Roman" w:cs="Times New Roman"/>
          </w:rPr>
          <w:t xml:space="preserve"> </w:t>
        </w:r>
      </w:ins>
    </w:p>
    <w:p w14:paraId="58D3F7D3" w14:textId="77777777" w:rsidR="001E624D" w:rsidRPr="003D018C" w:rsidRDefault="001E624D" w:rsidP="001E624D">
      <w:pPr>
        <w:jc w:val="both"/>
        <w:rPr>
          <w:ins w:id="1024" w:author="Kayleigh" w:date="2016-10-19T15:13:00Z"/>
          <w:rFonts w:ascii="Times New Roman" w:hAnsi="Times New Roman" w:cs="Times New Roman"/>
          <w:noProof/>
        </w:rPr>
      </w:pPr>
      <w:ins w:id="1025" w:author="Kayleigh" w:date="2016-10-19T15:13:00Z">
        <w:r w:rsidRPr="00521F52">
          <w:rPr>
            <w:rFonts w:ascii="Times New Roman" w:hAnsi="Times New Roman" w:cs="Times New Roman"/>
            <w:noProof/>
          </w:rPr>
          <w:t xml:space="preserve">Figure </w:t>
        </w:r>
        <w:r w:rsidRPr="00265462">
          <w:rPr>
            <w:rFonts w:ascii="Times New Roman" w:hAnsi="Times New Roman" w:cs="Times New Roman"/>
            <w:noProof/>
          </w:rPr>
          <w:t>5</w:t>
        </w:r>
        <w:r w:rsidRPr="003D018C">
          <w:rPr>
            <w:rFonts w:ascii="Times New Roman" w:hAnsi="Times New Roman" w:cs="Times New Roman"/>
            <w:noProof/>
          </w:rPr>
          <w:t xml:space="preserve">. </w:t>
        </w:r>
        <w:r w:rsidRPr="00521F52">
          <w:rPr>
            <w:rFonts w:ascii="Times New Roman" w:hAnsi="Times New Roman" w:cs="Times New Roman"/>
            <w:noProof/>
          </w:rPr>
          <w:t>Reading comprehension correlation</w:t>
        </w:r>
        <w:r w:rsidRPr="00265462">
          <w:rPr>
            <w:rFonts w:ascii="Times New Roman" w:hAnsi="Times New Roman" w:cs="Times New Roman"/>
            <w:noProof/>
          </w:rPr>
          <w:t xml:space="preserve"> plots for the</w:t>
        </w:r>
        <w:r w:rsidRPr="00C9316F">
          <w:rPr>
            <w:rFonts w:ascii="Times New Roman" w:hAnsi="Times New Roman" w:cs="Times New Roman"/>
            <w:noProof/>
          </w:rPr>
          <w:t xml:space="preserve"> Behavioral PLS. Both plots show error bars which correspond to 95% CIs from bootstrapping.</w:t>
        </w:r>
        <w:r w:rsidRPr="003D018C">
          <w:rPr>
            <w:rFonts w:ascii="Times New Roman" w:hAnsi="Times New Roman" w:cs="Times New Roman"/>
            <w:noProof/>
          </w:rPr>
          <w:t xml:space="preserve"> A) Reading comprehension correlation plot within the passage task. B) Reading comprehension correlation plot for print conditions across passage and word tasks.</w:t>
        </w:r>
      </w:ins>
    </w:p>
    <w:p w14:paraId="56D745C6" w14:textId="77777777" w:rsidR="001E624D" w:rsidRPr="003D018C" w:rsidRDefault="001E624D" w:rsidP="001E624D">
      <w:pPr>
        <w:rPr>
          <w:ins w:id="1026" w:author="Kayleigh" w:date="2016-10-19T15:13:00Z"/>
          <w:rFonts w:ascii="Times New Roman" w:hAnsi="Times New Roman" w:cs="Times New Roman"/>
          <w:noProof/>
        </w:rPr>
      </w:pPr>
      <w:ins w:id="1027" w:author="Kayleigh" w:date="2016-10-19T15:13:00Z">
        <w:r w:rsidRPr="003D018C">
          <w:rPr>
            <w:rFonts w:ascii="Times New Roman" w:hAnsi="Times New Roman" w:cs="Times New Roman"/>
            <w:noProof/>
          </w:rPr>
          <w:br w:type="page"/>
        </w:r>
      </w:ins>
    </w:p>
    <w:p w14:paraId="1B9C9AE4" w14:textId="77777777" w:rsidR="001E624D" w:rsidRPr="003D018C" w:rsidRDefault="001E624D" w:rsidP="001E624D">
      <w:pPr>
        <w:jc w:val="both"/>
        <w:rPr>
          <w:ins w:id="1028" w:author="Kayleigh" w:date="2016-10-19T15:13:00Z"/>
          <w:rFonts w:ascii="Times New Roman" w:hAnsi="Times New Roman" w:cs="Times New Roman"/>
        </w:rPr>
      </w:pPr>
      <w:ins w:id="1029" w:author="Kayleigh" w:date="2016-10-19T15:13:00Z">
        <w:r w:rsidRPr="003D018C">
          <w:rPr>
            <w:rFonts w:ascii="Times New Roman" w:hAnsi="Times New Roman" w:cs="Times New Roman"/>
            <w:noProof/>
          </w:rPr>
          <w:drawing>
            <wp:inline distT="0" distB="0" distL="0" distR="0" wp14:anchorId="27832F1E" wp14:editId="6EB35F12">
              <wp:extent cx="5943600" cy="56408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40p4:PLS:ForPublication:New_Sign_LVs_Jan4:StoryLv1.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5640883"/>
                      </a:xfrm>
                      <a:prstGeom prst="rect">
                        <a:avLst/>
                      </a:prstGeom>
                      <a:noFill/>
                      <a:ln>
                        <a:noFill/>
                      </a:ln>
                    </pic:spPr>
                  </pic:pic>
                </a:graphicData>
              </a:graphic>
            </wp:inline>
          </w:drawing>
        </w:r>
      </w:ins>
    </w:p>
    <w:p w14:paraId="61EEEE20" w14:textId="77777777" w:rsidR="001E624D" w:rsidRPr="003D018C" w:rsidRDefault="001E624D" w:rsidP="001E624D">
      <w:pPr>
        <w:jc w:val="both"/>
        <w:rPr>
          <w:ins w:id="1030" w:author="Kayleigh" w:date="2016-10-19T15:13:00Z"/>
          <w:rFonts w:ascii="Times New Roman" w:hAnsi="Times New Roman" w:cs="Times New Roman"/>
          <w:noProof/>
        </w:rPr>
      </w:pPr>
      <w:ins w:id="1031" w:author="Kayleigh" w:date="2016-10-19T15:13:00Z">
        <w:r w:rsidRPr="00521F52">
          <w:rPr>
            <w:rFonts w:ascii="Times New Roman" w:hAnsi="Times New Roman" w:cs="Times New Roman"/>
          </w:rPr>
          <w:t xml:space="preserve">Figure </w:t>
        </w:r>
        <w:r w:rsidRPr="00265462">
          <w:rPr>
            <w:rFonts w:ascii="Times New Roman" w:hAnsi="Times New Roman" w:cs="Times New Roman"/>
          </w:rPr>
          <w:t xml:space="preserve">6. </w:t>
        </w:r>
        <w:r w:rsidRPr="00C9316F">
          <w:rPr>
            <w:rFonts w:ascii="Times New Roman" w:hAnsi="Times New Roman" w:cs="Times New Roman"/>
          </w:rPr>
          <w:t xml:space="preserve">Bootstrap ratio plot from first behavioral PLS relating brain activation in </w:t>
        </w:r>
        <w:r w:rsidRPr="003D018C">
          <w:rPr>
            <w:rFonts w:ascii="Times New Roman" w:hAnsi="Times New Roman" w:cs="Times New Roman"/>
          </w:rPr>
          <w:t>spoken and printed passage task to reading comprehension. For both conditions, areas in red are positively correlated with reading comprehension, and areas in blue are negatively correlated with reading comprehension.</w:t>
        </w:r>
        <w:r w:rsidRPr="003D018C">
          <w:rPr>
            <w:rFonts w:ascii="Times New Roman" w:hAnsi="Times New Roman" w:cs="Times New Roman"/>
            <w:noProof/>
          </w:rPr>
          <w:t xml:space="preserve"> Images are presented in radiological convention (L=R, image in top left corner is at z=19, displaying every third slice).</w:t>
        </w:r>
      </w:ins>
    </w:p>
    <w:p w14:paraId="26321E8A" w14:textId="77777777" w:rsidR="001E624D" w:rsidRPr="003D018C" w:rsidRDefault="001E624D" w:rsidP="001E624D">
      <w:pPr>
        <w:rPr>
          <w:ins w:id="1032" w:author="Kayleigh" w:date="2016-10-19T15:13:00Z"/>
          <w:rFonts w:ascii="Times New Roman" w:hAnsi="Times New Roman" w:cs="Times New Roman"/>
          <w:noProof/>
        </w:rPr>
      </w:pPr>
      <w:ins w:id="1033" w:author="Kayleigh" w:date="2016-10-19T15:13:00Z">
        <w:r w:rsidRPr="003D018C">
          <w:rPr>
            <w:rFonts w:ascii="Times New Roman" w:hAnsi="Times New Roman" w:cs="Times New Roman"/>
            <w:noProof/>
          </w:rPr>
          <w:br w:type="page"/>
        </w:r>
      </w:ins>
    </w:p>
    <w:p w14:paraId="6BCA5099" w14:textId="77777777" w:rsidR="001E624D" w:rsidRPr="003D018C" w:rsidRDefault="001E624D" w:rsidP="001E624D">
      <w:pPr>
        <w:jc w:val="both"/>
        <w:rPr>
          <w:ins w:id="1034" w:author="Kayleigh" w:date="2016-10-19T15:13:00Z"/>
          <w:rFonts w:ascii="Times New Roman" w:hAnsi="Times New Roman" w:cs="Times New Roman"/>
        </w:rPr>
      </w:pPr>
      <w:ins w:id="1035" w:author="Kayleigh" w:date="2016-10-19T15:13:00Z">
        <w:r w:rsidRPr="003D018C">
          <w:rPr>
            <w:rFonts w:ascii="Times New Roman" w:hAnsi="Times New Roman" w:cs="Times New Roman"/>
            <w:noProof/>
          </w:rPr>
          <w:drawing>
            <wp:inline distT="0" distB="0" distL="0" distR="0" wp14:anchorId="7253392F" wp14:editId="7DC5C5D1">
              <wp:extent cx="5943600" cy="56408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0p4:PLS:ForPublication:New_Sign_LVs_Jan4:REALPRINT.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5640883"/>
                      </a:xfrm>
                      <a:prstGeom prst="rect">
                        <a:avLst/>
                      </a:prstGeom>
                      <a:noFill/>
                      <a:ln>
                        <a:noFill/>
                      </a:ln>
                    </pic:spPr>
                  </pic:pic>
                </a:graphicData>
              </a:graphic>
            </wp:inline>
          </w:drawing>
        </w:r>
      </w:ins>
    </w:p>
    <w:p w14:paraId="4B82EDD3" w14:textId="77777777" w:rsidR="001E624D" w:rsidRPr="003D018C" w:rsidRDefault="001E624D" w:rsidP="001E624D">
      <w:pPr>
        <w:jc w:val="both"/>
        <w:rPr>
          <w:ins w:id="1036" w:author="Kayleigh" w:date="2016-10-19T15:13:00Z"/>
          <w:rFonts w:ascii="Times New Roman" w:hAnsi="Times New Roman" w:cs="Times New Roman"/>
          <w:noProof/>
        </w:rPr>
      </w:pPr>
      <w:ins w:id="1037" w:author="Kayleigh" w:date="2016-10-19T15:13:00Z">
        <w:r w:rsidRPr="00521F52">
          <w:rPr>
            <w:rFonts w:ascii="Times New Roman" w:hAnsi="Times New Roman" w:cs="Times New Roman"/>
          </w:rPr>
          <w:t>Figure</w:t>
        </w:r>
        <w:r w:rsidRPr="003D018C">
          <w:rPr>
            <w:rFonts w:ascii="Times New Roman" w:hAnsi="Times New Roman" w:cs="Times New Roman"/>
          </w:rPr>
          <w:t xml:space="preserve"> </w:t>
        </w:r>
        <w:r w:rsidRPr="00521F52">
          <w:rPr>
            <w:rFonts w:ascii="Times New Roman" w:hAnsi="Times New Roman" w:cs="Times New Roman"/>
          </w:rPr>
          <w:t>7</w:t>
        </w:r>
        <w:r w:rsidRPr="00265462">
          <w:rPr>
            <w:rFonts w:ascii="Times New Roman" w:hAnsi="Times New Roman" w:cs="Times New Roman"/>
          </w:rPr>
          <w:t xml:space="preserve">. Bootstrap ratio plot </w:t>
        </w:r>
        <w:r w:rsidRPr="00C9316F">
          <w:rPr>
            <w:rFonts w:ascii="Times New Roman" w:hAnsi="Times New Roman" w:cs="Times New Roman"/>
          </w:rPr>
          <w:t>from second behavioral PLS relating brain activation in printed</w:t>
        </w:r>
        <w:r w:rsidRPr="003D018C">
          <w:rPr>
            <w:rFonts w:ascii="Times New Roman" w:hAnsi="Times New Roman" w:cs="Times New Roman"/>
          </w:rPr>
          <w:t xml:space="preserve"> story task and printed word task to reading comprehension. For both conditions, areas in red are positively correlated with reading comprehension, and areas in blue are negatively correlated with reading comprehension.</w:t>
        </w:r>
        <w:r w:rsidRPr="003D018C">
          <w:rPr>
            <w:rFonts w:ascii="Times New Roman" w:hAnsi="Times New Roman" w:cs="Times New Roman"/>
            <w:noProof/>
          </w:rPr>
          <w:t xml:space="preserve"> Images are presented in radiological convention (L=R, image in top left corner is at z=19, displaying every third slice).</w:t>
        </w:r>
      </w:ins>
    </w:p>
    <w:p w14:paraId="78EA9562" w14:textId="77777777" w:rsidR="001E624D" w:rsidRPr="003D018C" w:rsidRDefault="001E624D" w:rsidP="001E624D">
      <w:pPr>
        <w:jc w:val="both"/>
        <w:rPr>
          <w:ins w:id="1038" w:author="Kayleigh" w:date="2016-10-19T15:13:00Z"/>
          <w:rFonts w:ascii="Times New Roman" w:hAnsi="Times New Roman" w:cs="Times New Roman"/>
        </w:rPr>
      </w:pPr>
    </w:p>
    <w:p w14:paraId="5A71D9B8" w14:textId="77777777" w:rsidR="001E624D" w:rsidRDefault="001E624D" w:rsidP="001E624D">
      <w:pPr>
        <w:rPr>
          <w:ins w:id="1039" w:author="Kayleigh" w:date="2016-10-19T15:13:00Z"/>
        </w:rPr>
      </w:pPr>
    </w:p>
    <w:p w14:paraId="14FADB3D" w14:textId="10FF27A7" w:rsidR="007D1DF5" w:rsidRPr="003D018C" w:rsidDel="001E624D" w:rsidRDefault="007D1DF5" w:rsidP="001E624D">
      <w:pPr>
        <w:rPr>
          <w:del w:id="1040" w:author="Kayleigh" w:date="2016-10-19T15:13:00Z"/>
          <w:rFonts w:ascii="Times New Roman" w:hAnsi="Times New Roman" w:cs="Times New Roman"/>
          <w:b/>
        </w:rPr>
      </w:pPr>
      <w:del w:id="1041" w:author="Kayleigh" w:date="2016-10-19T15:13:00Z">
        <w:r w:rsidRPr="003D018C" w:rsidDel="001E624D">
          <w:rPr>
            <w:rFonts w:ascii="Times New Roman" w:hAnsi="Times New Roman" w:cs="Times New Roman"/>
            <w:b/>
          </w:rPr>
          <w:delText>Figures</w:delText>
        </w:r>
      </w:del>
    </w:p>
    <w:p w14:paraId="76B977A4" w14:textId="27A0F973" w:rsidR="007D1DF5" w:rsidRPr="003D018C" w:rsidDel="001E624D" w:rsidRDefault="007D1DF5" w:rsidP="001E624D">
      <w:pPr>
        <w:rPr>
          <w:del w:id="1042" w:author="Kayleigh" w:date="2016-10-19T15:13:00Z"/>
          <w:rFonts w:ascii="Times New Roman" w:hAnsi="Times New Roman" w:cs="Times New Roman"/>
        </w:rPr>
      </w:pPr>
    </w:p>
    <w:p w14:paraId="442FCF88" w14:textId="6A4541E7" w:rsidR="0076306F" w:rsidRPr="003D018C" w:rsidDel="001E624D" w:rsidRDefault="001E6B58" w:rsidP="001E624D">
      <w:pPr>
        <w:rPr>
          <w:del w:id="1043" w:author="Kayleigh" w:date="2016-10-19T15:13:00Z"/>
          <w:rFonts w:ascii="Times New Roman" w:hAnsi="Times New Roman" w:cs="Times New Roman"/>
        </w:rPr>
      </w:pPr>
      <w:del w:id="1044" w:author="Kayleigh" w:date="2016-10-19T15:13:00Z">
        <w:r w:rsidRPr="002F4154" w:rsidDel="001E624D">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17D18D37" wp14:editId="5D23456E">
                  <wp:simplePos x="0" y="0"/>
                  <wp:positionH relativeFrom="column">
                    <wp:posOffset>0</wp:posOffset>
                  </wp:positionH>
                  <wp:positionV relativeFrom="paragraph">
                    <wp:posOffset>2400300</wp:posOffset>
                  </wp:positionV>
                  <wp:extent cx="496570" cy="278765"/>
                  <wp:effectExtent l="0" t="0" r="0" b="635"/>
                  <wp:wrapNone/>
                  <wp:docPr id="17" name="Text Box 17"/>
                  <wp:cNvGraphicFramePr/>
                  <a:graphic xmlns:a="http://schemas.openxmlformats.org/drawingml/2006/main">
                    <a:graphicData uri="http://schemas.microsoft.com/office/word/2010/wordprocessingShape">
                      <wps:wsp>
                        <wps:cNvSpPr txBox="1"/>
                        <wps:spPr>
                          <a:xfrm>
                            <a:off x="0" y="0"/>
                            <a:ext cx="496570" cy="2787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F35222" w14:textId="77777777" w:rsidR="00895F21" w:rsidRPr="005B243C" w:rsidRDefault="00895F21" w:rsidP="001E6B58">
                              <w:pPr>
                                <w:rPr>
                                  <w:rFonts w:ascii="Times New Roman" w:hAnsi="Times New Roman" w:cs="Times New Roman"/>
                                  <w:b/>
                                  <w:color w:val="FFFFFF" w:themeColor="background1"/>
                                </w:rPr>
                              </w:pPr>
                              <w:r>
                                <w:rPr>
                                  <w:rFonts w:ascii="Times New Roman" w:hAnsi="Times New Roman" w:cs="Times New Roman"/>
                                  <w:b/>
                                  <w:color w:val="FFFFFF" w:themeColor="background1"/>
                                </w:rPr>
                                <w:t>B)</w:t>
                              </w:r>
                            </w:p>
                            <w:p w14:paraId="12A2D033" w14:textId="77777777" w:rsidR="00895F21" w:rsidRDefault="00895F21" w:rsidP="001E6B58"/>
                            <w:p w14:paraId="0B19F319" w14:textId="77777777" w:rsidR="00895F21" w:rsidRDefault="00895F21" w:rsidP="001E6B58"/>
                            <w:p w14:paraId="7D8FACE4" w14:textId="77777777" w:rsidR="00895F21" w:rsidRDefault="00895F21" w:rsidP="001E6B58"/>
                            <w:p w14:paraId="0BE8AA7B" w14:textId="77777777" w:rsidR="00895F21" w:rsidRDefault="00895F21" w:rsidP="001E6B58"/>
                            <w:p w14:paraId="77E0E9B3" w14:textId="77777777" w:rsidR="00895F21" w:rsidRDefault="00895F21" w:rsidP="001E6B58"/>
                            <w:p w14:paraId="0A728100" w14:textId="77777777" w:rsidR="00895F21" w:rsidRDefault="00895F21" w:rsidP="001E6B58"/>
                            <w:p w14:paraId="65CB91F9" w14:textId="77777777" w:rsidR="00895F21" w:rsidRDefault="00895F21" w:rsidP="001E6B58"/>
                            <w:p w14:paraId="4DABE768" w14:textId="77777777" w:rsidR="00895F21" w:rsidRDefault="00895F21" w:rsidP="001E6B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7" o:spid="_x0000_s1041" type="#_x0000_t202" style="position:absolute;margin-left:0;margin-top:189pt;width:39.1pt;height:21.9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" filled="f" stroked="f">
                  <v:textbox>
                    <w:txbxContent>
                      <w:p w14:paraId="75F35222" w14:textId="77777777" w:rsidR="00895F21" w:rsidRPr="005B243C" w:rsidRDefault="00895F21" w:rsidP="001E6B58">
                        <w:pPr>
                          <w:rPr>
                            <w:rFonts w:ascii="Times New Roman" w:hAnsi="Times New Roman" w:cs="Times New Roman"/>
                            <w:b/>
                            <w:color w:val="FFFFFF" w:themeColor="background1"/>
                          </w:rPr>
                        </w:pPr>
                        <w:r>
                          <w:rPr>
                            <w:rFonts w:ascii="Times New Roman" w:hAnsi="Times New Roman" w:cs="Times New Roman"/>
                            <w:b/>
                            <w:color w:val="FFFFFF" w:themeColor="background1"/>
                          </w:rPr>
                          <w:t>B)</w:t>
                        </w:r>
                      </w:p>
                      <w:p w14:paraId="12A2D033" w14:textId="77777777" w:rsidR="00895F21" w:rsidRDefault="00895F21" w:rsidP="001E6B58"/>
                      <w:p w14:paraId="0B19F319" w14:textId="77777777" w:rsidR="00895F21" w:rsidRDefault="00895F21" w:rsidP="001E6B58"/>
                      <w:p w14:paraId="7D8FACE4" w14:textId="77777777" w:rsidR="00895F21" w:rsidRDefault="00895F21" w:rsidP="001E6B58"/>
                      <w:p w14:paraId="0BE8AA7B" w14:textId="77777777" w:rsidR="00895F21" w:rsidRDefault="00895F21" w:rsidP="001E6B58"/>
                      <w:p w14:paraId="77E0E9B3" w14:textId="77777777" w:rsidR="00895F21" w:rsidRDefault="00895F21" w:rsidP="001E6B58"/>
                      <w:p w14:paraId="0A728100" w14:textId="77777777" w:rsidR="00895F21" w:rsidRDefault="00895F21" w:rsidP="001E6B58"/>
                      <w:p w14:paraId="65CB91F9" w14:textId="77777777" w:rsidR="00895F21" w:rsidRDefault="00895F21" w:rsidP="001E6B58"/>
                      <w:p w14:paraId="4DABE768" w14:textId="77777777" w:rsidR="00895F21" w:rsidRDefault="00895F21" w:rsidP="001E6B58"/>
                    </w:txbxContent>
                  </v:textbox>
                </v:shape>
              </w:pict>
            </mc:Fallback>
          </mc:AlternateContent>
        </w:r>
        <w:r w:rsidRPr="002F4154" w:rsidDel="001E624D">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2D2B6D9F" wp14:editId="76192C5F">
                  <wp:simplePos x="0" y="0"/>
                  <wp:positionH relativeFrom="column">
                    <wp:posOffset>0</wp:posOffset>
                  </wp:positionH>
                  <wp:positionV relativeFrom="paragraph">
                    <wp:posOffset>0</wp:posOffset>
                  </wp:positionV>
                  <wp:extent cx="496570" cy="278765"/>
                  <wp:effectExtent l="0" t="0" r="0" b="635"/>
                  <wp:wrapNone/>
                  <wp:docPr id="10" name="Text Box 10"/>
                  <wp:cNvGraphicFramePr/>
                  <a:graphic xmlns:a="http://schemas.openxmlformats.org/drawingml/2006/main">
                    <a:graphicData uri="http://schemas.microsoft.com/office/word/2010/wordprocessingShape">
                      <wps:wsp>
                        <wps:cNvSpPr txBox="1"/>
                        <wps:spPr>
                          <a:xfrm>
                            <a:off x="0" y="0"/>
                            <a:ext cx="496570" cy="2787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8AA209" w14:textId="77777777" w:rsidR="00895F21" w:rsidRPr="005B243C" w:rsidRDefault="00895F21" w:rsidP="001E6B58">
                              <w:pPr>
                                <w:rPr>
                                  <w:rFonts w:ascii="Times New Roman" w:hAnsi="Times New Roman" w:cs="Times New Roman"/>
                                  <w:b/>
                                  <w:color w:val="FFFFFF" w:themeColor="background1"/>
                                </w:rPr>
                              </w:pPr>
                              <w:r>
                                <w:rPr>
                                  <w:rFonts w:ascii="Times New Roman" w:hAnsi="Times New Roman" w:cs="Times New Roman"/>
                                  <w:b/>
                                  <w:color w:val="FFFFFF" w:themeColor="background1"/>
                                </w:rPr>
                                <w:t>A)</w:t>
                              </w:r>
                            </w:p>
                            <w:p w14:paraId="63772BAD" w14:textId="77777777" w:rsidR="00895F21" w:rsidRDefault="00895F21" w:rsidP="001E6B58"/>
                            <w:p w14:paraId="6DD38814" w14:textId="77777777" w:rsidR="00895F21" w:rsidRDefault="00895F21" w:rsidP="001E6B58"/>
                            <w:p w14:paraId="6718473F" w14:textId="77777777" w:rsidR="00895F21" w:rsidRDefault="00895F21" w:rsidP="001E6B58"/>
                            <w:p w14:paraId="29722FF4" w14:textId="77777777" w:rsidR="00895F21" w:rsidRDefault="00895F21" w:rsidP="001E6B58"/>
                            <w:p w14:paraId="1CA664FB" w14:textId="77777777" w:rsidR="00895F21" w:rsidRDefault="00895F21" w:rsidP="001E6B58"/>
                            <w:p w14:paraId="367CB3A5" w14:textId="77777777" w:rsidR="00895F21" w:rsidRDefault="00895F21" w:rsidP="001E6B58"/>
                            <w:p w14:paraId="69049F33" w14:textId="77777777" w:rsidR="00895F21" w:rsidRDefault="00895F21" w:rsidP="001E6B58"/>
                            <w:p w14:paraId="715C54B2" w14:textId="77777777" w:rsidR="00895F21" w:rsidRDefault="00895F21" w:rsidP="001E6B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 o:spid="_x0000_s1042" type="#_x0000_t202" style="position:absolute;margin-left:0;margin-top:0;width:39.1pt;height:21.9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" filled="f" stroked="f">
                  <v:textbox>
                    <w:txbxContent>
                      <w:p w14:paraId="6A8AA209" w14:textId="77777777" w:rsidR="00895F21" w:rsidRPr="005B243C" w:rsidRDefault="00895F21" w:rsidP="001E6B58">
                        <w:pPr>
                          <w:rPr>
                            <w:rFonts w:ascii="Times New Roman" w:hAnsi="Times New Roman" w:cs="Times New Roman"/>
                            <w:b/>
                            <w:color w:val="FFFFFF" w:themeColor="background1"/>
                          </w:rPr>
                        </w:pPr>
                        <w:r>
                          <w:rPr>
                            <w:rFonts w:ascii="Times New Roman" w:hAnsi="Times New Roman" w:cs="Times New Roman"/>
                            <w:b/>
                            <w:color w:val="FFFFFF" w:themeColor="background1"/>
                          </w:rPr>
                          <w:t>A)</w:t>
                        </w:r>
                      </w:p>
                      <w:p w14:paraId="63772BAD" w14:textId="77777777" w:rsidR="00895F21" w:rsidRDefault="00895F21" w:rsidP="001E6B58"/>
                      <w:p w14:paraId="6DD38814" w14:textId="77777777" w:rsidR="00895F21" w:rsidRDefault="00895F21" w:rsidP="001E6B58"/>
                      <w:p w14:paraId="6718473F" w14:textId="77777777" w:rsidR="00895F21" w:rsidRDefault="00895F21" w:rsidP="001E6B58"/>
                      <w:p w14:paraId="29722FF4" w14:textId="77777777" w:rsidR="00895F21" w:rsidRDefault="00895F21" w:rsidP="001E6B58"/>
                      <w:p w14:paraId="1CA664FB" w14:textId="77777777" w:rsidR="00895F21" w:rsidRDefault="00895F21" w:rsidP="001E6B58"/>
                      <w:p w14:paraId="367CB3A5" w14:textId="77777777" w:rsidR="00895F21" w:rsidRDefault="00895F21" w:rsidP="001E6B58"/>
                      <w:p w14:paraId="69049F33" w14:textId="77777777" w:rsidR="00895F21" w:rsidRDefault="00895F21" w:rsidP="001E6B58"/>
                      <w:p w14:paraId="715C54B2" w14:textId="77777777" w:rsidR="00895F21" w:rsidRDefault="00895F21" w:rsidP="001E6B58"/>
                    </w:txbxContent>
                  </v:textbox>
                </v:shape>
              </w:pict>
            </mc:Fallback>
          </mc:AlternateContent>
        </w:r>
        <w:r w:rsidRPr="003D018C" w:rsidDel="001E624D">
          <w:rPr>
            <w:rFonts w:ascii="Times New Roman" w:hAnsi="Times New Roman" w:cs="Times New Roman"/>
            <w:noProof/>
          </w:rPr>
          <w:drawing>
            <wp:inline distT="0" distB="0" distL="0" distR="0" wp14:anchorId="3EC840E2" wp14:editId="236DE80F">
              <wp:extent cx="5943600" cy="2410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age_act_outsid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del>
    </w:p>
    <w:p w14:paraId="79395F1B" w14:textId="17E7E2B8" w:rsidR="001E6B58" w:rsidRPr="003D018C" w:rsidDel="001E624D" w:rsidRDefault="001E6B58" w:rsidP="001E624D">
      <w:pPr>
        <w:rPr>
          <w:del w:id="1045" w:author="Kayleigh" w:date="2016-10-19T15:13:00Z"/>
          <w:rFonts w:ascii="Times New Roman" w:hAnsi="Times New Roman" w:cs="Times New Roman"/>
        </w:rPr>
      </w:pPr>
      <w:del w:id="1046" w:author="Kayleigh" w:date="2016-10-19T15:13:00Z">
        <w:r w:rsidRPr="003D018C" w:rsidDel="001E624D">
          <w:rPr>
            <w:rFonts w:ascii="Times New Roman" w:hAnsi="Times New Roman" w:cs="Times New Roman"/>
            <w:noProof/>
          </w:rPr>
          <w:drawing>
            <wp:inline distT="0" distB="0" distL="0" distR="0" wp14:anchorId="4A6C45A4" wp14:editId="36B87547">
              <wp:extent cx="5943600" cy="2063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_act_outsid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063115"/>
                      </a:xfrm>
                      <a:prstGeom prst="rect">
                        <a:avLst/>
                      </a:prstGeom>
                    </pic:spPr>
                  </pic:pic>
                </a:graphicData>
              </a:graphic>
            </wp:inline>
          </w:drawing>
        </w:r>
      </w:del>
    </w:p>
    <w:p w14:paraId="290292AF" w14:textId="6AB29728" w:rsidR="00F52006" w:rsidRPr="003D018C" w:rsidDel="001E624D" w:rsidRDefault="001E6B58" w:rsidP="001E624D">
      <w:pPr>
        <w:rPr>
          <w:del w:id="1047" w:author="Kayleigh" w:date="2016-10-19T15:13:00Z"/>
          <w:rFonts w:ascii="Times New Roman" w:hAnsi="Times New Roman" w:cs="Times New Roman"/>
        </w:rPr>
      </w:pPr>
      <w:del w:id="1048" w:author="Kayleigh" w:date="2016-10-19T15:13:00Z">
        <w:r w:rsidRPr="00521F52" w:rsidDel="001E624D">
          <w:rPr>
            <w:rFonts w:ascii="Times New Roman" w:hAnsi="Times New Roman" w:cs="Times New Roman"/>
          </w:rPr>
          <w:delText>F</w:delText>
        </w:r>
        <w:r w:rsidRPr="00265462" w:rsidDel="001E624D">
          <w:rPr>
            <w:rFonts w:ascii="Times New Roman" w:hAnsi="Times New Roman" w:cs="Times New Roman"/>
          </w:rPr>
          <w:delText>igure 1</w:delText>
        </w:r>
        <w:r w:rsidRPr="003D018C" w:rsidDel="001E624D">
          <w:rPr>
            <w:rFonts w:ascii="Times New Roman" w:hAnsi="Times New Roman" w:cs="Times New Roman"/>
          </w:rPr>
          <w:delText xml:space="preserve">. </w:delText>
        </w:r>
        <w:r w:rsidR="00AD37F0" w:rsidRPr="00521F52" w:rsidDel="001E624D">
          <w:rPr>
            <w:rFonts w:ascii="Times New Roman" w:hAnsi="Times New Roman" w:cs="Times New Roman"/>
          </w:rPr>
          <w:delText xml:space="preserve">Evoked response conjunction maps across all subjects for </w:delText>
        </w:r>
        <w:r w:rsidR="00B57E9C" w:rsidRPr="00265462" w:rsidDel="001E624D">
          <w:rPr>
            <w:rFonts w:ascii="Times New Roman" w:hAnsi="Times New Roman" w:cs="Times New Roman"/>
          </w:rPr>
          <w:delText xml:space="preserve">positive activation during the </w:delText>
        </w:r>
        <w:r w:rsidR="00AD37F0" w:rsidRPr="00C9316F" w:rsidDel="001E624D">
          <w:rPr>
            <w:rFonts w:ascii="Times New Roman" w:hAnsi="Times New Roman" w:cs="Times New Roman"/>
          </w:rPr>
          <w:delText>passage and word tasks. A) Evoked response across subjects in the passage task. B) Evoked response across subjects in the word task.</w:delText>
        </w:r>
        <w:r w:rsidRPr="003D018C" w:rsidDel="001E624D">
          <w:rPr>
            <w:rFonts w:ascii="Times New Roman" w:hAnsi="Times New Roman" w:cs="Times New Roman"/>
          </w:rPr>
          <w:delText xml:space="preserve"> Red = activation to just print, green = activation to just speech, blue = activation to both print and speech. All activat</w:delText>
        </w:r>
        <w:r w:rsidR="00AD37F0" w:rsidRPr="003D018C" w:rsidDel="001E624D">
          <w:rPr>
            <w:rFonts w:ascii="Times New Roman" w:hAnsi="Times New Roman" w:cs="Times New Roman"/>
          </w:rPr>
          <w:delText>ions shown</w:delText>
        </w:r>
        <w:r w:rsidRPr="003D018C" w:rsidDel="001E624D">
          <w:rPr>
            <w:rFonts w:ascii="Times New Roman" w:hAnsi="Times New Roman" w:cs="Times New Roman"/>
          </w:rPr>
          <w:delText xml:space="preserve"> at </w:delText>
        </w:r>
        <w:r w:rsidRPr="003D018C" w:rsidDel="001E624D">
          <w:rPr>
            <w:rFonts w:ascii="Times New Roman" w:hAnsi="Times New Roman" w:cs="Times New Roman"/>
            <w:i/>
          </w:rPr>
          <w:delText>p</w:delText>
        </w:r>
        <w:r w:rsidRPr="003D018C" w:rsidDel="001E624D">
          <w:rPr>
            <w:rFonts w:ascii="Times New Roman" w:hAnsi="Times New Roman" w:cs="Times New Roman"/>
          </w:rPr>
          <w:delText xml:space="preserve"> = .001, FDR corrected.</w:delText>
        </w:r>
        <w:r w:rsidR="00F52006" w:rsidRPr="003D018C" w:rsidDel="001E624D">
          <w:rPr>
            <w:rFonts w:ascii="Times New Roman" w:hAnsi="Times New Roman" w:cs="Times New Roman"/>
          </w:rPr>
          <w:br w:type="page"/>
        </w:r>
      </w:del>
    </w:p>
    <w:p w14:paraId="62C2116C" w14:textId="1DB50FD0" w:rsidR="00A85EB8" w:rsidRPr="003D018C" w:rsidDel="001E624D" w:rsidRDefault="002029A7" w:rsidP="001E624D">
      <w:pPr>
        <w:rPr>
          <w:del w:id="1049" w:author="Kayleigh" w:date="2016-10-19T15:13:00Z"/>
          <w:rFonts w:ascii="Times New Roman" w:hAnsi="Times New Roman" w:cs="Times New Roman"/>
        </w:rPr>
      </w:pPr>
      <w:del w:id="1050" w:author="Kayleigh" w:date="2016-10-19T15:13:00Z">
        <w:r w:rsidRPr="003D018C" w:rsidDel="001E624D">
          <w:rPr>
            <w:rFonts w:ascii="Times New Roman" w:hAnsi="Times New Roman" w:cs="Times New Roman"/>
          </w:rPr>
          <w:delText xml:space="preserve">A) </w:delText>
        </w:r>
        <w:r w:rsidR="002F7113" w:rsidRPr="003D018C" w:rsidDel="001E624D">
          <w:rPr>
            <w:rFonts w:ascii="Times New Roman" w:hAnsi="Times New Roman" w:cs="Times New Roman"/>
            <w:noProof/>
          </w:rPr>
          <w:drawing>
            <wp:inline distT="0" distB="0" distL="0" distR="0" wp14:anchorId="5D77F052" wp14:editId="5D4B5739">
              <wp:extent cx="3838984" cy="2857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1_June14.png"/>
                      <pic:cNvPicPr/>
                    </pic:nvPicPr>
                    <pic:blipFill>
                      <a:blip r:embed="rId27">
                        <a:extLst>
                          <a:ext uri="{28A0092B-C50C-407E-A947-70E740481C1C}">
                            <a14:useLocalDpi xmlns:a14="http://schemas.microsoft.com/office/drawing/2010/main" val="0"/>
                          </a:ext>
                        </a:extLst>
                      </a:blip>
                      <a:stretch>
                        <a:fillRect/>
                      </a:stretch>
                    </pic:blipFill>
                    <pic:spPr>
                      <a:xfrm>
                        <a:off x="0" y="0"/>
                        <a:ext cx="3839131" cy="2857610"/>
                      </a:xfrm>
                      <a:prstGeom prst="rect">
                        <a:avLst/>
                      </a:prstGeom>
                    </pic:spPr>
                  </pic:pic>
                </a:graphicData>
              </a:graphic>
            </wp:inline>
          </w:drawing>
        </w:r>
      </w:del>
    </w:p>
    <w:p w14:paraId="4A2351DF" w14:textId="312B2F14" w:rsidR="00E57206" w:rsidRPr="003D018C" w:rsidDel="001E624D" w:rsidRDefault="00E57206" w:rsidP="001E624D">
      <w:pPr>
        <w:rPr>
          <w:del w:id="1051" w:author="Kayleigh" w:date="2016-10-19T15:13:00Z"/>
          <w:rFonts w:ascii="Times New Roman" w:hAnsi="Times New Roman" w:cs="Times New Roman"/>
        </w:rPr>
      </w:pPr>
      <w:del w:id="1052" w:author="Kayleigh" w:date="2016-10-19T15:13:00Z">
        <w:r w:rsidRPr="003D018C" w:rsidDel="001E624D">
          <w:rPr>
            <w:rFonts w:ascii="Times New Roman" w:hAnsi="Times New Roman" w:cs="Times New Roman"/>
            <w:noProof/>
          </w:rPr>
          <mc:AlternateContent>
            <mc:Choice Requires="wpg">
              <w:drawing>
                <wp:anchor distT="0" distB="0" distL="114300" distR="114300" simplePos="0" relativeHeight="251663360" behindDoc="0" locked="0" layoutInCell="1" allowOverlap="1" wp14:anchorId="2E5E12F4" wp14:editId="6A09EE09">
                  <wp:simplePos x="0" y="0"/>
                  <wp:positionH relativeFrom="column">
                    <wp:posOffset>0</wp:posOffset>
                  </wp:positionH>
                  <wp:positionV relativeFrom="paragraph">
                    <wp:posOffset>81280</wp:posOffset>
                  </wp:positionV>
                  <wp:extent cx="4572000" cy="2159635"/>
                  <wp:effectExtent l="0" t="0" r="0" b="0"/>
                  <wp:wrapThrough wrapText="bothSides">
                    <wp:wrapPolygon edited="0">
                      <wp:start x="0" y="0"/>
                      <wp:lineTo x="0" y="21340"/>
                      <wp:lineTo x="21480" y="21340"/>
                      <wp:lineTo x="21480" y="0"/>
                      <wp:lineTo x="0" y="0"/>
                    </wp:wrapPolygon>
                  </wp:wrapThrough>
                  <wp:docPr id="3" name="Group 3"/>
                  <wp:cNvGraphicFramePr/>
                  <a:graphic xmlns:a="http://schemas.openxmlformats.org/drawingml/2006/main">
                    <a:graphicData uri="http://schemas.microsoft.com/office/word/2010/wordprocessingGroup">
                      <wpg:wgp>
                        <wpg:cNvGrpSpPr/>
                        <wpg:grpSpPr>
                          <a:xfrm>
                            <a:off x="0" y="0"/>
                            <a:ext cx="4572000" cy="2159635"/>
                            <a:chOff x="0" y="0"/>
                            <a:chExt cx="4572000" cy="2159635"/>
                          </a:xfrm>
                        </wpg:grpSpPr>
                        <pic:pic xmlns:pic="http://schemas.openxmlformats.org/drawingml/2006/picture">
                          <pic:nvPicPr>
                            <pic:cNvPr id="7" name="Picture 7" descr="a40p4:PLS:ForPublication:SignificantLVs:AFNI:taskLV1.jp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2159635"/>
                            </a:xfrm>
                            <a:prstGeom prst="rect">
                              <a:avLst/>
                            </a:prstGeom>
                            <a:noFill/>
                            <a:ln>
                              <a:noFill/>
                            </a:ln>
                          </pic:spPr>
                        </pic:pic>
                        <wps:wsp>
                          <wps:cNvPr id="11" name="Text Box 11"/>
                          <wps:cNvSpPr txBox="1"/>
                          <wps:spPr>
                            <a:xfrm>
                              <a:off x="0" y="0"/>
                              <a:ext cx="496957" cy="2793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9EFD79" w14:textId="77777777" w:rsidR="00895F21" w:rsidRPr="005B243C" w:rsidRDefault="00895F21">
                                <w:pPr>
                                  <w:rPr>
                                    <w:rFonts w:ascii="Times New Roman" w:hAnsi="Times New Roman" w:cs="Times New Roman"/>
                                    <w:b/>
                                    <w:color w:val="FFFFFF" w:themeColor="background1"/>
                                  </w:rPr>
                                </w:pPr>
                                <w:r>
                                  <w:rPr>
                                    <w:rFonts w:ascii="Times New Roman" w:hAnsi="Times New Roman" w:cs="Times New Roman"/>
                                    <w:b/>
                                    <w:color w:val="FFFFFF" w:themeColor="background1"/>
                                  </w:rPr>
                                  <w:t>B</w:t>
                                </w:r>
                                <w:r w:rsidRPr="005B243C">
                                  <w:rPr>
                                    <w:rFonts w:ascii="Times New Roman" w:hAnsi="Times New Roman" w:cs="Times New Roman"/>
                                    <w:b/>
                                    <w:color w:val="FFFFFF" w:themeColor="background1"/>
                                  </w:rPr>
                                  <w:t>)</w:t>
                                </w:r>
                              </w:p>
                              <w:p w14:paraId="3B6EC6D3" w14:textId="77777777" w:rsidR="00895F21" w:rsidRDefault="00895F21"/>
                              <w:p w14:paraId="23CE6B83" w14:textId="77777777" w:rsidR="00895F21" w:rsidRDefault="00895F21"/>
                              <w:p w14:paraId="40FF58C8" w14:textId="77777777" w:rsidR="00895F21" w:rsidRDefault="00895F21"/>
                              <w:p w14:paraId="1EFDC27B" w14:textId="77777777" w:rsidR="00895F21" w:rsidRDefault="00895F21"/>
                              <w:p w14:paraId="081AA9A6" w14:textId="77777777" w:rsidR="00895F21" w:rsidRDefault="00895F21"/>
                              <w:p w14:paraId="01EB0B4B" w14:textId="77777777" w:rsidR="00895F21" w:rsidRDefault="00895F21"/>
                              <w:p w14:paraId="311CE263" w14:textId="77777777" w:rsidR="00895F21" w:rsidRDefault="00895F21"/>
                              <w:p w14:paraId="3C25B4E7" w14:textId="77777777" w:rsidR="00895F21" w:rsidRDefault="00895F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 o:spid="_x0000_s1043" style="position:absolute;margin-left:0;margin-top:6.4pt;width:5in;height:170.05pt;z-index:251663360" coordsize="4572000,215963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">
                  <v:shape id="Picture 7" o:spid="_x0000_s1044" type="#_x0000_t75" alt="a40p4:PLS:ForPublication:SignificantLVs:AFNI:taskLV1.jpg" style="position:absolute;width:4572000;height:21596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W&#10;ZWvFAAAA2gAAAA8AAABkcnMvZG93bnJldi54bWxEj09rwkAUxO9Cv8PyCl6kbipoS5qNtIIg9CCx&#10;PdTbI/vyh+6+TbNrTL+9Kwgeh5n5DZOtR2vEQL1vHSt4nicgiEunW64VfH9tn15B+ICs0TgmBf/k&#10;YZ0/TDJMtTtzQcMh1CJC2KeooAmhS6X0ZUMW/dx1xNGrXG8xRNnXUvd4jnBr5CJJVtJiy3GhwY42&#10;DZW/h5NV0A7Vqdh8zPY/n8vCVEYfQ/F3VGr6OL6/gQg0hnv41t5pBS9wvRJvgMw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1mVrxQAAANoAAAAPAAAAAAAAAAAAAAAAAJwC&#10;AABkcnMvZG93bnJldi54bWxQSwUGAAAAAAQABAD3AAAAjgMAAAAA&#10;">
                    <v:imagedata r:id="rId29" o:title="taskLV1.jpg"/>
                    <v:path arrowok="t"/>
                  </v:shape>
                  <v:shape id="Text Box 11" o:spid="_x0000_s1045" type="#_x0000_t202" style="position:absolute;width:496957;height:279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319EFD79" w14:textId="77777777" w:rsidR="00895F21" w:rsidRPr="005B243C" w:rsidRDefault="00895F21">
                          <w:pPr>
                            <w:rPr>
                              <w:rFonts w:ascii="Times New Roman" w:hAnsi="Times New Roman" w:cs="Times New Roman"/>
                              <w:b/>
                              <w:color w:val="FFFFFF" w:themeColor="background1"/>
                            </w:rPr>
                          </w:pPr>
                          <w:r>
                            <w:rPr>
                              <w:rFonts w:ascii="Times New Roman" w:hAnsi="Times New Roman" w:cs="Times New Roman"/>
                              <w:b/>
                              <w:color w:val="FFFFFF" w:themeColor="background1"/>
                            </w:rPr>
                            <w:t>B</w:t>
                          </w:r>
                          <w:r w:rsidRPr="005B243C">
                            <w:rPr>
                              <w:rFonts w:ascii="Times New Roman" w:hAnsi="Times New Roman" w:cs="Times New Roman"/>
                              <w:b/>
                              <w:color w:val="FFFFFF" w:themeColor="background1"/>
                            </w:rPr>
                            <w:t>)</w:t>
                          </w:r>
                        </w:p>
                        <w:p w14:paraId="3B6EC6D3" w14:textId="77777777" w:rsidR="00895F21" w:rsidRDefault="00895F21"/>
                        <w:p w14:paraId="23CE6B83" w14:textId="77777777" w:rsidR="00895F21" w:rsidRDefault="00895F21"/>
                        <w:p w14:paraId="40FF58C8" w14:textId="77777777" w:rsidR="00895F21" w:rsidRDefault="00895F21"/>
                        <w:p w14:paraId="1EFDC27B" w14:textId="77777777" w:rsidR="00895F21" w:rsidRDefault="00895F21"/>
                        <w:p w14:paraId="081AA9A6" w14:textId="77777777" w:rsidR="00895F21" w:rsidRDefault="00895F21"/>
                        <w:p w14:paraId="01EB0B4B" w14:textId="77777777" w:rsidR="00895F21" w:rsidRDefault="00895F21"/>
                        <w:p w14:paraId="311CE263" w14:textId="77777777" w:rsidR="00895F21" w:rsidRDefault="00895F21"/>
                        <w:p w14:paraId="3C25B4E7" w14:textId="77777777" w:rsidR="00895F21" w:rsidRDefault="00895F21"/>
                      </w:txbxContent>
                    </v:textbox>
                  </v:shape>
                  <w10:wrap type="through"/>
                </v:group>
              </w:pict>
            </mc:Fallback>
          </mc:AlternateContent>
        </w:r>
      </w:del>
    </w:p>
    <w:p w14:paraId="4808B898" w14:textId="60B9CF55" w:rsidR="00E57206" w:rsidRPr="00521F52" w:rsidDel="001E624D" w:rsidRDefault="00E57206" w:rsidP="001E624D">
      <w:pPr>
        <w:rPr>
          <w:del w:id="1053" w:author="Kayleigh" w:date="2016-10-19T15:13:00Z"/>
          <w:rFonts w:ascii="Times New Roman" w:hAnsi="Times New Roman" w:cs="Times New Roman"/>
        </w:rPr>
      </w:pPr>
    </w:p>
    <w:p w14:paraId="119E7E3B" w14:textId="5353CB24" w:rsidR="00E57206" w:rsidRPr="00265462" w:rsidDel="001E624D" w:rsidRDefault="00E57206" w:rsidP="001E624D">
      <w:pPr>
        <w:rPr>
          <w:del w:id="1054" w:author="Kayleigh" w:date="2016-10-19T15:13:00Z"/>
          <w:rFonts w:ascii="Times New Roman" w:hAnsi="Times New Roman" w:cs="Times New Roman"/>
        </w:rPr>
      </w:pPr>
    </w:p>
    <w:p w14:paraId="085D5D34" w14:textId="50A5070F" w:rsidR="00E57206" w:rsidRPr="00C9316F" w:rsidDel="001E624D" w:rsidRDefault="00E57206" w:rsidP="001E624D">
      <w:pPr>
        <w:rPr>
          <w:del w:id="1055" w:author="Kayleigh" w:date="2016-10-19T15:13:00Z"/>
          <w:rFonts w:ascii="Times New Roman" w:hAnsi="Times New Roman" w:cs="Times New Roman"/>
        </w:rPr>
      </w:pPr>
    </w:p>
    <w:p w14:paraId="00CD371C" w14:textId="660CA243" w:rsidR="00E57206" w:rsidRPr="003D018C" w:rsidDel="001E624D" w:rsidRDefault="00E57206" w:rsidP="001E624D">
      <w:pPr>
        <w:rPr>
          <w:del w:id="1056" w:author="Kayleigh" w:date="2016-10-19T15:13:00Z"/>
          <w:rFonts w:ascii="Times New Roman" w:hAnsi="Times New Roman" w:cs="Times New Roman"/>
        </w:rPr>
      </w:pPr>
    </w:p>
    <w:p w14:paraId="5BC7EEE2" w14:textId="0DB9E00D" w:rsidR="00E57206" w:rsidRPr="003D018C" w:rsidDel="001E624D" w:rsidRDefault="00E57206" w:rsidP="001E624D">
      <w:pPr>
        <w:rPr>
          <w:del w:id="1057" w:author="Kayleigh" w:date="2016-10-19T15:13:00Z"/>
          <w:rFonts w:ascii="Times New Roman" w:hAnsi="Times New Roman" w:cs="Times New Roman"/>
        </w:rPr>
      </w:pPr>
    </w:p>
    <w:p w14:paraId="20243968" w14:textId="2ED501EE" w:rsidR="00E57206" w:rsidRPr="003D018C" w:rsidDel="001E624D" w:rsidRDefault="00E57206" w:rsidP="001E624D">
      <w:pPr>
        <w:rPr>
          <w:del w:id="1058" w:author="Kayleigh" w:date="2016-10-19T15:13:00Z"/>
          <w:rFonts w:ascii="Times New Roman" w:hAnsi="Times New Roman" w:cs="Times New Roman"/>
        </w:rPr>
      </w:pPr>
    </w:p>
    <w:p w14:paraId="28BB1FE7" w14:textId="3CB7CB92" w:rsidR="00E57206" w:rsidRPr="003D018C" w:rsidDel="001E624D" w:rsidRDefault="00E57206" w:rsidP="001E624D">
      <w:pPr>
        <w:rPr>
          <w:del w:id="1059" w:author="Kayleigh" w:date="2016-10-19T15:13:00Z"/>
          <w:rFonts w:ascii="Times New Roman" w:hAnsi="Times New Roman" w:cs="Times New Roman"/>
        </w:rPr>
      </w:pPr>
    </w:p>
    <w:p w14:paraId="2DC3A195" w14:textId="72097E25" w:rsidR="00E57206" w:rsidRPr="003D018C" w:rsidDel="001E624D" w:rsidRDefault="00E57206" w:rsidP="001E624D">
      <w:pPr>
        <w:rPr>
          <w:del w:id="1060" w:author="Kayleigh" w:date="2016-10-19T15:13:00Z"/>
          <w:rFonts w:ascii="Times New Roman" w:hAnsi="Times New Roman" w:cs="Times New Roman"/>
        </w:rPr>
      </w:pPr>
    </w:p>
    <w:p w14:paraId="451AA19A" w14:textId="71395709" w:rsidR="00E57206" w:rsidRPr="003D018C" w:rsidDel="001E624D" w:rsidRDefault="00E57206" w:rsidP="001E624D">
      <w:pPr>
        <w:rPr>
          <w:del w:id="1061" w:author="Kayleigh" w:date="2016-10-19T15:13:00Z"/>
          <w:rFonts w:ascii="Times New Roman" w:hAnsi="Times New Roman" w:cs="Times New Roman"/>
        </w:rPr>
      </w:pPr>
    </w:p>
    <w:p w14:paraId="29B66DEF" w14:textId="3FCCEF61" w:rsidR="00E57206" w:rsidRPr="003D018C" w:rsidDel="001E624D" w:rsidRDefault="00E57206" w:rsidP="001E624D">
      <w:pPr>
        <w:rPr>
          <w:del w:id="1062" w:author="Kayleigh" w:date="2016-10-19T15:13:00Z"/>
          <w:rFonts w:ascii="Times New Roman" w:hAnsi="Times New Roman" w:cs="Times New Roman"/>
        </w:rPr>
      </w:pPr>
    </w:p>
    <w:p w14:paraId="56A42D42" w14:textId="34082080" w:rsidR="00E57206" w:rsidRPr="003D018C" w:rsidDel="001E624D" w:rsidRDefault="00E57206" w:rsidP="001E624D">
      <w:pPr>
        <w:rPr>
          <w:del w:id="1063" w:author="Kayleigh" w:date="2016-10-19T15:13:00Z"/>
          <w:rFonts w:ascii="Times New Roman" w:hAnsi="Times New Roman" w:cs="Times New Roman"/>
        </w:rPr>
      </w:pPr>
    </w:p>
    <w:p w14:paraId="73692918" w14:textId="36D3942F" w:rsidR="00E57206" w:rsidRPr="003D018C" w:rsidDel="001E624D" w:rsidRDefault="00E57206" w:rsidP="001E624D">
      <w:pPr>
        <w:rPr>
          <w:del w:id="1064" w:author="Kayleigh" w:date="2016-10-19T15:13:00Z"/>
          <w:rFonts w:ascii="Times New Roman" w:hAnsi="Times New Roman" w:cs="Times New Roman"/>
        </w:rPr>
      </w:pPr>
    </w:p>
    <w:p w14:paraId="245A820B" w14:textId="3E618DEF" w:rsidR="00930B9E" w:rsidRPr="003D018C" w:rsidDel="001E624D" w:rsidRDefault="00E57206" w:rsidP="001E624D">
      <w:pPr>
        <w:rPr>
          <w:del w:id="1065" w:author="Kayleigh" w:date="2016-10-19T15:13:00Z"/>
          <w:rFonts w:ascii="Times New Roman" w:hAnsi="Times New Roman" w:cs="Times New Roman"/>
        </w:rPr>
      </w:pPr>
      <w:del w:id="1066" w:author="Kayleigh" w:date="2016-10-19T15:13:00Z">
        <w:r w:rsidRPr="003D018C" w:rsidDel="001E624D">
          <w:rPr>
            <w:rFonts w:ascii="Times New Roman" w:hAnsi="Times New Roman" w:cs="Times New Roman"/>
          </w:rPr>
          <w:delText xml:space="preserve">Figure </w:delText>
        </w:r>
        <w:r w:rsidR="001E6B58" w:rsidRPr="003D018C" w:rsidDel="001E624D">
          <w:rPr>
            <w:rFonts w:ascii="Times New Roman" w:hAnsi="Times New Roman" w:cs="Times New Roman"/>
          </w:rPr>
          <w:delText>2</w:delText>
        </w:r>
        <w:r w:rsidRPr="003D018C" w:rsidDel="001E624D">
          <w:rPr>
            <w:rFonts w:ascii="Times New Roman" w:hAnsi="Times New Roman" w:cs="Times New Roman"/>
          </w:rPr>
          <w:delText xml:space="preserve">. Task PLS Latent Variable 1 results. A) </w:delText>
        </w:r>
        <w:r w:rsidR="0005401D" w:rsidRPr="003D018C" w:rsidDel="001E624D">
          <w:rPr>
            <w:rFonts w:ascii="Times New Roman" w:hAnsi="Times New Roman" w:cs="Times New Roman"/>
          </w:rPr>
          <w:delText xml:space="preserve">Brain </w:delText>
        </w:r>
        <w:r w:rsidRPr="003D018C" w:rsidDel="001E624D">
          <w:rPr>
            <w:rFonts w:ascii="Times New Roman" w:hAnsi="Times New Roman" w:cs="Times New Roman"/>
          </w:rPr>
          <w:delText>score plot.</w:delText>
        </w:r>
        <w:r w:rsidR="0005401D" w:rsidRPr="003D018C" w:rsidDel="001E624D">
          <w:rPr>
            <w:rFonts w:ascii="Times New Roman" w:hAnsi="Times New Roman" w:cs="Times New Roman"/>
          </w:rPr>
          <w:delText xml:space="preserve"> Error bars indicate 95% CIs from bootstrapping.</w:delText>
        </w:r>
        <w:r w:rsidRPr="003D018C" w:rsidDel="001E624D">
          <w:rPr>
            <w:rFonts w:ascii="Times New Roman" w:hAnsi="Times New Roman" w:cs="Times New Roman"/>
          </w:rPr>
          <w:delText xml:space="preserve"> B) </w:delText>
        </w:r>
        <w:r w:rsidR="0005401D" w:rsidRPr="003D018C" w:rsidDel="001E624D">
          <w:rPr>
            <w:rFonts w:ascii="Times New Roman" w:hAnsi="Times New Roman" w:cs="Times New Roman"/>
          </w:rPr>
          <w:delText xml:space="preserve">Bootstrap ratio </w:delText>
        </w:r>
        <w:r w:rsidR="00930B9E" w:rsidRPr="003D018C" w:rsidDel="001E624D">
          <w:rPr>
            <w:rFonts w:ascii="Times New Roman" w:hAnsi="Times New Roman" w:cs="Times New Roman"/>
          </w:rPr>
          <w:delText xml:space="preserve">plot. </w:delText>
        </w:r>
        <w:r w:rsidRPr="003D018C" w:rsidDel="001E624D">
          <w:rPr>
            <w:rFonts w:ascii="Times New Roman" w:hAnsi="Times New Roman" w:cs="Times New Roman"/>
            <w:noProof/>
          </w:rPr>
          <w:delText xml:space="preserve">Regions shaded in red showed more activation to conditions with a positive </w:delText>
        </w:r>
        <w:r w:rsidR="0005401D" w:rsidRPr="003D018C" w:rsidDel="001E624D">
          <w:rPr>
            <w:rFonts w:ascii="Times New Roman" w:hAnsi="Times New Roman" w:cs="Times New Roman"/>
            <w:noProof/>
          </w:rPr>
          <w:delText xml:space="preserve">brain </w:delText>
        </w:r>
        <w:r w:rsidRPr="003D018C" w:rsidDel="001E624D">
          <w:rPr>
            <w:rFonts w:ascii="Times New Roman" w:hAnsi="Times New Roman" w:cs="Times New Roman"/>
            <w:noProof/>
          </w:rPr>
          <w:delText xml:space="preserve">score and regions shaded in blue showed more activation to a negative </w:delText>
        </w:r>
        <w:r w:rsidR="0005401D" w:rsidRPr="003D018C" w:rsidDel="001E624D">
          <w:rPr>
            <w:rFonts w:ascii="Times New Roman" w:hAnsi="Times New Roman" w:cs="Times New Roman"/>
            <w:noProof/>
          </w:rPr>
          <w:delText xml:space="preserve">brain </w:delText>
        </w:r>
        <w:r w:rsidRPr="003D018C" w:rsidDel="001E624D">
          <w:rPr>
            <w:rFonts w:ascii="Times New Roman" w:hAnsi="Times New Roman" w:cs="Times New Roman"/>
            <w:noProof/>
          </w:rPr>
          <w:delText>score. (L=R)</w:delText>
        </w:r>
      </w:del>
    </w:p>
    <w:p w14:paraId="3F3BB172" w14:textId="3F8EDB92" w:rsidR="00930B9E" w:rsidRPr="003D018C" w:rsidDel="001E624D" w:rsidRDefault="00930B9E" w:rsidP="001E624D">
      <w:pPr>
        <w:rPr>
          <w:del w:id="1067" w:author="Kayleigh" w:date="2016-10-19T15:13:00Z"/>
          <w:rFonts w:ascii="Times New Roman" w:hAnsi="Times New Roman" w:cs="Times New Roman"/>
        </w:rPr>
      </w:pPr>
      <w:del w:id="1068" w:author="Kayleigh" w:date="2016-10-19T15:13:00Z">
        <w:r w:rsidRPr="003D018C" w:rsidDel="001E624D">
          <w:rPr>
            <w:rFonts w:ascii="Times New Roman" w:hAnsi="Times New Roman" w:cs="Times New Roman"/>
          </w:rPr>
          <w:br w:type="page"/>
        </w:r>
      </w:del>
    </w:p>
    <w:p w14:paraId="701326E5" w14:textId="003D5792" w:rsidR="00930B9E" w:rsidRPr="003D018C" w:rsidDel="001E624D" w:rsidRDefault="0005401D" w:rsidP="001E624D">
      <w:pPr>
        <w:rPr>
          <w:del w:id="1069" w:author="Kayleigh" w:date="2016-10-19T15:13:00Z"/>
          <w:rFonts w:ascii="Times New Roman" w:hAnsi="Times New Roman" w:cs="Times New Roman"/>
        </w:rPr>
      </w:pPr>
      <w:del w:id="1070" w:author="Kayleigh" w:date="2016-10-19T15:13:00Z">
        <w:r w:rsidRPr="003D018C" w:rsidDel="001E624D">
          <w:rPr>
            <w:rFonts w:ascii="Times New Roman" w:hAnsi="Times New Roman" w:cs="Times New Roman"/>
            <w:noProof/>
          </w:rPr>
          <mc:AlternateContent>
            <mc:Choice Requires="wpg">
              <w:drawing>
                <wp:anchor distT="0" distB="0" distL="114300" distR="114300" simplePos="0" relativeHeight="251664384" behindDoc="0" locked="0" layoutInCell="1" allowOverlap="1" wp14:anchorId="19FDAF7B" wp14:editId="3441BDDA">
                  <wp:simplePos x="0" y="0"/>
                  <wp:positionH relativeFrom="column">
                    <wp:posOffset>0</wp:posOffset>
                  </wp:positionH>
                  <wp:positionV relativeFrom="paragraph">
                    <wp:posOffset>2743200</wp:posOffset>
                  </wp:positionV>
                  <wp:extent cx="4572000" cy="2159000"/>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4572000" cy="2159000"/>
                            <a:chOff x="1371600" y="-1873250"/>
                            <a:chExt cx="4572000" cy="2159635"/>
                          </a:xfrm>
                        </wpg:grpSpPr>
                        <pic:pic xmlns:pic="http://schemas.openxmlformats.org/drawingml/2006/picture">
                          <pic:nvPicPr>
                            <pic:cNvPr id="8" name="Picture 8" descr="a40p4:PLS:ForPublication:SignificantLVs:AFNI:taskLV2.jp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371600" y="-1873250"/>
                              <a:ext cx="4572000" cy="2159635"/>
                            </a:xfrm>
                            <a:prstGeom prst="rect">
                              <a:avLst/>
                            </a:prstGeom>
                            <a:noFill/>
                            <a:ln>
                              <a:noFill/>
                            </a:ln>
                          </pic:spPr>
                        </pic:pic>
                        <wps:wsp>
                          <wps:cNvPr id="12" name="Text Box 12"/>
                          <wps:cNvSpPr txBox="1"/>
                          <wps:spPr>
                            <a:xfrm>
                              <a:off x="1371600" y="-1873250"/>
                              <a:ext cx="596348" cy="2793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E4266B" w14:textId="77777777" w:rsidR="00895F21" w:rsidRPr="005B243C" w:rsidRDefault="00895F21" w:rsidP="005B243C">
                                <w:pPr>
                                  <w:rPr>
                                    <w:rFonts w:ascii="Times New Roman" w:hAnsi="Times New Roman" w:cs="Times New Roman"/>
                                    <w:b/>
                                    <w:color w:val="FFFFFF" w:themeColor="background1"/>
                                  </w:rPr>
                                </w:pPr>
                                <w:r>
                                  <w:rPr>
                                    <w:rFonts w:ascii="Times New Roman" w:hAnsi="Times New Roman" w:cs="Times New Roman"/>
                                    <w:b/>
                                    <w:color w:val="FFFFFF" w:themeColor="background1"/>
                                  </w:rPr>
                                  <w:t>B</w:t>
                                </w:r>
                                <w:r w:rsidRPr="005B243C">
                                  <w:rPr>
                                    <w:rFonts w:ascii="Times New Roman" w:hAnsi="Times New Roman" w:cs="Times New Roman"/>
                                    <w:b/>
                                    <w:color w:val="FFFFFF" w:themeColor="background1"/>
                                  </w:rPr>
                                  <w:t>)</w:t>
                                </w:r>
                              </w:p>
                              <w:p w14:paraId="2BA2B07D" w14:textId="77777777" w:rsidR="00895F21" w:rsidRDefault="00895F21" w:rsidP="005B243C"/>
                              <w:p w14:paraId="1B59682E" w14:textId="77777777" w:rsidR="00895F21" w:rsidRDefault="00895F21" w:rsidP="005B243C"/>
                              <w:p w14:paraId="4FFE6C1A" w14:textId="77777777" w:rsidR="00895F21" w:rsidRDefault="00895F21" w:rsidP="005B243C"/>
                              <w:p w14:paraId="6E85EE8B" w14:textId="77777777" w:rsidR="00895F21" w:rsidRDefault="00895F21" w:rsidP="005B243C"/>
                              <w:p w14:paraId="231D472E" w14:textId="77777777" w:rsidR="00895F21" w:rsidRDefault="00895F21" w:rsidP="005B243C"/>
                              <w:p w14:paraId="35406CC7" w14:textId="77777777" w:rsidR="00895F21" w:rsidRDefault="00895F21" w:rsidP="005B243C"/>
                              <w:p w14:paraId="0399E98F" w14:textId="77777777" w:rsidR="00895F21" w:rsidRDefault="00895F21" w:rsidP="005B243C"/>
                              <w:p w14:paraId="42A1CF91" w14:textId="77777777" w:rsidR="00895F21" w:rsidRDefault="00895F21" w:rsidP="005B24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 o:spid="_x0000_s1046" style="position:absolute;margin-left:0;margin-top:3in;width:5in;height:170pt;z-index:251664384;mso-width-relative:margin;mso-height-relative:margin" coordorigin="1371600,-1873250" coordsize="4572000,215963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">
                  <v:shape id="Picture 8" o:spid="_x0000_s1047" type="#_x0000_t75" alt="a40p4:PLS:ForPublication:SignificantLVs:AFNI:taskLV2.jpg" style="position:absolute;left:1371600;top:-1873250;width:4572000;height:21596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M&#10;vjC/AAAA2gAAAA8AAABkcnMvZG93bnJldi54bWxET02LwjAQvQv+hzCCN02tIFKNIoqwroto9dLb&#10;0IxtsZmUJlu7/35zWNjj432vt72pRUetqywrmE0jEMS51RUXCh7342QJwnlkjbVlUvBDDrab4WCN&#10;ibZvvlGX+kKEEHYJKii9bxIpXV6SQTe1DXHgnrY16ANsC6lbfIdwU8s4ihbSYMWhocSG9iXlr/Tb&#10;KMguFeP17L7i+enw+uyyPJ5nTqnxqN+tQHjq/b/4z/2hFYSt4Uq4AXLzC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SDL4wvwAAANoAAAAPAAAAAAAAAAAAAAAAAJwCAABkcnMv&#10;ZG93bnJldi54bWxQSwUGAAAAAAQABAD3AAAAiAMAAAAA&#10;">
                    <v:imagedata r:id="rId31" o:title="taskLV2.jpg"/>
                    <v:path arrowok="t"/>
                  </v:shape>
                  <v:shape id="Text Box 12" o:spid="_x0000_s1048" type="#_x0000_t202" style="position:absolute;left:1371600;top:-1873250;width:596348;height:279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60E4266B" w14:textId="77777777" w:rsidR="00895F21" w:rsidRPr="005B243C" w:rsidRDefault="00895F21" w:rsidP="005B243C">
                          <w:pPr>
                            <w:rPr>
                              <w:rFonts w:ascii="Times New Roman" w:hAnsi="Times New Roman" w:cs="Times New Roman"/>
                              <w:b/>
                              <w:color w:val="FFFFFF" w:themeColor="background1"/>
                            </w:rPr>
                          </w:pPr>
                          <w:r>
                            <w:rPr>
                              <w:rFonts w:ascii="Times New Roman" w:hAnsi="Times New Roman" w:cs="Times New Roman"/>
                              <w:b/>
                              <w:color w:val="FFFFFF" w:themeColor="background1"/>
                            </w:rPr>
                            <w:t>B</w:t>
                          </w:r>
                          <w:r w:rsidRPr="005B243C">
                            <w:rPr>
                              <w:rFonts w:ascii="Times New Roman" w:hAnsi="Times New Roman" w:cs="Times New Roman"/>
                              <w:b/>
                              <w:color w:val="FFFFFF" w:themeColor="background1"/>
                            </w:rPr>
                            <w:t>)</w:t>
                          </w:r>
                        </w:p>
                        <w:p w14:paraId="2BA2B07D" w14:textId="77777777" w:rsidR="00895F21" w:rsidRDefault="00895F21" w:rsidP="005B243C"/>
                        <w:p w14:paraId="1B59682E" w14:textId="77777777" w:rsidR="00895F21" w:rsidRDefault="00895F21" w:rsidP="005B243C"/>
                        <w:p w14:paraId="4FFE6C1A" w14:textId="77777777" w:rsidR="00895F21" w:rsidRDefault="00895F21" w:rsidP="005B243C"/>
                        <w:p w14:paraId="6E85EE8B" w14:textId="77777777" w:rsidR="00895F21" w:rsidRDefault="00895F21" w:rsidP="005B243C"/>
                        <w:p w14:paraId="231D472E" w14:textId="77777777" w:rsidR="00895F21" w:rsidRDefault="00895F21" w:rsidP="005B243C"/>
                        <w:p w14:paraId="35406CC7" w14:textId="77777777" w:rsidR="00895F21" w:rsidRDefault="00895F21" w:rsidP="005B243C"/>
                        <w:p w14:paraId="0399E98F" w14:textId="77777777" w:rsidR="00895F21" w:rsidRDefault="00895F21" w:rsidP="005B243C"/>
                        <w:p w14:paraId="42A1CF91" w14:textId="77777777" w:rsidR="00895F21" w:rsidRDefault="00895F21" w:rsidP="005B243C"/>
                      </w:txbxContent>
                    </v:textbox>
                  </v:shape>
                  <w10:wrap type="topAndBottom"/>
                </v:group>
              </w:pict>
            </mc:Fallback>
          </mc:AlternateContent>
        </w:r>
        <w:r w:rsidR="00930B9E" w:rsidRPr="003D018C" w:rsidDel="001E624D">
          <w:rPr>
            <w:rFonts w:ascii="Times New Roman" w:hAnsi="Times New Roman" w:cs="Times New Roman"/>
          </w:rPr>
          <w:delText>A)</w:delText>
        </w:r>
        <w:r w:rsidR="00F52006" w:rsidRPr="00521F52" w:rsidDel="001E624D">
          <w:rPr>
            <w:rFonts w:ascii="Times New Roman" w:hAnsi="Times New Roman" w:cs="Times New Roman"/>
            <w:noProof/>
          </w:rPr>
          <w:delText xml:space="preserve"> </w:delText>
        </w:r>
        <w:r w:rsidRPr="003D018C" w:rsidDel="001E624D">
          <w:rPr>
            <w:rFonts w:ascii="Times New Roman" w:hAnsi="Times New Roman" w:cs="Times New Roman"/>
            <w:noProof/>
          </w:rPr>
          <w:drawing>
            <wp:inline distT="0" distB="0" distL="0" distR="0" wp14:anchorId="591D2890" wp14:editId="4EAA0A62">
              <wp:extent cx="3543300" cy="263741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2_June14.png"/>
                      <pic:cNvPicPr/>
                    </pic:nvPicPr>
                    <pic:blipFill>
                      <a:blip r:embed="rId32">
                        <a:extLst>
                          <a:ext uri="{28A0092B-C50C-407E-A947-70E740481C1C}">
                            <a14:useLocalDpi xmlns:a14="http://schemas.microsoft.com/office/drawing/2010/main" val="0"/>
                          </a:ext>
                        </a:extLst>
                      </a:blip>
                      <a:stretch>
                        <a:fillRect/>
                      </a:stretch>
                    </pic:blipFill>
                    <pic:spPr>
                      <a:xfrm>
                        <a:off x="0" y="0"/>
                        <a:ext cx="3543300" cy="2637411"/>
                      </a:xfrm>
                      <a:prstGeom prst="rect">
                        <a:avLst/>
                      </a:prstGeom>
                    </pic:spPr>
                  </pic:pic>
                </a:graphicData>
              </a:graphic>
            </wp:inline>
          </w:drawing>
        </w:r>
      </w:del>
    </w:p>
    <w:p w14:paraId="29C82025" w14:textId="32DA40F3" w:rsidR="00930B9E" w:rsidRPr="003D018C" w:rsidDel="001E624D" w:rsidRDefault="00930B9E" w:rsidP="001E624D">
      <w:pPr>
        <w:rPr>
          <w:del w:id="1071" w:author="Kayleigh" w:date="2016-10-19T15:13:00Z"/>
          <w:rFonts w:ascii="Times New Roman" w:hAnsi="Times New Roman" w:cs="Times New Roman"/>
          <w:noProof/>
        </w:rPr>
      </w:pPr>
      <w:del w:id="1072" w:author="Kayleigh" w:date="2016-10-19T15:13:00Z">
        <w:r w:rsidRPr="00521F52" w:rsidDel="001E624D">
          <w:rPr>
            <w:rFonts w:ascii="Times New Roman" w:hAnsi="Times New Roman" w:cs="Times New Roman"/>
          </w:rPr>
          <w:delText xml:space="preserve">Figure </w:delText>
        </w:r>
        <w:r w:rsidR="001E6B58" w:rsidRPr="00265462" w:rsidDel="001E624D">
          <w:rPr>
            <w:rFonts w:ascii="Times New Roman" w:hAnsi="Times New Roman" w:cs="Times New Roman"/>
          </w:rPr>
          <w:delText>3</w:delText>
        </w:r>
        <w:r w:rsidRPr="00265462" w:rsidDel="001E624D">
          <w:rPr>
            <w:rFonts w:ascii="Times New Roman" w:hAnsi="Times New Roman" w:cs="Times New Roman"/>
          </w:rPr>
          <w:delText>. Task PLS Latent Variable 2 r</w:delText>
        </w:r>
        <w:r w:rsidRPr="00C9316F" w:rsidDel="001E624D">
          <w:rPr>
            <w:rFonts w:ascii="Times New Roman" w:hAnsi="Times New Roman" w:cs="Times New Roman"/>
          </w:rPr>
          <w:delText xml:space="preserve">esults. </w:delText>
        </w:r>
        <w:r w:rsidR="0005401D" w:rsidRPr="00C9316F" w:rsidDel="001E624D">
          <w:rPr>
            <w:rFonts w:ascii="Times New Roman" w:hAnsi="Times New Roman" w:cs="Times New Roman"/>
          </w:rPr>
          <w:delText xml:space="preserve">A) Brain score plot. Error bars indicate 95% CIs from bootstrapping. B) Bootstrap ratio plot. </w:delText>
        </w:r>
        <w:r w:rsidR="0005401D" w:rsidRPr="003D018C" w:rsidDel="001E624D">
          <w:rPr>
            <w:rFonts w:ascii="Times New Roman" w:hAnsi="Times New Roman" w:cs="Times New Roman"/>
            <w:noProof/>
          </w:rPr>
          <w:delText>Regions shaded in red showed more activation to conditions with a positive brain score and regions shaded in blue showed more activation to a negative brain score. (L=R)</w:delText>
        </w:r>
      </w:del>
    </w:p>
    <w:p w14:paraId="7D85F624" w14:textId="79FA7D4B" w:rsidR="00930B9E" w:rsidRPr="003D018C" w:rsidDel="001E624D" w:rsidRDefault="00930B9E" w:rsidP="001E624D">
      <w:pPr>
        <w:rPr>
          <w:del w:id="1073" w:author="Kayleigh" w:date="2016-10-19T15:13:00Z"/>
          <w:rFonts w:ascii="Times New Roman" w:hAnsi="Times New Roman" w:cs="Times New Roman"/>
          <w:noProof/>
        </w:rPr>
      </w:pPr>
      <w:del w:id="1074" w:author="Kayleigh" w:date="2016-10-19T15:13:00Z">
        <w:r w:rsidRPr="003D018C" w:rsidDel="001E624D">
          <w:rPr>
            <w:rFonts w:ascii="Times New Roman" w:hAnsi="Times New Roman" w:cs="Times New Roman"/>
            <w:noProof/>
          </w:rPr>
          <w:br w:type="page"/>
        </w:r>
      </w:del>
    </w:p>
    <w:p w14:paraId="1740C6F4" w14:textId="76DC1880" w:rsidR="002029A7" w:rsidRPr="003D018C" w:rsidDel="001E624D" w:rsidRDefault="00930B9E" w:rsidP="001E624D">
      <w:pPr>
        <w:rPr>
          <w:del w:id="1075" w:author="Kayleigh" w:date="2016-10-19T15:13:00Z"/>
          <w:rFonts w:ascii="Times New Roman" w:hAnsi="Times New Roman" w:cs="Times New Roman"/>
        </w:rPr>
      </w:pPr>
      <w:del w:id="1076" w:author="Kayleigh" w:date="2016-10-19T15:13:00Z">
        <w:r w:rsidRPr="003D018C" w:rsidDel="001E624D">
          <w:rPr>
            <w:rFonts w:ascii="Times New Roman" w:hAnsi="Times New Roman" w:cs="Times New Roman"/>
          </w:rPr>
          <w:delText>A)</w:delText>
        </w:r>
        <w:r w:rsidR="00F52006" w:rsidRPr="003D018C" w:rsidDel="001E624D">
          <w:rPr>
            <w:rFonts w:ascii="Times New Roman" w:hAnsi="Times New Roman" w:cs="Times New Roman"/>
            <w:noProof/>
          </w:rPr>
          <w:delText xml:space="preserve"> </w:delText>
        </w:r>
        <w:r w:rsidR="0005401D" w:rsidRPr="003D018C" w:rsidDel="001E624D">
          <w:rPr>
            <w:rFonts w:ascii="Times New Roman" w:hAnsi="Times New Roman" w:cs="Times New Roman"/>
            <w:noProof/>
          </w:rPr>
          <w:drawing>
            <wp:inline distT="0" distB="0" distL="0" distR="0" wp14:anchorId="6C5D24EB" wp14:editId="4C5E4AF9">
              <wp:extent cx="3200400" cy="316860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3_June14.png"/>
                      <pic:cNvPicPr/>
                    </pic:nvPicPr>
                    <pic:blipFill>
                      <a:blip r:embed="rId33">
                        <a:extLst>
                          <a:ext uri="{28A0092B-C50C-407E-A947-70E740481C1C}">
                            <a14:useLocalDpi xmlns:a14="http://schemas.microsoft.com/office/drawing/2010/main" val="0"/>
                          </a:ext>
                        </a:extLst>
                      </a:blip>
                      <a:stretch>
                        <a:fillRect/>
                      </a:stretch>
                    </pic:blipFill>
                    <pic:spPr>
                      <a:xfrm>
                        <a:off x="0" y="0"/>
                        <a:ext cx="3200400" cy="3168601"/>
                      </a:xfrm>
                      <a:prstGeom prst="rect">
                        <a:avLst/>
                      </a:prstGeom>
                    </pic:spPr>
                  </pic:pic>
                </a:graphicData>
              </a:graphic>
            </wp:inline>
          </w:drawing>
        </w:r>
      </w:del>
    </w:p>
    <w:p w14:paraId="2B1D4C7E" w14:textId="10489DD2" w:rsidR="00930B9E" w:rsidRPr="003D018C" w:rsidDel="001E624D" w:rsidRDefault="00F52006" w:rsidP="001E624D">
      <w:pPr>
        <w:rPr>
          <w:del w:id="1077" w:author="Kayleigh" w:date="2016-10-19T15:13:00Z"/>
          <w:rFonts w:ascii="Times New Roman" w:hAnsi="Times New Roman" w:cs="Times New Roman"/>
          <w:noProof/>
        </w:rPr>
      </w:pPr>
      <w:del w:id="1078" w:author="Kayleigh" w:date="2016-10-19T15:13:00Z">
        <w:r w:rsidRPr="003D018C" w:rsidDel="001E624D">
          <w:rPr>
            <w:rFonts w:ascii="Times New Roman" w:hAnsi="Times New Roman" w:cs="Times New Roman"/>
            <w:noProof/>
          </w:rPr>
          <mc:AlternateContent>
            <mc:Choice Requires="wpg">
              <w:drawing>
                <wp:anchor distT="0" distB="0" distL="114300" distR="114300" simplePos="0" relativeHeight="251665408" behindDoc="0" locked="0" layoutInCell="1" allowOverlap="1" wp14:anchorId="586F192F" wp14:editId="3925FB0A">
                  <wp:simplePos x="0" y="0"/>
                  <wp:positionH relativeFrom="column">
                    <wp:posOffset>0</wp:posOffset>
                  </wp:positionH>
                  <wp:positionV relativeFrom="paragraph">
                    <wp:posOffset>68580</wp:posOffset>
                  </wp:positionV>
                  <wp:extent cx="4572000" cy="2159635"/>
                  <wp:effectExtent l="0" t="0" r="0" b="0"/>
                  <wp:wrapTopAndBottom/>
                  <wp:docPr id="5" name="Group 5"/>
                  <wp:cNvGraphicFramePr/>
                  <a:graphic xmlns:a="http://schemas.openxmlformats.org/drawingml/2006/main">
                    <a:graphicData uri="http://schemas.microsoft.com/office/word/2010/wordprocessingGroup">
                      <wpg:wgp>
                        <wpg:cNvGrpSpPr/>
                        <wpg:grpSpPr>
                          <a:xfrm>
                            <a:off x="0" y="0"/>
                            <a:ext cx="4572000" cy="2159635"/>
                            <a:chOff x="0" y="0"/>
                            <a:chExt cx="4572000" cy="2159635"/>
                          </a:xfrm>
                        </wpg:grpSpPr>
                        <pic:pic xmlns:pic="http://schemas.openxmlformats.org/drawingml/2006/picture">
                          <pic:nvPicPr>
                            <pic:cNvPr id="9" name="Picture 9" descr="a40p4:PLS:ForPublication:SignificantLVs:AFNI:taskLV3.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2159635"/>
                            </a:xfrm>
                            <a:prstGeom prst="rect">
                              <a:avLst/>
                            </a:prstGeom>
                            <a:noFill/>
                            <a:ln>
                              <a:noFill/>
                            </a:ln>
                          </pic:spPr>
                        </pic:pic>
                        <wps:wsp>
                          <wps:cNvPr id="13" name="Text Box 13"/>
                          <wps:cNvSpPr txBox="1"/>
                          <wps:spPr>
                            <a:xfrm>
                              <a:off x="0" y="0"/>
                              <a:ext cx="596348" cy="2793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39481E" w14:textId="77777777" w:rsidR="00895F21" w:rsidRPr="005B243C" w:rsidRDefault="00895F21" w:rsidP="005B243C">
                                <w:pPr>
                                  <w:rPr>
                                    <w:rFonts w:ascii="Times New Roman" w:hAnsi="Times New Roman" w:cs="Times New Roman"/>
                                    <w:b/>
                                    <w:color w:val="FFFFFF" w:themeColor="background1"/>
                                  </w:rPr>
                                </w:pPr>
                                <w:r>
                                  <w:rPr>
                                    <w:rFonts w:ascii="Times New Roman" w:hAnsi="Times New Roman" w:cs="Times New Roman"/>
                                    <w:b/>
                                    <w:color w:val="FFFFFF" w:themeColor="background1"/>
                                  </w:rPr>
                                  <w:t>B</w:t>
                                </w:r>
                                <w:r w:rsidRPr="005B243C">
                                  <w:rPr>
                                    <w:rFonts w:ascii="Times New Roman" w:hAnsi="Times New Roman" w:cs="Times New Roman"/>
                                    <w:b/>
                                    <w:color w:val="FFFFFF" w:themeColor="background1"/>
                                  </w:rPr>
                                  <w:t>)</w:t>
                                </w:r>
                              </w:p>
                              <w:p w14:paraId="40907C78" w14:textId="77777777" w:rsidR="00895F21" w:rsidRDefault="00895F21" w:rsidP="005B243C"/>
                              <w:p w14:paraId="0203CBB5" w14:textId="77777777" w:rsidR="00895F21" w:rsidRDefault="00895F21" w:rsidP="005B243C"/>
                              <w:p w14:paraId="66AA9680" w14:textId="77777777" w:rsidR="00895F21" w:rsidRDefault="00895F21" w:rsidP="005B243C"/>
                              <w:p w14:paraId="395C8BBD" w14:textId="77777777" w:rsidR="00895F21" w:rsidRDefault="00895F21" w:rsidP="005B243C"/>
                              <w:p w14:paraId="2E6996F8" w14:textId="77777777" w:rsidR="00895F21" w:rsidRDefault="00895F21" w:rsidP="005B243C"/>
                              <w:p w14:paraId="23D1829C" w14:textId="77777777" w:rsidR="00895F21" w:rsidRDefault="00895F21" w:rsidP="005B243C"/>
                              <w:p w14:paraId="378C5E55" w14:textId="77777777" w:rsidR="00895F21" w:rsidRDefault="00895F21" w:rsidP="005B243C"/>
                              <w:p w14:paraId="1F0BBD8B" w14:textId="77777777" w:rsidR="00895F21" w:rsidRDefault="00895F21" w:rsidP="005B24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 o:spid="_x0000_s1049" style="position:absolute;margin-left:0;margin-top:5.4pt;width:5in;height:170.05pt;z-index:251665408" coordsize="4572000,215963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">
                  <v:shape id="Picture 9" o:spid="_x0000_s1050" type="#_x0000_t75" alt="a40p4:PLS:ForPublication:SignificantLVs:AFNI:taskLV3.jpg" style="position:absolute;width:4572000;height:21596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E&#10;EmfCAAAA2gAAAA8AAABkcnMvZG93bnJldi54bWxEj0GLwjAUhO8L/ofwBC+iqR5WrUZRUXfBk1Xv&#10;j+bZFpuX0qS2/vvNwsIeh5n5hlltOlOKF9WusKxgMo5AEKdWF5wpuF2PozkI55E1lpZJwZscbNa9&#10;jxXG2rZ8oVfiMxEg7GJUkHtfxVK6NCeDbmwr4uA9bG3QB1lnUtfYBrgp5TSKPqXBgsNCjhXtc0qf&#10;SWMUHL6Gx1mzSyeNf7Td9aynd45OSg363XYJwlPn/8N/7W+tYAG/V8INkO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QhBJnwgAAANoAAAAPAAAAAAAAAAAAAAAAAJwCAABk&#10;cnMvZG93bnJldi54bWxQSwUGAAAAAAQABAD3AAAAiwMAAAAA&#10;">
                    <v:imagedata r:id="rId35" o:title="taskLV3.jpg"/>
                    <v:path arrowok="t"/>
                  </v:shape>
                  <v:shape id="Text Box 13" o:spid="_x0000_s1051" type="#_x0000_t202" style="position:absolute;width:596348;height:279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5039481E" w14:textId="77777777" w:rsidR="00895F21" w:rsidRPr="005B243C" w:rsidRDefault="00895F21" w:rsidP="005B243C">
                          <w:pPr>
                            <w:rPr>
                              <w:rFonts w:ascii="Times New Roman" w:hAnsi="Times New Roman" w:cs="Times New Roman"/>
                              <w:b/>
                              <w:color w:val="FFFFFF" w:themeColor="background1"/>
                            </w:rPr>
                          </w:pPr>
                          <w:r>
                            <w:rPr>
                              <w:rFonts w:ascii="Times New Roman" w:hAnsi="Times New Roman" w:cs="Times New Roman"/>
                              <w:b/>
                              <w:color w:val="FFFFFF" w:themeColor="background1"/>
                            </w:rPr>
                            <w:t>B</w:t>
                          </w:r>
                          <w:r w:rsidRPr="005B243C">
                            <w:rPr>
                              <w:rFonts w:ascii="Times New Roman" w:hAnsi="Times New Roman" w:cs="Times New Roman"/>
                              <w:b/>
                              <w:color w:val="FFFFFF" w:themeColor="background1"/>
                            </w:rPr>
                            <w:t>)</w:t>
                          </w:r>
                        </w:p>
                        <w:p w14:paraId="40907C78" w14:textId="77777777" w:rsidR="00895F21" w:rsidRDefault="00895F21" w:rsidP="005B243C"/>
                        <w:p w14:paraId="0203CBB5" w14:textId="77777777" w:rsidR="00895F21" w:rsidRDefault="00895F21" w:rsidP="005B243C"/>
                        <w:p w14:paraId="66AA9680" w14:textId="77777777" w:rsidR="00895F21" w:rsidRDefault="00895F21" w:rsidP="005B243C"/>
                        <w:p w14:paraId="395C8BBD" w14:textId="77777777" w:rsidR="00895F21" w:rsidRDefault="00895F21" w:rsidP="005B243C"/>
                        <w:p w14:paraId="2E6996F8" w14:textId="77777777" w:rsidR="00895F21" w:rsidRDefault="00895F21" w:rsidP="005B243C"/>
                        <w:p w14:paraId="23D1829C" w14:textId="77777777" w:rsidR="00895F21" w:rsidRDefault="00895F21" w:rsidP="005B243C"/>
                        <w:p w14:paraId="378C5E55" w14:textId="77777777" w:rsidR="00895F21" w:rsidRDefault="00895F21" w:rsidP="005B243C"/>
                        <w:p w14:paraId="1F0BBD8B" w14:textId="77777777" w:rsidR="00895F21" w:rsidRDefault="00895F21" w:rsidP="005B243C"/>
                      </w:txbxContent>
                    </v:textbox>
                  </v:shape>
                  <w10:wrap type="topAndBottom"/>
                </v:group>
              </w:pict>
            </mc:Fallback>
          </mc:AlternateContent>
        </w:r>
        <w:r w:rsidR="00930B9E" w:rsidRPr="003D018C" w:rsidDel="001E624D">
          <w:rPr>
            <w:rFonts w:ascii="Times New Roman" w:hAnsi="Times New Roman" w:cs="Times New Roman"/>
          </w:rPr>
          <w:delText xml:space="preserve">Figure </w:delText>
        </w:r>
        <w:r w:rsidR="001E6B58" w:rsidRPr="00521F52" w:rsidDel="001E624D">
          <w:rPr>
            <w:rFonts w:ascii="Times New Roman" w:hAnsi="Times New Roman" w:cs="Times New Roman"/>
          </w:rPr>
          <w:delText>4</w:delText>
        </w:r>
        <w:r w:rsidRPr="00265462" w:rsidDel="001E624D">
          <w:rPr>
            <w:rFonts w:ascii="Times New Roman" w:hAnsi="Times New Roman" w:cs="Times New Roman"/>
          </w:rPr>
          <w:delText>. Task PLS Latent Variable 3</w:delText>
        </w:r>
        <w:r w:rsidR="00930B9E" w:rsidRPr="00265462" w:rsidDel="001E624D">
          <w:rPr>
            <w:rFonts w:ascii="Times New Roman" w:hAnsi="Times New Roman" w:cs="Times New Roman"/>
          </w:rPr>
          <w:delText xml:space="preserve"> results. </w:delText>
        </w:r>
        <w:r w:rsidR="0005401D" w:rsidRPr="00C9316F" w:rsidDel="001E624D">
          <w:rPr>
            <w:rFonts w:ascii="Times New Roman" w:hAnsi="Times New Roman" w:cs="Times New Roman"/>
          </w:rPr>
          <w:delText xml:space="preserve">A) Brain score plot. Error bars indicate 95% CIs from bootstrapping. B) Bootstrap ratio plot. </w:delText>
        </w:r>
        <w:r w:rsidR="0005401D" w:rsidRPr="003D018C" w:rsidDel="001E624D">
          <w:rPr>
            <w:rFonts w:ascii="Times New Roman" w:hAnsi="Times New Roman" w:cs="Times New Roman"/>
            <w:noProof/>
          </w:rPr>
          <w:delText>Regions shaded in red showed more activation to conditions with a positive brain score and regions shaded in blue showed more activation to a negative brain score. (L=R)</w:delText>
        </w:r>
      </w:del>
    </w:p>
    <w:p w14:paraId="1E0C4D0D" w14:textId="0FD1DCE5" w:rsidR="00EA5750" w:rsidRPr="003D018C" w:rsidDel="001E624D" w:rsidRDefault="002029A7" w:rsidP="001E624D">
      <w:pPr>
        <w:rPr>
          <w:del w:id="1079" w:author="Kayleigh" w:date="2016-10-19T15:13:00Z"/>
          <w:rFonts w:ascii="Times New Roman" w:hAnsi="Times New Roman" w:cs="Times New Roman"/>
        </w:rPr>
      </w:pPr>
      <w:del w:id="1080" w:author="Kayleigh" w:date="2016-10-19T15:13:00Z">
        <w:r w:rsidRPr="003D018C" w:rsidDel="001E624D">
          <w:rPr>
            <w:rFonts w:ascii="Times New Roman" w:hAnsi="Times New Roman" w:cs="Times New Roman"/>
          </w:rPr>
          <w:br w:type="page"/>
        </w:r>
      </w:del>
    </w:p>
    <w:p w14:paraId="58F4A5F1" w14:textId="0114098C" w:rsidR="00EA5750" w:rsidRPr="003D018C" w:rsidDel="001E624D" w:rsidRDefault="00EA5750" w:rsidP="001E624D">
      <w:pPr>
        <w:rPr>
          <w:del w:id="1081" w:author="Kayleigh" w:date="2016-10-19T15:13:00Z"/>
          <w:rFonts w:ascii="Times New Roman" w:hAnsi="Times New Roman" w:cs="Times New Roman"/>
        </w:rPr>
      </w:pPr>
    </w:p>
    <w:p w14:paraId="3C8EED8F" w14:textId="2A0A394E" w:rsidR="005B243C" w:rsidRPr="003D018C" w:rsidDel="001E624D" w:rsidRDefault="005B243C" w:rsidP="001E624D">
      <w:pPr>
        <w:rPr>
          <w:del w:id="1082" w:author="Kayleigh" w:date="2016-10-19T15:13:00Z"/>
          <w:rFonts w:ascii="Times New Roman" w:hAnsi="Times New Roman" w:cs="Times New Roman"/>
        </w:rPr>
      </w:pPr>
      <w:del w:id="1083" w:author="Kayleigh" w:date="2016-10-19T15:13:00Z">
        <w:r w:rsidRPr="003D018C" w:rsidDel="001E624D">
          <w:rPr>
            <w:rFonts w:ascii="Times New Roman" w:hAnsi="Times New Roman" w:cs="Times New Roman"/>
          </w:rPr>
          <w:delText xml:space="preserve">A) </w:delText>
        </w:r>
        <w:r w:rsidR="005A7852" w:rsidRPr="003D018C" w:rsidDel="001E624D">
          <w:rPr>
            <w:rFonts w:ascii="Times New Roman" w:hAnsi="Times New Roman" w:cs="Times New Roman"/>
            <w:noProof/>
          </w:rPr>
          <w:drawing>
            <wp:inline distT="0" distB="0" distL="0" distR="0" wp14:anchorId="011C75BE" wp14:editId="3BDDBBF6">
              <wp:extent cx="1862191" cy="3163084"/>
              <wp:effectExtent l="0" t="0" r="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_June14.png"/>
                      <pic:cNvPicPr/>
                    </pic:nvPicPr>
                    <pic:blipFill>
                      <a:blip r:embed="rId36">
                        <a:extLst>
                          <a:ext uri="{28A0092B-C50C-407E-A947-70E740481C1C}">
                            <a14:useLocalDpi xmlns:a14="http://schemas.microsoft.com/office/drawing/2010/main" val="0"/>
                          </a:ext>
                        </a:extLst>
                      </a:blip>
                      <a:stretch>
                        <a:fillRect/>
                      </a:stretch>
                    </pic:blipFill>
                    <pic:spPr>
                      <a:xfrm>
                        <a:off x="0" y="0"/>
                        <a:ext cx="1862380" cy="3163406"/>
                      </a:xfrm>
                      <a:prstGeom prst="rect">
                        <a:avLst/>
                      </a:prstGeom>
                    </pic:spPr>
                  </pic:pic>
                </a:graphicData>
              </a:graphic>
            </wp:inline>
          </w:drawing>
        </w:r>
        <w:r w:rsidR="00EA5750" w:rsidRPr="003D018C" w:rsidDel="001E624D">
          <w:rPr>
            <w:rFonts w:ascii="Times New Roman" w:hAnsi="Times New Roman" w:cs="Times New Roman"/>
          </w:rPr>
          <w:delText xml:space="preserve"> B)</w:delText>
        </w:r>
        <w:r w:rsidR="005A7852" w:rsidRPr="003D018C" w:rsidDel="001E624D">
          <w:rPr>
            <w:rFonts w:ascii="Times New Roman" w:hAnsi="Times New Roman" w:cs="Times New Roman"/>
            <w:noProof/>
          </w:rPr>
          <w:drawing>
            <wp:inline distT="0" distB="0" distL="0" distR="0" wp14:anchorId="4480A037" wp14:editId="158F26BD">
              <wp:extent cx="1864760" cy="319221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_June14.png"/>
                      <pic:cNvPicPr/>
                    </pic:nvPicPr>
                    <pic:blipFill>
                      <a:blip r:embed="rId37">
                        <a:extLst>
                          <a:ext uri="{28A0092B-C50C-407E-A947-70E740481C1C}">
                            <a14:useLocalDpi xmlns:a14="http://schemas.microsoft.com/office/drawing/2010/main" val="0"/>
                          </a:ext>
                        </a:extLst>
                      </a:blip>
                      <a:stretch>
                        <a:fillRect/>
                      </a:stretch>
                    </pic:blipFill>
                    <pic:spPr>
                      <a:xfrm>
                        <a:off x="0" y="0"/>
                        <a:ext cx="1866264" cy="3194791"/>
                      </a:xfrm>
                      <a:prstGeom prst="rect">
                        <a:avLst/>
                      </a:prstGeom>
                    </pic:spPr>
                  </pic:pic>
                </a:graphicData>
              </a:graphic>
            </wp:inline>
          </w:drawing>
        </w:r>
      </w:del>
    </w:p>
    <w:p w14:paraId="523C6D13" w14:textId="618830E0" w:rsidR="0004564C" w:rsidRPr="003D018C" w:rsidDel="001E624D" w:rsidRDefault="00930B9E" w:rsidP="001E624D">
      <w:pPr>
        <w:rPr>
          <w:del w:id="1084" w:author="Kayleigh" w:date="2016-10-19T15:13:00Z"/>
          <w:rFonts w:ascii="Times New Roman" w:hAnsi="Times New Roman" w:cs="Times New Roman"/>
          <w:noProof/>
        </w:rPr>
      </w:pPr>
      <w:del w:id="1085" w:author="Kayleigh" w:date="2016-10-19T15:13:00Z">
        <w:r w:rsidRPr="00521F52" w:rsidDel="001E624D">
          <w:rPr>
            <w:rFonts w:ascii="Times New Roman" w:hAnsi="Times New Roman" w:cs="Times New Roman"/>
            <w:noProof/>
          </w:rPr>
          <w:delText xml:space="preserve">Figure </w:delText>
        </w:r>
        <w:r w:rsidR="001E6B58" w:rsidRPr="00265462" w:rsidDel="001E624D">
          <w:rPr>
            <w:rFonts w:ascii="Times New Roman" w:hAnsi="Times New Roman" w:cs="Times New Roman"/>
            <w:noProof/>
          </w:rPr>
          <w:delText>5</w:delText>
        </w:r>
        <w:r w:rsidR="005B243C" w:rsidRPr="003D018C" w:rsidDel="001E624D">
          <w:rPr>
            <w:rFonts w:ascii="Times New Roman" w:hAnsi="Times New Roman" w:cs="Times New Roman"/>
            <w:noProof/>
          </w:rPr>
          <w:delText xml:space="preserve">. </w:delText>
        </w:r>
        <w:r w:rsidR="00535A61" w:rsidRPr="00521F52" w:rsidDel="001E624D">
          <w:rPr>
            <w:rFonts w:ascii="Times New Roman" w:hAnsi="Times New Roman" w:cs="Times New Roman"/>
            <w:noProof/>
          </w:rPr>
          <w:delText>Reading comprehension correlation</w:delText>
        </w:r>
        <w:r w:rsidR="005B243C" w:rsidRPr="00265462" w:rsidDel="001E624D">
          <w:rPr>
            <w:rFonts w:ascii="Times New Roman" w:hAnsi="Times New Roman" w:cs="Times New Roman"/>
            <w:noProof/>
          </w:rPr>
          <w:delText xml:space="preserve"> plots for</w:delText>
        </w:r>
        <w:r w:rsidR="00E7051B" w:rsidRPr="00265462" w:rsidDel="001E624D">
          <w:rPr>
            <w:rFonts w:ascii="Times New Roman" w:hAnsi="Times New Roman" w:cs="Times New Roman"/>
            <w:noProof/>
          </w:rPr>
          <w:delText xml:space="preserve"> the</w:delText>
        </w:r>
        <w:r w:rsidR="005B243C" w:rsidRPr="00C9316F" w:rsidDel="001E624D">
          <w:rPr>
            <w:rFonts w:ascii="Times New Roman" w:hAnsi="Times New Roman" w:cs="Times New Roman"/>
            <w:noProof/>
          </w:rPr>
          <w:delText xml:space="preserve"> Behavioral PLS.</w:delText>
        </w:r>
        <w:r w:rsidR="005A7852" w:rsidRPr="00C9316F" w:rsidDel="001E624D">
          <w:rPr>
            <w:rFonts w:ascii="Times New Roman" w:hAnsi="Times New Roman" w:cs="Times New Roman"/>
            <w:noProof/>
          </w:rPr>
          <w:delText xml:space="preserve"> Both plots show error bars which correspond to 95% CIs from bootstrapping.</w:delText>
        </w:r>
        <w:r w:rsidR="005B243C" w:rsidRPr="003D018C" w:rsidDel="001E624D">
          <w:rPr>
            <w:rFonts w:ascii="Times New Roman" w:hAnsi="Times New Roman" w:cs="Times New Roman"/>
            <w:noProof/>
          </w:rPr>
          <w:delText xml:space="preserve"> A) </w:delText>
        </w:r>
        <w:r w:rsidR="00535A61" w:rsidRPr="003D018C" w:rsidDel="001E624D">
          <w:rPr>
            <w:rFonts w:ascii="Times New Roman" w:hAnsi="Times New Roman" w:cs="Times New Roman"/>
            <w:noProof/>
          </w:rPr>
          <w:delText xml:space="preserve">Reading comprehension correlation </w:delText>
        </w:r>
        <w:r w:rsidR="005B243C" w:rsidRPr="003D018C" w:rsidDel="001E624D">
          <w:rPr>
            <w:rFonts w:ascii="Times New Roman" w:hAnsi="Times New Roman" w:cs="Times New Roman"/>
            <w:noProof/>
          </w:rPr>
          <w:delText xml:space="preserve">plot </w:delText>
        </w:r>
        <w:r w:rsidR="00E7051B" w:rsidRPr="003D018C" w:rsidDel="001E624D">
          <w:rPr>
            <w:rFonts w:ascii="Times New Roman" w:hAnsi="Times New Roman" w:cs="Times New Roman"/>
            <w:noProof/>
          </w:rPr>
          <w:delText xml:space="preserve">within the </w:delText>
        </w:r>
        <w:r w:rsidR="005B243C" w:rsidRPr="003D018C" w:rsidDel="001E624D">
          <w:rPr>
            <w:rFonts w:ascii="Times New Roman" w:hAnsi="Times New Roman" w:cs="Times New Roman"/>
            <w:noProof/>
          </w:rPr>
          <w:delText>passage task</w:delText>
        </w:r>
        <w:r w:rsidR="005A7852" w:rsidRPr="003D018C" w:rsidDel="001E624D">
          <w:rPr>
            <w:rFonts w:ascii="Times New Roman" w:hAnsi="Times New Roman" w:cs="Times New Roman"/>
            <w:noProof/>
          </w:rPr>
          <w:delText>.</w:delText>
        </w:r>
        <w:r w:rsidR="005B243C" w:rsidRPr="003D018C" w:rsidDel="001E624D">
          <w:rPr>
            <w:rFonts w:ascii="Times New Roman" w:hAnsi="Times New Roman" w:cs="Times New Roman"/>
            <w:noProof/>
          </w:rPr>
          <w:delText xml:space="preserve"> B) </w:delText>
        </w:r>
        <w:r w:rsidR="00535A61" w:rsidRPr="003D018C" w:rsidDel="001E624D">
          <w:rPr>
            <w:rFonts w:ascii="Times New Roman" w:hAnsi="Times New Roman" w:cs="Times New Roman"/>
            <w:noProof/>
          </w:rPr>
          <w:delText xml:space="preserve">Reading comprehension correlation </w:delText>
        </w:r>
        <w:r w:rsidR="005B243C" w:rsidRPr="003D018C" w:rsidDel="001E624D">
          <w:rPr>
            <w:rFonts w:ascii="Times New Roman" w:hAnsi="Times New Roman" w:cs="Times New Roman"/>
            <w:noProof/>
          </w:rPr>
          <w:delText xml:space="preserve">plot for </w:delText>
        </w:r>
        <w:r w:rsidR="00E7051B" w:rsidRPr="003D018C" w:rsidDel="001E624D">
          <w:rPr>
            <w:rFonts w:ascii="Times New Roman" w:hAnsi="Times New Roman" w:cs="Times New Roman"/>
            <w:noProof/>
          </w:rPr>
          <w:delText>print conditions across passage and word tasks</w:delText>
        </w:r>
        <w:r w:rsidR="005A7852" w:rsidRPr="003D018C" w:rsidDel="001E624D">
          <w:rPr>
            <w:rFonts w:ascii="Times New Roman" w:hAnsi="Times New Roman" w:cs="Times New Roman"/>
            <w:noProof/>
          </w:rPr>
          <w:delText>.</w:delText>
        </w:r>
      </w:del>
    </w:p>
    <w:p w14:paraId="733161D8" w14:textId="4F904EE0" w:rsidR="005B243C" w:rsidRPr="003D018C" w:rsidDel="001E624D" w:rsidRDefault="0004564C" w:rsidP="001E624D">
      <w:pPr>
        <w:rPr>
          <w:del w:id="1086" w:author="Kayleigh" w:date="2016-10-19T15:13:00Z"/>
          <w:rFonts w:ascii="Times New Roman" w:hAnsi="Times New Roman" w:cs="Times New Roman"/>
          <w:noProof/>
        </w:rPr>
      </w:pPr>
      <w:del w:id="1087" w:author="Kayleigh" w:date="2016-10-19T15:13:00Z">
        <w:r w:rsidRPr="003D018C" w:rsidDel="001E624D">
          <w:rPr>
            <w:rFonts w:ascii="Times New Roman" w:hAnsi="Times New Roman" w:cs="Times New Roman"/>
            <w:noProof/>
          </w:rPr>
          <w:br w:type="page"/>
        </w:r>
      </w:del>
    </w:p>
    <w:p w14:paraId="4883838B" w14:textId="120AB46A" w:rsidR="005B243C" w:rsidRPr="003D018C" w:rsidDel="001E624D" w:rsidRDefault="00912D0E" w:rsidP="001E624D">
      <w:pPr>
        <w:rPr>
          <w:del w:id="1088" w:author="Kayleigh" w:date="2016-10-19T15:13:00Z"/>
          <w:rFonts w:ascii="Times New Roman" w:hAnsi="Times New Roman" w:cs="Times New Roman"/>
        </w:rPr>
      </w:pPr>
      <w:del w:id="1089" w:author="Kayleigh" w:date="2016-10-19T15:13:00Z">
        <w:r w:rsidRPr="003D018C" w:rsidDel="001E624D">
          <w:rPr>
            <w:rFonts w:ascii="Times New Roman" w:hAnsi="Times New Roman" w:cs="Times New Roman"/>
            <w:noProof/>
          </w:rPr>
          <w:drawing>
            <wp:inline distT="0" distB="0" distL="0" distR="0" wp14:anchorId="2FCDE273" wp14:editId="08751BB0">
              <wp:extent cx="5943600" cy="5633720"/>
              <wp:effectExtent l="0" t="0" r="0" b="5080"/>
              <wp:docPr id="1" name="Picture 1" descr="a40p4:PLS:ForPublication:New_Sign_LVs_Jan4:StoryL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40p4:PLS:ForPublication:New_Sign_LVs_Jan4:StoryLv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633720"/>
                      </a:xfrm>
                      <a:prstGeom prst="rect">
                        <a:avLst/>
                      </a:prstGeom>
                      <a:noFill/>
                      <a:ln>
                        <a:noFill/>
                      </a:ln>
                    </pic:spPr>
                  </pic:pic>
                </a:graphicData>
              </a:graphic>
            </wp:inline>
          </w:drawing>
        </w:r>
      </w:del>
    </w:p>
    <w:p w14:paraId="785A50DF" w14:textId="07B20078" w:rsidR="0004564C" w:rsidRPr="003D018C" w:rsidDel="001E624D" w:rsidRDefault="00930B9E" w:rsidP="001E624D">
      <w:pPr>
        <w:rPr>
          <w:del w:id="1090" w:author="Kayleigh" w:date="2016-10-19T15:13:00Z"/>
          <w:rFonts w:ascii="Times New Roman" w:hAnsi="Times New Roman" w:cs="Times New Roman"/>
          <w:noProof/>
        </w:rPr>
      </w:pPr>
      <w:del w:id="1091" w:author="Kayleigh" w:date="2016-10-19T15:13:00Z">
        <w:r w:rsidRPr="00521F52" w:rsidDel="001E624D">
          <w:rPr>
            <w:rFonts w:ascii="Times New Roman" w:hAnsi="Times New Roman" w:cs="Times New Roman"/>
          </w:rPr>
          <w:delText xml:space="preserve">Figure </w:delText>
        </w:r>
        <w:r w:rsidR="001E6B58" w:rsidRPr="00265462" w:rsidDel="001E624D">
          <w:rPr>
            <w:rFonts w:ascii="Times New Roman" w:hAnsi="Times New Roman" w:cs="Times New Roman"/>
          </w:rPr>
          <w:delText>6</w:delText>
        </w:r>
        <w:r w:rsidR="0004564C" w:rsidRPr="00265462" w:rsidDel="001E624D">
          <w:rPr>
            <w:rFonts w:ascii="Times New Roman" w:hAnsi="Times New Roman" w:cs="Times New Roman"/>
          </w:rPr>
          <w:delText xml:space="preserve">. </w:delText>
        </w:r>
        <w:r w:rsidR="00A12CD7" w:rsidRPr="00C9316F" w:rsidDel="001E624D">
          <w:rPr>
            <w:rFonts w:ascii="Times New Roman" w:hAnsi="Times New Roman" w:cs="Times New Roman"/>
          </w:rPr>
          <w:delText xml:space="preserve">Bootstrap ratio plot </w:delText>
        </w:r>
        <w:r w:rsidR="0004564C" w:rsidRPr="00C9316F" w:rsidDel="001E624D">
          <w:rPr>
            <w:rFonts w:ascii="Times New Roman" w:hAnsi="Times New Roman" w:cs="Times New Roman"/>
          </w:rPr>
          <w:delText xml:space="preserve">from first behavioral PLS relating brain activation in </w:delText>
        </w:r>
        <w:r w:rsidR="0070159E" w:rsidRPr="003D018C" w:rsidDel="001E624D">
          <w:rPr>
            <w:rFonts w:ascii="Times New Roman" w:hAnsi="Times New Roman" w:cs="Times New Roman"/>
          </w:rPr>
          <w:delText>spoken</w:delText>
        </w:r>
        <w:r w:rsidR="0004564C" w:rsidRPr="003D018C" w:rsidDel="001E624D">
          <w:rPr>
            <w:rFonts w:ascii="Times New Roman" w:hAnsi="Times New Roman" w:cs="Times New Roman"/>
          </w:rPr>
          <w:delText xml:space="preserve"> and </w:delText>
        </w:r>
        <w:r w:rsidR="00E7051B" w:rsidRPr="003D018C" w:rsidDel="001E624D">
          <w:rPr>
            <w:rFonts w:ascii="Times New Roman" w:hAnsi="Times New Roman" w:cs="Times New Roman"/>
          </w:rPr>
          <w:delText>printed</w:delText>
        </w:r>
        <w:r w:rsidR="0004564C" w:rsidRPr="003D018C" w:rsidDel="001E624D">
          <w:rPr>
            <w:rFonts w:ascii="Times New Roman" w:hAnsi="Times New Roman" w:cs="Times New Roman"/>
          </w:rPr>
          <w:delText xml:space="preserve"> </w:delText>
        </w:r>
        <w:r w:rsidR="003C6035" w:rsidRPr="003D018C" w:rsidDel="001E624D">
          <w:rPr>
            <w:rFonts w:ascii="Times New Roman" w:hAnsi="Times New Roman" w:cs="Times New Roman"/>
          </w:rPr>
          <w:delText>passage</w:delText>
        </w:r>
        <w:r w:rsidR="0004564C" w:rsidRPr="003D018C" w:rsidDel="001E624D">
          <w:rPr>
            <w:rFonts w:ascii="Times New Roman" w:hAnsi="Times New Roman" w:cs="Times New Roman"/>
          </w:rPr>
          <w:delText xml:space="preserve"> task to reading comprehension. For bot</w:delText>
        </w:r>
        <w:r w:rsidR="003C6035" w:rsidRPr="003D018C" w:rsidDel="001E624D">
          <w:rPr>
            <w:rFonts w:ascii="Times New Roman" w:hAnsi="Times New Roman" w:cs="Times New Roman"/>
          </w:rPr>
          <w:delText>h conditions, areas in red are positively</w:delText>
        </w:r>
        <w:r w:rsidR="0004564C" w:rsidRPr="003D018C" w:rsidDel="001E624D">
          <w:rPr>
            <w:rFonts w:ascii="Times New Roman" w:hAnsi="Times New Roman" w:cs="Times New Roman"/>
          </w:rPr>
          <w:delText xml:space="preserve"> correlated with reading comprehension, and areas in blue are </w:delText>
        </w:r>
        <w:r w:rsidR="003C6035" w:rsidRPr="003D018C" w:rsidDel="001E624D">
          <w:rPr>
            <w:rFonts w:ascii="Times New Roman" w:hAnsi="Times New Roman" w:cs="Times New Roman"/>
          </w:rPr>
          <w:delText>negatively</w:delText>
        </w:r>
        <w:r w:rsidR="0004564C" w:rsidRPr="003D018C" w:rsidDel="001E624D">
          <w:rPr>
            <w:rFonts w:ascii="Times New Roman" w:hAnsi="Times New Roman" w:cs="Times New Roman"/>
          </w:rPr>
          <w:delText xml:space="preserve"> correlated with reading comprehension.</w:delText>
        </w:r>
        <w:r w:rsidR="0004564C" w:rsidRPr="003D018C" w:rsidDel="001E624D">
          <w:rPr>
            <w:rFonts w:ascii="Times New Roman" w:hAnsi="Times New Roman" w:cs="Times New Roman"/>
            <w:noProof/>
          </w:rPr>
          <w:delText xml:space="preserve"> Images are presented in radiological convention (L=R</w:delText>
        </w:r>
        <w:r w:rsidR="00912D0E" w:rsidRPr="003D018C" w:rsidDel="001E624D">
          <w:rPr>
            <w:rFonts w:ascii="Times New Roman" w:hAnsi="Times New Roman" w:cs="Times New Roman"/>
            <w:noProof/>
          </w:rPr>
          <w:delText>, image in top left corner is at z=19, displaying every third slice</w:delText>
        </w:r>
        <w:r w:rsidR="0004564C" w:rsidRPr="003D018C" w:rsidDel="001E624D">
          <w:rPr>
            <w:rFonts w:ascii="Times New Roman" w:hAnsi="Times New Roman" w:cs="Times New Roman"/>
            <w:noProof/>
          </w:rPr>
          <w:delText>).</w:delText>
        </w:r>
      </w:del>
    </w:p>
    <w:p w14:paraId="3BDD7200" w14:textId="52C8A9C0" w:rsidR="0004564C" w:rsidRPr="003D018C" w:rsidDel="001E624D" w:rsidRDefault="0004564C" w:rsidP="001E624D">
      <w:pPr>
        <w:rPr>
          <w:del w:id="1092" w:author="Kayleigh" w:date="2016-10-19T15:13:00Z"/>
          <w:rFonts w:ascii="Times New Roman" w:hAnsi="Times New Roman" w:cs="Times New Roman"/>
          <w:noProof/>
        </w:rPr>
      </w:pPr>
      <w:del w:id="1093" w:author="Kayleigh" w:date="2016-10-19T15:13:00Z">
        <w:r w:rsidRPr="003D018C" w:rsidDel="001E624D">
          <w:rPr>
            <w:rFonts w:ascii="Times New Roman" w:hAnsi="Times New Roman" w:cs="Times New Roman"/>
            <w:noProof/>
          </w:rPr>
          <w:br w:type="page"/>
        </w:r>
      </w:del>
    </w:p>
    <w:p w14:paraId="396B2E8F" w14:textId="618CEDC5" w:rsidR="0004564C" w:rsidRPr="003D018C" w:rsidDel="001E624D" w:rsidRDefault="00912D0E" w:rsidP="001E624D">
      <w:pPr>
        <w:rPr>
          <w:del w:id="1094" w:author="Kayleigh" w:date="2016-10-19T15:13:00Z"/>
          <w:rFonts w:ascii="Times New Roman" w:hAnsi="Times New Roman" w:cs="Times New Roman"/>
        </w:rPr>
      </w:pPr>
      <w:del w:id="1095" w:author="Kayleigh" w:date="2016-10-19T15:13:00Z">
        <w:r w:rsidRPr="003D018C" w:rsidDel="001E624D">
          <w:rPr>
            <w:rFonts w:ascii="Times New Roman" w:hAnsi="Times New Roman" w:cs="Times New Roman"/>
            <w:noProof/>
          </w:rPr>
          <w:drawing>
            <wp:inline distT="0" distB="0" distL="0" distR="0" wp14:anchorId="0FB3F479" wp14:editId="05B68F04">
              <wp:extent cx="5943600" cy="5633720"/>
              <wp:effectExtent l="0" t="0" r="0" b="5080"/>
              <wp:docPr id="2" name="Picture 2" descr="a40p4:PLS:ForPublication:New_Sign_LVs_Jan4:REAL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0p4:PLS:ForPublication:New_Sign_LVs_Jan4:REALPRI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633720"/>
                      </a:xfrm>
                      <a:prstGeom prst="rect">
                        <a:avLst/>
                      </a:prstGeom>
                      <a:noFill/>
                      <a:ln>
                        <a:noFill/>
                      </a:ln>
                    </pic:spPr>
                  </pic:pic>
                </a:graphicData>
              </a:graphic>
            </wp:inline>
          </w:drawing>
        </w:r>
      </w:del>
    </w:p>
    <w:p w14:paraId="5FE60581" w14:textId="69BA8AA8" w:rsidR="0004564C" w:rsidRPr="003D018C" w:rsidDel="001E624D" w:rsidRDefault="0004564C" w:rsidP="001E624D">
      <w:pPr>
        <w:rPr>
          <w:del w:id="1096" w:author="Kayleigh" w:date="2016-10-19T15:13:00Z"/>
          <w:rFonts w:ascii="Times New Roman" w:hAnsi="Times New Roman" w:cs="Times New Roman"/>
          <w:noProof/>
        </w:rPr>
      </w:pPr>
      <w:del w:id="1097" w:author="Kayleigh" w:date="2016-10-19T15:13:00Z">
        <w:r w:rsidRPr="00521F52" w:rsidDel="001E624D">
          <w:rPr>
            <w:rFonts w:ascii="Times New Roman" w:hAnsi="Times New Roman" w:cs="Times New Roman"/>
          </w:rPr>
          <w:delText>Figure</w:delText>
        </w:r>
        <w:r w:rsidR="00930B9E" w:rsidRPr="003D018C" w:rsidDel="001E624D">
          <w:rPr>
            <w:rFonts w:ascii="Times New Roman" w:hAnsi="Times New Roman" w:cs="Times New Roman"/>
          </w:rPr>
          <w:delText xml:space="preserve"> </w:delText>
        </w:r>
        <w:r w:rsidR="001E6B58" w:rsidRPr="00521F52" w:rsidDel="001E624D">
          <w:rPr>
            <w:rFonts w:ascii="Times New Roman" w:hAnsi="Times New Roman" w:cs="Times New Roman"/>
          </w:rPr>
          <w:delText>7</w:delText>
        </w:r>
        <w:r w:rsidRPr="00265462" w:rsidDel="001E624D">
          <w:rPr>
            <w:rFonts w:ascii="Times New Roman" w:hAnsi="Times New Roman" w:cs="Times New Roman"/>
          </w:rPr>
          <w:delText xml:space="preserve">. </w:delText>
        </w:r>
        <w:r w:rsidR="00A12CD7" w:rsidRPr="00265462" w:rsidDel="001E624D">
          <w:rPr>
            <w:rFonts w:ascii="Times New Roman" w:hAnsi="Times New Roman" w:cs="Times New Roman"/>
          </w:rPr>
          <w:delText xml:space="preserve">Bootstrap ratio plot </w:delText>
        </w:r>
        <w:r w:rsidRPr="00C9316F" w:rsidDel="001E624D">
          <w:rPr>
            <w:rFonts w:ascii="Times New Roman" w:hAnsi="Times New Roman" w:cs="Times New Roman"/>
          </w:rPr>
          <w:delText xml:space="preserve">from second behavioral PLS relating brain activation in </w:delText>
        </w:r>
        <w:r w:rsidR="00E7051B" w:rsidRPr="00C9316F" w:rsidDel="001E624D">
          <w:rPr>
            <w:rFonts w:ascii="Times New Roman" w:hAnsi="Times New Roman" w:cs="Times New Roman"/>
          </w:rPr>
          <w:delText>printed</w:delText>
        </w:r>
        <w:r w:rsidRPr="003D018C" w:rsidDel="001E624D">
          <w:rPr>
            <w:rFonts w:ascii="Times New Roman" w:hAnsi="Times New Roman" w:cs="Times New Roman"/>
          </w:rPr>
          <w:delText xml:space="preserve"> story task and printed word task to reading comprehension. For both conditions, areas in red are </w:delText>
        </w:r>
        <w:r w:rsidR="004F50FC" w:rsidRPr="003D018C" w:rsidDel="001E624D">
          <w:rPr>
            <w:rFonts w:ascii="Times New Roman" w:hAnsi="Times New Roman" w:cs="Times New Roman"/>
          </w:rPr>
          <w:delText>positively</w:delText>
        </w:r>
        <w:r w:rsidRPr="003D018C" w:rsidDel="001E624D">
          <w:rPr>
            <w:rFonts w:ascii="Times New Roman" w:hAnsi="Times New Roman" w:cs="Times New Roman"/>
          </w:rPr>
          <w:delText xml:space="preserve"> correlated with reading comprehension, and areas in blue are </w:delText>
        </w:r>
        <w:r w:rsidR="004F50FC" w:rsidRPr="003D018C" w:rsidDel="001E624D">
          <w:rPr>
            <w:rFonts w:ascii="Times New Roman" w:hAnsi="Times New Roman" w:cs="Times New Roman"/>
          </w:rPr>
          <w:delText>negatively</w:delText>
        </w:r>
        <w:r w:rsidRPr="003D018C" w:rsidDel="001E624D">
          <w:rPr>
            <w:rFonts w:ascii="Times New Roman" w:hAnsi="Times New Roman" w:cs="Times New Roman"/>
          </w:rPr>
          <w:delText xml:space="preserve"> correlated with reading comprehension.</w:delText>
        </w:r>
        <w:r w:rsidRPr="003D018C" w:rsidDel="001E624D">
          <w:rPr>
            <w:rFonts w:ascii="Times New Roman" w:hAnsi="Times New Roman" w:cs="Times New Roman"/>
            <w:noProof/>
          </w:rPr>
          <w:delText xml:space="preserve"> Images are presented in radiological convention (L=R</w:delText>
        </w:r>
        <w:r w:rsidR="00912D0E" w:rsidRPr="003D018C" w:rsidDel="001E624D">
          <w:rPr>
            <w:rFonts w:ascii="Times New Roman" w:hAnsi="Times New Roman" w:cs="Times New Roman"/>
            <w:noProof/>
          </w:rPr>
          <w:delText>, image in top left corner is at z=19, displaying every third slice</w:delText>
        </w:r>
        <w:r w:rsidRPr="003D018C" w:rsidDel="001E624D">
          <w:rPr>
            <w:rFonts w:ascii="Times New Roman" w:hAnsi="Times New Roman" w:cs="Times New Roman"/>
            <w:noProof/>
          </w:rPr>
          <w:delText>).</w:delText>
        </w:r>
      </w:del>
    </w:p>
    <w:p w14:paraId="166E12BD" w14:textId="78442022" w:rsidR="0004564C" w:rsidRPr="003D018C" w:rsidRDefault="0004564C" w:rsidP="001E624D">
      <w:pPr>
        <w:rPr>
          <w:rFonts w:ascii="Times New Roman" w:hAnsi="Times New Roman" w:cs="Times New Roman"/>
        </w:rPr>
      </w:pPr>
    </w:p>
    <w:sectPr w:rsidR="0004564C" w:rsidRPr="003D018C" w:rsidSect="00FB7BF6">
      <w:headerReference w:type="even" r:id="rId40"/>
      <w:headerReference w:type="default" r:id="rId41"/>
      <w:headerReference w:type="first" r:id="rId42"/>
      <w:pgSz w:w="12240" w:h="15840"/>
      <w:pgMar w:top="1440" w:right="1440" w:bottom="1440" w:left="1440" w:header="720" w:footer="720" w:gutter="0"/>
      <w:cols w:space="28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8" w:author="nicole landi" w:date="2016-10-18T18:44:00Z" w:initials="MOU">
    <w:p w14:paraId="3685E2E5" w14:textId="0CEAD9A1" w:rsidR="00895F21" w:rsidRDefault="00895F21">
      <w:pPr>
        <w:pStyle w:val="CommentText"/>
      </w:pPr>
      <w:r>
        <w:rPr>
          <w:rStyle w:val="CommentReference"/>
        </w:rPr>
        <w:annotationRef/>
      </w:r>
      <w:r>
        <w:t>Can we explain this better, without making it too long?</w:t>
      </w:r>
    </w:p>
  </w:comment>
  <w:comment w:id="95" w:author="nicole landi" w:date="2016-10-18T18:39:00Z" w:initials="MOU">
    <w:p w14:paraId="44C583C6" w14:textId="48896F4D" w:rsidR="00895F21" w:rsidRDefault="00895F21">
      <w:pPr>
        <w:pStyle w:val="CommentText"/>
      </w:pPr>
      <w:r>
        <w:rPr>
          <w:rStyle w:val="CommentReference"/>
        </w:rPr>
        <w:annotationRef/>
      </w:r>
      <w:r>
        <w:t>Spoken or printed – with each we need to indicate</w:t>
      </w:r>
    </w:p>
  </w:comment>
  <w:comment w:id="117" w:author="nicole landi" w:date="2016-10-18T18:40:00Z" w:initials="MOU">
    <w:p w14:paraId="14DE2A2A" w14:textId="682F86C7" w:rsidR="00895F21" w:rsidRDefault="00895F21">
      <w:pPr>
        <w:pStyle w:val="CommentText"/>
      </w:pPr>
      <w:r>
        <w:rPr>
          <w:rStyle w:val="CommentReference"/>
        </w:rPr>
        <w:annotationRef/>
      </w:r>
      <w:r>
        <w:t>This is just one study</w:t>
      </w:r>
    </w:p>
  </w:comment>
  <w:comment w:id="130" w:author="nicole landi" w:date="2016-10-18T18:40:00Z" w:initials="MOU">
    <w:p w14:paraId="5B7FB4F0" w14:textId="6CF740EA" w:rsidR="00895F21" w:rsidRDefault="00895F21">
      <w:pPr>
        <w:pStyle w:val="CommentText"/>
      </w:pPr>
      <w:r>
        <w:rPr>
          <w:rStyle w:val="CommentReference"/>
        </w:rPr>
        <w:annotationRef/>
      </w:r>
      <w:r>
        <w:t>Re-word?  More connectivity for what during what?</w:t>
      </w:r>
    </w:p>
  </w:comment>
  <w:comment w:id="118" w:author="nicole landi" w:date="2016-10-18T18:43:00Z" w:initials="MOU">
    <w:p w14:paraId="642F1741" w14:textId="1FB9D0A4" w:rsidR="00895F21" w:rsidRDefault="00895F21">
      <w:pPr>
        <w:pStyle w:val="CommentText"/>
      </w:pPr>
      <w:r>
        <w:rPr>
          <w:rStyle w:val="CommentReference"/>
        </w:rPr>
        <w:annotationRef/>
      </w:r>
      <w:r>
        <w:t xml:space="preserve">Any way to link </w:t>
      </w:r>
      <w:proofErr w:type="spellStart"/>
      <w:r>
        <w:t>hese</w:t>
      </w:r>
      <w:proofErr w:type="spellEnd"/>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685E2E5" w15:done="0"/>
  <w15:commentEx w15:paraId="44C583C6" w15:done="0"/>
  <w15:commentEx w15:paraId="14DE2A2A" w15:done="0"/>
  <w15:commentEx w15:paraId="5B7FB4F0" w15:done="0"/>
  <w15:commentEx w15:paraId="642F174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6AED57" w14:textId="77777777" w:rsidR="00895F21" w:rsidRDefault="00895F21" w:rsidP="00FB7BF6">
      <w:r>
        <w:separator/>
      </w:r>
    </w:p>
  </w:endnote>
  <w:endnote w:type="continuationSeparator" w:id="0">
    <w:p w14:paraId="341333DD" w14:textId="77777777" w:rsidR="00895F21" w:rsidRDefault="00895F21" w:rsidP="00FB7B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Unicode MS">
    <w:panose1 w:val="020B06040202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E95CD0" w14:textId="77777777" w:rsidR="00895F21" w:rsidRDefault="00895F21" w:rsidP="00FB7BF6">
      <w:r>
        <w:separator/>
      </w:r>
    </w:p>
  </w:footnote>
  <w:footnote w:type="continuationSeparator" w:id="0">
    <w:p w14:paraId="4208A210" w14:textId="77777777" w:rsidR="00895F21" w:rsidRDefault="00895F21" w:rsidP="00FB7BF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EA12D" w14:textId="77777777" w:rsidR="00895F21" w:rsidRDefault="00895F21" w:rsidP="00CA776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EAA15F1" w14:textId="77777777" w:rsidR="00895F21" w:rsidRDefault="00895F21" w:rsidP="00FB7BF6">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BBA9A2" w14:textId="77777777" w:rsidR="00895F21" w:rsidRPr="00FB7BF6" w:rsidRDefault="00895F21" w:rsidP="00FB7BF6">
    <w:pPr>
      <w:pStyle w:val="Header"/>
      <w:framePr w:wrap="around" w:vAnchor="text" w:hAnchor="page" w:x="10621" w:y="1"/>
      <w:rPr>
        <w:rStyle w:val="PageNumber"/>
        <w:rFonts w:ascii="Times New Roman" w:hAnsi="Times New Roman" w:cs="Times New Roman"/>
      </w:rPr>
    </w:pPr>
    <w:r w:rsidRPr="00FB7BF6">
      <w:rPr>
        <w:rStyle w:val="PageNumber"/>
        <w:rFonts w:ascii="Times New Roman" w:hAnsi="Times New Roman" w:cs="Times New Roman"/>
      </w:rPr>
      <w:fldChar w:fldCharType="begin"/>
    </w:r>
    <w:r w:rsidRPr="00FB7BF6">
      <w:rPr>
        <w:rStyle w:val="PageNumber"/>
        <w:rFonts w:ascii="Times New Roman" w:hAnsi="Times New Roman" w:cs="Times New Roman"/>
      </w:rPr>
      <w:instrText xml:space="preserve">PAGE  </w:instrText>
    </w:r>
    <w:r w:rsidRPr="00FB7BF6">
      <w:rPr>
        <w:rStyle w:val="PageNumber"/>
        <w:rFonts w:ascii="Times New Roman" w:hAnsi="Times New Roman" w:cs="Times New Roman"/>
      </w:rPr>
      <w:fldChar w:fldCharType="separate"/>
    </w:r>
    <w:r w:rsidR="001E624D">
      <w:rPr>
        <w:rStyle w:val="PageNumber"/>
        <w:rFonts w:ascii="Times New Roman" w:hAnsi="Times New Roman" w:cs="Times New Roman"/>
        <w:noProof/>
      </w:rPr>
      <w:t>1</w:t>
    </w:r>
    <w:r w:rsidRPr="00FB7BF6">
      <w:rPr>
        <w:rStyle w:val="PageNumber"/>
        <w:rFonts w:ascii="Times New Roman" w:hAnsi="Times New Roman" w:cs="Times New Roman"/>
      </w:rPr>
      <w:fldChar w:fldCharType="end"/>
    </w:r>
  </w:p>
  <w:p w14:paraId="0C67B293" w14:textId="77777777" w:rsidR="00895F21" w:rsidRPr="00FB7BF6" w:rsidRDefault="00895F21" w:rsidP="00FB7BF6">
    <w:pPr>
      <w:pStyle w:val="Header"/>
      <w:ind w:right="360"/>
      <w:rPr>
        <w:rFonts w:ascii="Times New Roman" w:hAnsi="Times New Roman" w:cs="Times New Roman"/>
      </w:rPr>
    </w:pPr>
    <w:r>
      <w:rPr>
        <w:rFonts w:ascii="Times New Roman" w:hAnsi="Times New Roman" w:cs="Times New Roman"/>
      </w:rPr>
      <w:t>NETWORKS FOR COMPREHENSION</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A6B618" w14:textId="77777777" w:rsidR="00895F21" w:rsidRDefault="00895F21" w:rsidP="00CA776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5A49D4D" w14:textId="77777777" w:rsidR="00895F21" w:rsidRPr="00FB7BF6" w:rsidRDefault="00895F21" w:rsidP="00FB7BF6">
    <w:pPr>
      <w:pStyle w:val="Header"/>
      <w:ind w:right="360"/>
      <w:rPr>
        <w:rFonts w:ascii="Times New Roman" w:hAnsi="Times New Roman" w:cs="Times New Roman"/>
      </w:rPr>
    </w:pPr>
    <w:r w:rsidRPr="00FB7BF6">
      <w:rPr>
        <w:rFonts w:ascii="Times New Roman" w:hAnsi="Times New Roman" w:cs="Times New Roman"/>
      </w:rPr>
      <w:t>Running head: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DF523B"/>
    <w:multiLevelType w:val="multilevel"/>
    <w:tmpl w:val="D676E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C841E82"/>
    <w:multiLevelType w:val="hybridMultilevel"/>
    <w:tmpl w:val="459E3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BA30EE"/>
    <w:multiLevelType w:val="hybridMultilevel"/>
    <w:tmpl w:val="A7004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740E2F"/>
    <w:multiLevelType w:val="hybridMultilevel"/>
    <w:tmpl w:val="9F8AE6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B2F34EA"/>
    <w:multiLevelType w:val="hybridMultilevel"/>
    <w:tmpl w:val="2D3CD5D2"/>
    <w:lvl w:ilvl="0" w:tplc="ADD2DE98">
      <w:numFmt w:val="bullet"/>
      <w:lvlText w:val=""/>
      <w:lvlJc w:val="left"/>
      <w:pPr>
        <w:ind w:left="420" w:hanging="360"/>
      </w:pPr>
      <w:rPr>
        <w:rFonts w:ascii="Wingdings" w:eastAsiaTheme="minorEastAsia" w:hAnsi="Wingdings"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abstractNumId w:val="2"/>
  </w:num>
  <w:num w:numId="2">
    <w:abstractNumId w:val="1"/>
  </w:num>
  <w:num w:numId="3">
    <w:abstractNumId w:val="0"/>
  </w:num>
  <w:num w:numId="4">
    <w:abstractNumId w:val="3"/>
  </w:num>
  <w:num w:numId="5">
    <w:abstractNumId w:val="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cole landi">
    <w15:presenceInfo w15:providerId="None" w15:userId="nicole lan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5053"/>
    <w:rsid w:val="0000129F"/>
    <w:rsid w:val="000022B6"/>
    <w:rsid w:val="00002621"/>
    <w:rsid w:val="00005A84"/>
    <w:rsid w:val="00005EBD"/>
    <w:rsid w:val="00006068"/>
    <w:rsid w:val="00006DD3"/>
    <w:rsid w:val="00012D00"/>
    <w:rsid w:val="00015528"/>
    <w:rsid w:val="000155BB"/>
    <w:rsid w:val="000222A2"/>
    <w:rsid w:val="000268BC"/>
    <w:rsid w:val="00032026"/>
    <w:rsid w:val="00032314"/>
    <w:rsid w:val="00032783"/>
    <w:rsid w:val="000343A1"/>
    <w:rsid w:val="00034A0E"/>
    <w:rsid w:val="00035131"/>
    <w:rsid w:val="00044A3A"/>
    <w:rsid w:val="0004564C"/>
    <w:rsid w:val="000464FE"/>
    <w:rsid w:val="0005053F"/>
    <w:rsid w:val="00050D3D"/>
    <w:rsid w:val="00050D9D"/>
    <w:rsid w:val="0005401D"/>
    <w:rsid w:val="0005637C"/>
    <w:rsid w:val="000574C8"/>
    <w:rsid w:val="000667FF"/>
    <w:rsid w:val="0007217A"/>
    <w:rsid w:val="000829EE"/>
    <w:rsid w:val="00093957"/>
    <w:rsid w:val="00097857"/>
    <w:rsid w:val="000A144D"/>
    <w:rsid w:val="000B12FD"/>
    <w:rsid w:val="000B1F23"/>
    <w:rsid w:val="000C0875"/>
    <w:rsid w:val="000C1D63"/>
    <w:rsid w:val="000C219C"/>
    <w:rsid w:val="000D5368"/>
    <w:rsid w:val="000D6325"/>
    <w:rsid w:val="000E2A78"/>
    <w:rsid w:val="000E39BD"/>
    <w:rsid w:val="000E3EF6"/>
    <w:rsid w:val="000E5732"/>
    <w:rsid w:val="000F0DEF"/>
    <w:rsid w:val="000F596C"/>
    <w:rsid w:val="000F639E"/>
    <w:rsid w:val="000F6D8F"/>
    <w:rsid w:val="000F7C3F"/>
    <w:rsid w:val="00100A1F"/>
    <w:rsid w:val="001059E7"/>
    <w:rsid w:val="00107016"/>
    <w:rsid w:val="00107BCE"/>
    <w:rsid w:val="00116455"/>
    <w:rsid w:val="001168E0"/>
    <w:rsid w:val="00122560"/>
    <w:rsid w:val="00122E70"/>
    <w:rsid w:val="00124807"/>
    <w:rsid w:val="00126A0B"/>
    <w:rsid w:val="00132FEE"/>
    <w:rsid w:val="001356E1"/>
    <w:rsid w:val="00135ADB"/>
    <w:rsid w:val="00135FE3"/>
    <w:rsid w:val="00136077"/>
    <w:rsid w:val="001408BC"/>
    <w:rsid w:val="001410C4"/>
    <w:rsid w:val="00141CA3"/>
    <w:rsid w:val="001436BC"/>
    <w:rsid w:val="00143B10"/>
    <w:rsid w:val="00143EA2"/>
    <w:rsid w:val="00144675"/>
    <w:rsid w:val="001505E9"/>
    <w:rsid w:val="00150C75"/>
    <w:rsid w:val="0015542A"/>
    <w:rsid w:val="001557F4"/>
    <w:rsid w:val="00155ED7"/>
    <w:rsid w:val="00157166"/>
    <w:rsid w:val="0016005C"/>
    <w:rsid w:val="00160A9E"/>
    <w:rsid w:val="00160BF6"/>
    <w:rsid w:val="00161C84"/>
    <w:rsid w:val="001640CD"/>
    <w:rsid w:val="00164919"/>
    <w:rsid w:val="00177F1D"/>
    <w:rsid w:val="001805FB"/>
    <w:rsid w:val="001857AC"/>
    <w:rsid w:val="001872CE"/>
    <w:rsid w:val="00187ACB"/>
    <w:rsid w:val="00192A96"/>
    <w:rsid w:val="00195DF4"/>
    <w:rsid w:val="001A3555"/>
    <w:rsid w:val="001A7AAD"/>
    <w:rsid w:val="001B3B7C"/>
    <w:rsid w:val="001B513A"/>
    <w:rsid w:val="001B56E3"/>
    <w:rsid w:val="001C2D02"/>
    <w:rsid w:val="001C3953"/>
    <w:rsid w:val="001C5E75"/>
    <w:rsid w:val="001C627F"/>
    <w:rsid w:val="001C6288"/>
    <w:rsid w:val="001C7FA2"/>
    <w:rsid w:val="001D18D9"/>
    <w:rsid w:val="001D6B95"/>
    <w:rsid w:val="001E2AB3"/>
    <w:rsid w:val="001E624D"/>
    <w:rsid w:val="001E6B58"/>
    <w:rsid w:val="001E744D"/>
    <w:rsid w:val="001F0E5B"/>
    <w:rsid w:val="001F1B60"/>
    <w:rsid w:val="001F495D"/>
    <w:rsid w:val="001F5EA8"/>
    <w:rsid w:val="002001A4"/>
    <w:rsid w:val="002003CF"/>
    <w:rsid w:val="002029A7"/>
    <w:rsid w:val="002029C1"/>
    <w:rsid w:val="00202A6D"/>
    <w:rsid w:val="00202BA4"/>
    <w:rsid w:val="00203CA5"/>
    <w:rsid w:val="002114F8"/>
    <w:rsid w:val="00211C11"/>
    <w:rsid w:val="00211CCF"/>
    <w:rsid w:val="00212615"/>
    <w:rsid w:val="00214D2B"/>
    <w:rsid w:val="00215319"/>
    <w:rsid w:val="00215641"/>
    <w:rsid w:val="0021609E"/>
    <w:rsid w:val="00217CCA"/>
    <w:rsid w:val="002218C1"/>
    <w:rsid w:val="0023024F"/>
    <w:rsid w:val="00230626"/>
    <w:rsid w:val="00241F96"/>
    <w:rsid w:val="00241FEA"/>
    <w:rsid w:val="002431D9"/>
    <w:rsid w:val="002445AF"/>
    <w:rsid w:val="00247A12"/>
    <w:rsid w:val="00253EBE"/>
    <w:rsid w:val="002571EF"/>
    <w:rsid w:val="002575E0"/>
    <w:rsid w:val="00257803"/>
    <w:rsid w:val="002617C0"/>
    <w:rsid w:val="00262175"/>
    <w:rsid w:val="00265462"/>
    <w:rsid w:val="00273527"/>
    <w:rsid w:val="00275CAB"/>
    <w:rsid w:val="00276ABF"/>
    <w:rsid w:val="00277D2F"/>
    <w:rsid w:val="00282C5A"/>
    <w:rsid w:val="002903B2"/>
    <w:rsid w:val="00291013"/>
    <w:rsid w:val="00292264"/>
    <w:rsid w:val="0029311C"/>
    <w:rsid w:val="002960C8"/>
    <w:rsid w:val="002A4F88"/>
    <w:rsid w:val="002A7309"/>
    <w:rsid w:val="002B23FC"/>
    <w:rsid w:val="002B2589"/>
    <w:rsid w:val="002B5A2E"/>
    <w:rsid w:val="002B6FA4"/>
    <w:rsid w:val="002C187A"/>
    <w:rsid w:val="002D2A66"/>
    <w:rsid w:val="002D32D7"/>
    <w:rsid w:val="002D3B1A"/>
    <w:rsid w:val="002D4416"/>
    <w:rsid w:val="002D539A"/>
    <w:rsid w:val="002E1096"/>
    <w:rsid w:val="002E3E1B"/>
    <w:rsid w:val="002E443F"/>
    <w:rsid w:val="002E6A80"/>
    <w:rsid w:val="002F4154"/>
    <w:rsid w:val="002F7113"/>
    <w:rsid w:val="002F7E02"/>
    <w:rsid w:val="00300E19"/>
    <w:rsid w:val="00300E81"/>
    <w:rsid w:val="003015CE"/>
    <w:rsid w:val="003024E1"/>
    <w:rsid w:val="003049D2"/>
    <w:rsid w:val="00310A5B"/>
    <w:rsid w:val="00310AA5"/>
    <w:rsid w:val="003113C9"/>
    <w:rsid w:val="003139A4"/>
    <w:rsid w:val="003150EE"/>
    <w:rsid w:val="003174E0"/>
    <w:rsid w:val="00317A6C"/>
    <w:rsid w:val="00317CFD"/>
    <w:rsid w:val="003275AB"/>
    <w:rsid w:val="00332673"/>
    <w:rsid w:val="003412C4"/>
    <w:rsid w:val="00342E8D"/>
    <w:rsid w:val="00344B91"/>
    <w:rsid w:val="00345962"/>
    <w:rsid w:val="00347872"/>
    <w:rsid w:val="003527E4"/>
    <w:rsid w:val="00362229"/>
    <w:rsid w:val="003643F6"/>
    <w:rsid w:val="00364F87"/>
    <w:rsid w:val="00366145"/>
    <w:rsid w:val="0037567D"/>
    <w:rsid w:val="00380E8A"/>
    <w:rsid w:val="003823F5"/>
    <w:rsid w:val="00382D30"/>
    <w:rsid w:val="003836D1"/>
    <w:rsid w:val="0038585B"/>
    <w:rsid w:val="00385C9B"/>
    <w:rsid w:val="00391B7C"/>
    <w:rsid w:val="00393E0D"/>
    <w:rsid w:val="003A5144"/>
    <w:rsid w:val="003B14D6"/>
    <w:rsid w:val="003B6B4E"/>
    <w:rsid w:val="003B7F25"/>
    <w:rsid w:val="003C03B1"/>
    <w:rsid w:val="003C0924"/>
    <w:rsid w:val="003C1ADB"/>
    <w:rsid w:val="003C5085"/>
    <w:rsid w:val="003C6035"/>
    <w:rsid w:val="003D0127"/>
    <w:rsid w:val="003D018C"/>
    <w:rsid w:val="003D115B"/>
    <w:rsid w:val="003D3B7C"/>
    <w:rsid w:val="003D4653"/>
    <w:rsid w:val="003D6021"/>
    <w:rsid w:val="003E4979"/>
    <w:rsid w:val="003E63A5"/>
    <w:rsid w:val="003F0242"/>
    <w:rsid w:val="003F4662"/>
    <w:rsid w:val="00400D06"/>
    <w:rsid w:val="00404063"/>
    <w:rsid w:val="00405236"/>
    <w:rsid w:val="004062F9"/>
    <w:rsid w:val="00407588"/>
    <w:rsid w:val="00407824"/>
    <w:rsid w:val="0041138E"/>
    <w:rsid w:val="00412182"/>
    <w:rsid w:val="00412339"/>
    <w:rsid w:val="00412818"/>
    <w:rsid w:val="004129C0"/>
    <w:rsid w:val="004149A6"/>
    <w:rsid w:val="00415312"/>
    <w:rsid w:val="004206E1"/>
    <w:rsid w:val="0042420D"/>
    <w:rsid w:val="00426E50"/>
    <w:rsid w:val="00427D57"/>
    <w:rsid w:val="00431ACF"/>
    <w:rsid w:val="00432DDD"/>
    <w:rsid w:val="004440BB"/>
    <w:rsid w:val="00453406"/>
    <w:rsid w:val="00454780"/>
    <w:rsid w:val="0046293B"/>
    <w:rsid w:val="00466283"/>
    <w:rsid w:val="004704E5"/>
    <w:rsid w:val="00483760"/>
    <w:rsid w:val="00484D3D"/>
    <w:rsid w:val="00485BF6"/>
    <w:rsid w:val="00486841"/>
    <w:rsid w:val="00490136"/>
    <w:rsid w:val="00492736"/>
    <w:rsid w:val="004976F6"/>
    <w:rsid w:val="004A0241"/>
    <w:rsid w:val="004A0B55"/>
    <w:rsid w:val="004A0C9D"/>
    <w:rsid w:val="004A1B55"/>
    <w:rsid w:val="004A37B4"/>
    <w:rsid w:val="004B1406"/>
    <w:rsid w:val="004B2068"/>
    <w:rsid w:val="004B3FA0"/>
    <w:rsid w:val="004B588F"/>
    <w:rsid w:val="004B6E47"/>
    <w:rsid w:val="004C1E0E"/>
    <w:rsid w:val="004C4C77"/>
    <w:rsid w:val="004C7F25"/>
    <w:rsid w:val="004D07C3"/>
    <w:rsid w:val="004D0FEE"/>
    <w:rsid w:val="004D35CE"/>
    <w:rsid w:val="004D4775"/>
    <w:rsid w:val="004D4CFB"/>
    <w:rsid w:val="004D4D10"/>
    <w:rsid w:val="004D5C92"/>
    <w:rsid w:val="004E1615"/>
    <w:rsid w:val="004E54DC"/>
    <w:rsid w:val="004E7046"/>
    <w:rsid w:val="004E79F2"/>
    <w:rsid w:val="004F0503"/>
    <w:rsid w:val="004F50FC"/>
    <w:rsid w:val="004F61AE"/>
    <w:rsid w:val="0050209F"/>
    <w:rsid w:val="00507765"/>
    <w:rsid w:val="00507B25"/>
    <w:rsid w:val="005129AA"/>
    <w:rsid w:val="00513535"/>
    <w:rsid w:val="0051442E"/>
    <w:rsid w:val="00514D42"/>
    <w:rsid w:val="00521562"/>
    <w:rsid w:val="00521F52"/>
    <w:rsid w:val="00523AEE"/>
    <w:rsid w:val="005258CC"/>
    <w:rsid w:val="00530FA1"/>
    <w:rsid w:val="00535A61"/>
    <w:rsid w:val="005424EC"/>
    <w:rsid w:val="005444B3"/>
    <w:rsid w:val="00544B96"/>
    <w:rsid w:val="005465CD"/>
    <w:rsid w:val="00550746"/>
    <w:rsid w:val="00553C29"/>
    <w:rsid w:val="00554079"/>
    <w:rsid w:val="00556E70"/>
    <w:rsid w:val="005633A7"/>
    <w:rsid w:val="00565E2A"/>
    <w:rsid w:val="005674A7"/>
    <w:rsid w:val="00571E5A"/>
    <w:rsid w:val="0057420A"/>
    <w:rsid w:val="00577B34"/>
    <w:rsid w:val="00577DF2"/>
    <w:rsid w:val="00582332"/>
    <w:rsid w:val="005836C6"/>
    <w:rsid w:val="00595477"/>
    <w:rsid w:val="005A05CD"/>
    <w:rsid w:val="005A0849"/>
    <w:rsid w:val="005A2CB9"/>
    <w:rsid w:val="005A4506"/>
    <w:rsid w:val="005A7680"/>
    <w:rsid w:val="005A7852"/>
    <w:rsid w:val="005A7D19"/>
    <w:rsid w:val="005B0217"/>
    <w:rsid w:val="005B0231"/>
    <w:rsid w:val="005B243C"/>
    <w:rsid w:val="005B5816"/>
    <w:rsid w:val="005B7D6B"/>
    <w:rsid w:val="005C0B87"/>
    <w:rsid w:val="005C17E2"/>
    <w:rsid w:val="005C2475"/>
    <w:rsid w:val="005C650D"/>
    <w:rsid w:val="005D149E"/>
    <w:rsid w:val="005D245D"/>
    <w:rsid w:val="005D5A55"/>
    <w:rsid w:val="005D5C2F"/>
    <w:rsid w:val="005E0A61"/>
    <w:rsid w:val="005E6047"/>
    <w:rsid w:val="005F0311"/>
    <w:rsid w:val="005F1799"/>
    <w:rsid w:val="005F571C"/>
    <w:rsid w:val="005F596F"/>
    <w:rsid w:val="005F6094"/>
    <w:rsid w:val="00601538"/>
    <w:rsid w:val="006030BE"/>
    <w:rsid w:val="00606A54"/>
    <w:rsid w:val="006130F6"/>
    <w:rsid w:val="00615A8F"/>
    <w:rsid w:val="00616B80"/>
    <w:rsid w:val="00623A90"/>
    <w:rsid w:val="0062509E"/>
    <w:rsid w:val="00627635"/>
    <w:rsid w:val="00627BC3"/>
    <w:rsid w:val="00640C30"/>
    <w:rsid w:val="00641FA8"/>
    <w:rsid w:val="00643E8B"/>
    <w:rsid w:val="00645053"/>
    <w:rsid w:val="00645E6A"/>
    <w:rsid w:val="00646E4E"/>
    <w:rsid w:val="00652B96"/>
    <w:rsid w:val="0065752D"/>
    <w:rsid w:val="00663168"/>
    <w:rsid w:val="00666AB5"/>
    <w:rsid w:val="00666CD1"/>
    <w:rsid w:val="00671AB2"/>
    <w:rsid w:val="0067358A"/>
    <w:rsid w:val="00674E45"/>
    <w:rsid w:val="00684D6F"/>
    <w:rsid w:val="006857E3"/>
    <w:rsid w:val="00692713"/>
    <w:rsid w:val="00696836"/>
    <w:rsid w:val="006A065C"/>
    <w:rsid w:val="006A1CF1"/>
    <w:rsid w:val="006A736E"/>
    <w:rsid w:val="006A7C14"/>
    <w:rsid w:val="006B5B5A"/>
    <w:rsid w:val="006B6BA2"/>
    <w:rsid w:val="006B716B"/>
    <w:rsid w:val="006B7459"/>
    <w:rsid w:val="006C1513"/>
    <w:rsid w:val="006C27A5"/>
    <w:rsid w:val="006C3B21"/>
    <w:rsid w:val="006C4904"/>
    <w:rsid w:val="006C4BA9"/>
    <w:rsid w:val="006D4F77"/>
    <w:rsid w:val="006D5101"/>
    <w:rsid w:val="006D59FE"/>
    <w:rsid w:val="006D6C2D"/>
    <w:rsid w:val="006E02A3"/>
    <w:rsid w:val="006E60B5"/>
    <w:rsid w:val="006F012C"/>
    <w:rsid w:val="006F546A"/>
    <w:rsid w:val="006F76B5"/>
    <w:rsid w:val="0070159E"/>
    <w:rsid w:val="00701E70"/>
    <w:rsid w:val="007053D5"/>
    <w:rsid w:val="00706E9A"/>
    <w:rsid w:val="00707DD2"/>
    <w:rsid w:val="00711D72"/>
    <w:rsid w:val="0071453F"/>
    <w:rsid w:val="00720409"/>
    <w:rsid w:val="007204D6"/>
    <w:rsid w:val="0072098A"/>
    <w:rsid w:val="007266E0"/>
    <w:rsid w:val="00733357"/>
    <w:rsid w:val="0073699C"/>
    <w:rsid w:val="00736BC7"/>
    <w:rsid w:val="00737E1A"/>
    <w:rsid w:val="0074259F"/>
    <w:rsid w:val="007442FB"/>
    <w:rsid w:val="0074679C"/>
    <w:rsid w:val="007467AF"/>
    <w:rsid w:val="00752500"/>
    <w:rsid w:val="00754C27"/>
    <w:rsid w:val="00755092"/>
    <w:rsid w:val="007624CE"/>
    <w:rsid w:val="0076306F"/>
    <w:rsid w:val="00770F28"/>
    <w:rsid w:val="00771350"/>
    <w:rsid w:val="007755FC"/>
    <w:rsid w:val="00775C1C"/>
    <w:rsid w:val="007765CA"/>
    <w:rsid w:val="007850BE"/>
    <w:rsid w:val="007876DE"/>
    <w:rsid w:val="007877AC"/>
    <w:rsid w:val="00792364"/>
    <w:rsid w:val="00795099"/>
    <w:rsid w:val="00797E6C"/>
    <w:rsid w:val="007A1B49"/>
    <w:rsid w:val="007A72FD"/>
    <w:rsid w:val="007A7E44"/>
    <w:rsid w:val="007B0B6D"/>
    <w:rsid w:val="007B0B70"/>
    <w:rsid w:val="007B23A4"/>
    <w:rsid w:val="007B2CD6"/>
    <w:rsid w:val="007B6796"/>
    <w:rsid w:val="007C03AC"/>
    <w:rsid w:val="007C244D"/>
    <w:rsid w:val="007D08D2"/>
    <w:rsid w:val="007D1DF5"/>
    <w:rsid w:val="007D3A71"/>
    <w:rsid w:val="007D432B"/>
    <w:rsid w:val="007D6181"/>
    <w:rsid w:val="007D7811"/>
    <w:rsid w:val="007E60B2"/>
    <w:rsid w:val="007F1DDC"/>
    <w:rsid w:val="007F2A29"/>
    <w:rsid w:val="007F3048"/>
    <w:rsid w:val="007F350A"/>
    <w:rsid w:val="0080554A"/>
    <w:rsid w:val="00811B23"/>
    <w:rsid w:val="00811C5E"/>
    <w:rsid w:val="00814C92"/>
    <w:rsid w:val="00820FD4"/>
    <w:rsid w:val="008212EE"/>
    <w:rsid w:val="00822E84"/>
    <w:rsid w:val="00861090"/>
    <w:rsid w:val="00861969"/>
    <w:rsid w:val="0086262A"/>
    <w:rsid w:val="00864293"/>
    <w:rsid w:val="00866327"/>
    <w:rsid w:val="0087040A"/>
    <w:rsid w:val="00875E50"/>
    <w:rsid w:val="008821A6"/>
    <w:rsid w:val="00885B6D"/>
    <w:rsid w:val="00887F7F"/>
    <w:rsid w:val="008917E2"/>
    <w:rsid w:val="008919C3"/>
    <w:rsid w:val="00891F56"/>
    <w:rsid w:val="00893384"/>
    <w:rsid w:val="008947F1"/>
    <w:rsid w:val="00895F21"/>
    <w:rsid w:val="00897252"/>
    <w:rsid w:val="008975F7"/>
    <w:rsid w:val="008A050A"/>
    <w:rsid w:val="008A06D3"/>
    <w:rsid w:val="008A1303"/>
    <w:rsid w:val="008A178B"/>
    <w:rsid w:val="008A551B"/>
    <w:rsid w:val="008B1993"/>
    <w:rsid w:val="008C31E2"/>
    <w:rsid w:val="008C6A9E"/>
    <w:rsid w:val="008C6E99"/>
    <w:rsid w:val="008C7F6D"/>
    <w:rsid w:val="008D6159"/>
    <w:rsid w:val="008E1CC0"/>
    <w:rsid w:val="008E5910"/>
    <w:rsid w:val="008E5FAE"/>
    <w:rsid w:val="008E6F6B"/>
    <w:rsid w:val="008E7DE2"/>
    <w:rsid w:val="008F05B5"/>
    <w:rsid w:val="008F69F5"/>
    <w:rsid w:val="008F7DF1"/>
    <w:rsid w:val="00903078"/>
    <w:rsid w:val="00911DDE"/>
    <w:rsid w:val="00912351"/>
    <w:rsid w:val="00912D0E"/>
    <w:rsid w:val="00914D83"/>
    <w:rsid w:val="00915A3A"/>
    <w:rsid w:val="009179A7"/>
    <w:rsid w:val="00920043"/>
    <w:rsid w:val="00922102"/>
    <w:rsid w:val="00924B66"/>
    <w:rsid w:val="0092558C"/>
    <w:rsid w:val="00925F76"/>
    <w:rsid w:val="00927DE4"/>
    <w:rsid w:val="00930B9E"/>
    <w:rsid w:val="00936DD7"/>
    <w:rsid w:val="00942834"/>
    <w:rsid w:val="00944720"/>
    <w:rsid w:val="009571D0"/>
    <w:rsid w:val="009579BA"/>
    <w:rsid w:val="0096011B"/>
    <w:rsid w:val="00961AF2"/>
    <w:rsid w:val="00962BE3"/>
    <w:rsid w:val="00962DD7"/>
    <w:rsid w:val="00973A26"/>
    <w:rsid w:val="00974674"/>
    <w:rsid w:val="00975895"/>
    <w:rsid w:val="00976181"/>
    <w:rsid w:val="00981C3B"/>
    <w:rsid w:val="00984F92"/>
    <w:rsid w:val="0098542A"/>
    <w:rsid w:val="0098713A"/>
    <w:rsid w:val="00992003"/>
    <w:rsid w:val="009930C4"/>
    <w:rsid w:val="009942A6"/>
    <w:rsid w:val="00997704"/>
    <w:rsid w:val="009A0787"/>
    <w:rsid w:val="009A3818"/>
    <w:rsid w:val="009A7A1E"/>
    <w:rsid w:val="009B15ED"/>
    <w:rsid w:val="009B47ED"/>
    <w:rsid w:val="009B58CF"/>
    <w:rsid w:val="009B798E"/>
    <w:rsid w:val="009C4CCE"/>
    <w:rsid w:val="009E30D2"/>
    <w:rsid w:val="009E5318"/>
    <w:rsid w:val="009E5B38"/>
    <w:rsid w:val="009E6B41"/>
    <w:rsid w:val="009E75C7"/>
    <w:rsid w:val="009F4454"/>
    <w:rsid w:val="009F50DB"/>
    <w:rsid w:val="009F5429"/>
    <w:rsid w:val="00A00C8D"/>
    <w:rsid w:val="00A052A8"/>
    <w:rsid w:val="00A053B9"/>
    <w:rsid w:val="00A05EA3"/>
    <w:rsid w:val="00A07C11"/>
    <w:rsid w:val="00A07CDC"/>
    <w:rsid w:val="00A127D2"/>
    <w:rsid w:val="00A12CD7"/>
    <w:rsid w:val="00A16323"/>
    <w:rsid w:val="00A16B13"/>
    <w:rsid w:val="00A3487D"/>
    <w:rsid w:val="00A43C5F"/>
    <w:rsid w:val="00A44760"/>
    <w:rsid w:val="00A44A26"/>
    <w:rsid w:val="00A4702C"/>
    <w:rsid w:val="00A4770E"/>
    <w:rsid w:val="00A50FDB"/>
    <w:rsid w:val="00A5739A"/>
    <w:rsid w:val="00A62DF9"/>
    <w:rsid w:val="00A64011"/>
    <w:rsid w:val="00A65D47"/>
    <w:rsid w:val="00A67997"/>
    <w:rsid w:val="00A7160C"/>
    <w:rsid w:val="00A74EE9"/>
    <w:rsid w:val="00A8411C"/>
    <w:rsid w:val="00A85EB8"/>
    <w:rsid w:val="00A911D4"/>
    <w:rsid w:val="00A974FE"/>
    <w:rsid w:val="00AB219F"/>
    <w:rsid w:val="00AB37F8"/>
    <w:rsid w:val="00AB3BAD"/>
    <w:rsid w:val="00AB4C0E"/>
    <w:rsid w:val="00AB5CDB"/>
    <w:rsid w:val="00AC35B8"/>
    <w:rsid w:val="00AC75DE"/>
    <w:rsid w:val="00AC75EE"/>
    <w:rsid w:val="00AD37F0"/>
    <w:rsid w:val="00AD7D62"/>
    <w:rsid w:val="00AD7D97"/>
    <w:rsid w:val="00AE2C92"/>
    <w:rsid w:val="00AE5A11"/>
    <w:rsid w:val="00AE630F"/>
    <w:rsid w:val="00AE7430"/>
    <w:rsid w:val="00AF2431"/>
    <w:rsid w:val="00AF7085"/>
    <w:rsid w:val="00AF7B96"/>
    <w:rsid w:val="00B15B5E"/>
    <w:rsid w:val="00B251F4"/>
    <w:rsid w:val="00B275C7"/>
    <w:rsid w:val="00B30C1D"/>
    <w:rsid w:val="00B3347D"/>
    <w:rsid w:val="00B36293"/>
    <w:rsid w:val="00B517B5"/>
    <w:rsid w:val="00B554AD"/>
    <w:rsid w:val="00B57E9C"/>
    <w:rsid w:val="00B643D7"/>
    <w:rsid w:val="00B70DF0"/>
    <w:rsid w:val="00B72157"/>
    <w:rsid w:val="00B72DFC"/>
    <w:rsid w:val="00B73E21"/>
    <w:rsid w:val="00B75FFA"/>
    <w:rsid w:val="00B81374"/>
    <w:rsid w:val="00B858B1"/>
    <w:rsid w:val="00B85930"/>
    <w:rsid w:val="00B86CE8"/>
    <w:rsid w:val="00B86E8E"/>
    <w:rsid w:val="00B87540"/>
    <w:rsid w:val="00B9260E"/>
    <w:rsid w:val="00BA0E5A"/>
    <w:rsid w:val="00BA1567"/>
    <w:rsid w:val="00BA21DD"/>
    <w:rsid w:val="00BA29C6"/>
    <w:rsid w:val="00BA613E"/>
    <w:rsid w:val="00BB3598"/>
    <w:rsid w:val="00BB3BBD"/>
    <w:rsid w:val="00BB7621"/>
    <w:rsid w:val="00BB7EC4"/>
    <w:rsid w:val="00BC0117"/>
    <w:rsid w:val="00BC0765"/>
    <w:rsid w:val="00BD7207"/>
    <w:rsid w:val="00BE20F7"/>
    <w:rsid w:val="00BE38D7"/>
    <w:rsid w:val="00BE41B8"/>
    <w:rsid w:val="00BE4689"/>
    <w:rsid w:val="00BF7EEC"/>
    <w:rsid w:val="00C00F40"/>
    <w:rsid w:val="00C035E2"/>
    <w:rsid w:val="00C204C3"/>
    <w:rsid w:val="00C21837"/>
    <w:rsid w:val="00C22DDC"/>
    <w:rsid w:val="00C2415A"/>
    <w:rsid w:val="00C25011"/>
    <w:rsid w:val="00C2581D"/>
    <w:rsid w:val="00C276E3"/>
    <w:rsid w:val="00C30384"/>
    <w:rsid w:val="00C3387E"/>
    <w:rsid w:val="00C42D2B"/>
    <w:rsid w:val="00C457E2"/>
    <w:rsid w:val="00C512D3"/>
    <w:rsid w:val="00C54863"/>
    <w:rsid w:val="00C54A1E"/>
    <w:rsid w:val="00C555E7"/>
    <w:rsid w:val="00C621D4"/>
    <w:rsid w:val="00C661E8"/>
    <w:rsid w:val="00C67A65"/>
    <w:rsid w:val="00C702F6"/>
    <w:rsid w:val="00C74556"/>
    <w:rsid w:val="00C757BB"/>
    <w:rsid w:val="00C769A2"/>
    <w:rsid w:val="00C76D89"/>
    <w:rsid w:val="00C80298"/>
    <w:rsid w:val="00C80D95"/>
    <w:rsid w:val="00C86055"/>
    <w:rsid w:val="00C86BF3"/>
    <w:rsid w:val="00C87B39"/>
    <w:rsid w:val="00C9076A"/>
    <w:rsid w:val="00C909A2"/>
    <w:rsid w:val="00C912DF"/>
    <w:rsid w:val="00C9316F"/>
    <w:rsid w:val="00C9359F"/>
    <w:rsid w:val="00C93762"/>
    <w:rsid w:val="00C93E91"/>
    <w:rsid w:val="00C94D0C"/>
    <w:rsid w:val="00C94F48"/>
    <w:rsid w:val="00C95E39"/>
    <w:rsid w:val="00C96E9B"/>
    <w:rsid w:val="00C974FF"/>
    <w:rsid w:val="00CA776A"/>
    <w:rsid w:val="00CB3397"/>
    <w:rsid w:val="00CB41A4"/>
    <w:rsid w:val="00CC252A"/>
    <w:rsid w:val="00CC2AA1"/>
    <w:rsid w:val="00CC2C52"/>
    <w:rsid w:val="00CC3D04"/>
    <w:rsid w:val="00CC5C99"/>
    <w:rsid w:val="00CC5D2B"/>
    <w:rsid w:val="00CC5D8C"/>
    <w:rsid w:val="00CD4346"/>
    <w:rsid w:val="00CD489C"/>
    <w:rsid w:val="00CD5AAA"/>
    <w:rsid w:val="00CF0316"/>
    <w:rsid w:val="00CF24C6"/>
    <w:rsid w:val="00D005E5"/>
    <w:rsid w:val="00D00B8E"/>
    <w:rsid w:val="00D03D2C"/>
    <w:rsid w:val="00D04073"/>
    <w:rsid w:val="00D04C71"/>
    <w:rsid w:val="00D101B2"/>
    <w:rsid w:val="00D22F34"/>
    <w:rsid w:val="00D26F9E"/>
    <w:rsid w:val="00D310BE"/>
    <w:rsid w:val="00D333FC"/>
    <w:rsid w:val="00D3594F"/>
    <w:rsid w:val="00D363FB"/>
    <w:rsid w:val="00D37EC3"/>
    <w:rsid w:val="00D420BD"/>
    <w:rsid w:val="00D42F89"/>
    <w:rsid w:val="00D502CD"/>
    <w:rsid w:val="00D507E0"/>
    <w:rsid w:val="00D50B44"/>
    <w:rsid w:val="00D5660A"/>
    <w:rsid w:val="00D568CB"/>
    <w:rsid w:val="00D57579"/>
    <w:rsid w:val="00D604BA"/>
    <w:rsid w:val="00D6092A"/>
    <w:rsid w:val="00D6093B"/>
    <w:rsid w:val="00D6095C"/>
    <w:rsid w:val="00D62820"/>
    <w:rsid w:val="00D64A8D"/>
    <w:rsid w:val="00D66ED3"/>
    <w:rsid w:val="00D67BBC"/>
    <w:rsid w:val="00D72B57"/>
    <w:rsid w:val="00D72E64"/>
    <w:rsid w:val="00D73D53"/>
    <w:rsid w:val="00D8095C"/>
    <w:rsid w:val="00D81444"/>
    <w:rsid w:val="00D83B9A"/>
    <w:rsid w:val="00D85D97"/>
    <w:rsid w:val="00D866B7"/>
    <w:rsid w:val="00D9042D"/>
    <w:rsid w:val="00D91A43"/>
    <w:rsid w:val="00D9281D"/>
    <w:rsid w:val="00D92F7A"/>
    <w:rsid w:val="00D944B9"/>
    <w:rsid w:val="00D95C40"/>
    <w:rsid w:val="00DA3B9C"/>
    <w:rsid w:val="00DA4BCD"/>
    <w:rsid w:val="00DA60FE"/>
    <w:rsid w:val="00DA63B7"/>
    <w:rsid w:val="00DB196E"/>
    <w:rsid w:val="00DB1AD0"/>
    <w:rsid w:val="00DB1AE3"/>
    <w:rsid w:val="00DB3AB6"/>
    <w:rsid w:val="00DB4BB4"/>
    <w:rsid w:val="00DB676E"/>
    <w:rsid w:val="00DE1F1D"/>
    <w:rsid w:val="00DE2322"/>
    <w:rsid w:val="00DE2E0B"/>
    <w:rsid w:val="00DE38BA"/>
    <w:rsid w:val="00DE5DD1"/>
    <w:rsid w:val="00DF2637"/>
    <w:rsid w:val="00DF54E3"/>
    <w:rsid w:val="00DF5843"/>
    <w:rsid w:val="00DF789B"/>
    <w:rsid w:val="00E03B4C"/>
    <w:rsid w:val="00E1007C"/>
    <w:rsid w:val="00E146CF"/>
    <w:rsid w:val="00E22B42"/>
    <w:rsid w:val="00E27D63"/>
    <w:rsid w:val="00E30B53"/>
    <w:rsid w:val="00E33161"/>
    <w:rsid w:val="00E40720"/>
    <w:rsid w:val="00E4148E"/>
    <w:rsid w:val="00E41BC9"/>
    <w:rsid w:val="00E4326E"/>
    <w:rsid w:val="00E45E31"/>
    <w:rsid w:val="00E4628C"/>
    <w:rsid w:val="00E469D4"/>
    <w:rsid w:val="00E470F2"/>
    <w:rsid w:val="00E47F62"/>
    <w:rsid w:val="00E51808"/>
    <w:rsid w:val="00E52005"/>
    <w:rsid w:val="00E53223"/>
    <w:rsid w:val="00E55A2C"/>
    <w:rsid w:val="00E57206"/>
    <w:rsid w:val="00E57C9F"/>
    <w:rsid w:val="00E60063"/>
    <w:rsid w:val="00E602D6"/>
    <w:rsid w:val="00E60625"/>
    <w:rsid w:val="00E607E1"/>
    <w:rsid w:val="00E61CC5"/>
    <w:rsid w:val="00E62692"/>
    <w:rsid w:val="00E64002"/>
    <w:rsid w:val="00E6476E"/>
    <w:rsid w:val="00E67C3F"/>
    <w:rsid w:val="00E7051B"/>
    <w:rsid w:val="00E707C2"/>
    <w:rsid w:val="00E7204A"/>
    <w:rsid w:val="00E722DB"/>
    <w:rsid w:val="00E726EC"/>
    <w:rsid w:val="00E757B5"/>
    <w:rsid w:val="00E757B6"/>
    <w:rsid w:val="00E77304"/>
    <w:rsid w:val="00E81DF8"/>
    <w:rsid w:val="00E8245E"/>
    <w:rsid w:val="00E86AD5"/>
    <w:rsid w:val="00E86FDC"/>
    <w:rsid w:val="00E946F1"/>
    <w:rsid w:val="00EA17A5"/>
    <w:rsid w:val="00EA3E73"/>
    <w:rsid w:val="00EA5750"/>
    <w:rsid w:val="00EA611D"/>
    <w:rsid w:val="00EA6951"/>
    <w:rsid w:val="00EA741F"/>
    <w:rsid w:val="00EB0823"/>
    <w:rsid w:val="00EB4DAF"/>
    <w:rsid w:val="00EC3514"/>
    <w:rsid w:val="00ED1C55"/>
    <w:rsid w:val="00ED57A4"/>
    <w:rsid w:val="00ED65EB"/>
    <w:rsid w:val="00EE278A"/>
    <w:rsid w:val="00EE4BC2"/>
    <w:rsid w:val="00EF3469"/>
    <w:rsid w:val="00EF4CFD"/>
    <w:rsid w:val="00F009F7"/>
    <w:rsid w:val="00F019AB"/>
    <w:rsid w:val="00F0407E"/>
    <w:rsid w:val="00F05722"/>
    <w:rsid w:val="00F05863"/>
    <w:rsid w:val="00F066C2"/>
    <w:rsid w:val="00F0779C"/>
    <w:rsid w:val="00F107D8"/>
    <w:rsid w:val="00F117AC"/>
    <w:rsid w:val="00F11971"/>
    <w:rsid w:val="00F16BC5"/>
    <w:rsid w:val="00F22969"/>
    <w:rsid w:val="00F23D59"/>
    <w:rsid w:val="00F2622C"/>
    <w:rsid w:val="00F2794E"/>
    <w:rsid w:val="00F315E9"/>
    <w:rsid w:val="00F31F69"/>
    <w:rsid w:val="00F32B41"/>
    <w:rsid w:val="00F34824"/>
    <w:rsid w:val="00F34CF3"/>
    <w:rsid w:val="00F35316"/>
    <w:rsid w:val="00F35823"/>
    <w:rsid w:val="00F4033D"/>
    <w:rsid w:val="00F40863"/>
    <w:rsid w:val="00F417E2"/>
    <w:rsid w:val="00F445E8"/>
    <w:rsid w:val="00F44784"/>
    <w:rsid w:val="00F52006"/>
    <w:rsid w:val="00F522AF"/>
    <w:rsid w:val="00F52B4D"/>
    <w:rsid w:val="00F55B1C"/>
    <w:rsid w:val="00F56F10"/>
    <w:rsid w:val="00F57F02"/>
    <w:rsid w:val="00F60A9D"/>
    <w:rsid w:val="00F60C67"/>
    <w:rsid w:val="00F610A1"/>
    <w:rsid w:val="00F61EAF"/>
    <w:rsid w:val="00F62784"/>
    <w:rsid w:val="00F64A41"/>
    <w:rsid w:val="00F671CB"/>
    <w:rsid w:val="00F74007"/>
    <w:rsid w:val="00F86A6A"/>
    <w:rsid w:val="00F9676E"/>
    <w:rsid w:val="00F96A7E"/>
    <w:rsid w:val="00F97E57"/>
    <w:rsid w:val="00FA2EFC"/>
    <w:rsid w:val="00FA3F1F"/>
    <w:rsid w:val="00FA6B7C"/>
    <w:rsid w:val="00FA6D9F"/>
    <w:rsid w:val="00FB05E0"/>
    <w:rsid w:val="00FB08AB"/>
    <w:rsid w:val="00FB213B"/>
    <w:rsid w:val="00FB6D06"/>
    <w:rsid w:val="00FB7BF6"/>
    <w:rsid w:val="00FC074D"/>
    <w:rsid w:val="00FC1989"/>
    <w:rsid w:val="00FC2E46"/>
    <w:rsid w:val="00FC303A"/>
    <w:rsid w:val="00FC798C"/>
    <w:rsid w:val="00FD4135"/>
    <w:rsid w:val="00FD484B"/>
    <w:rsid w:val="00FD712B"/>
    <w:rsid w:val="00FD7D0C"/>
    <w:rsid w:val="00FE0A87"/>
    <w:rsid w:val="00FE1F1C"/>
    <w:rsid w:val="00FE283B"/>
    <w:rsid w:val="00FF2EFF"/>
    <w:rsid w:val="00FF4AA1"/>
    <w:rsid w:val="00FF56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DC0A9F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6325"/>
  </w:style>
  <w:style w:type="paragraph" w:styleId="Heading1">
    <w:name w:val="heading 1"/>
    <w:basedOn w:val="Normal"/>
    <w:link w:val="Heading1Char"/>
    <w:uiPriority w:val="9"/>
    <w:qFormat/>
    <w:rsid w:val="005C17E2"/>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05EB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EBD"/>
    <w:rPr>
      <w:rFonts w:ascii="Lucida Grande" w:hAnsi="Lucida Grande" w:cs="Lucida Grande"/>
      <w:sz w:val="18"/>
      <w:szCs w:val="18"/>
    </w:rPr>
  </w:style>
  <w:style w:type="character" w:styleId="CommentReference">
    <w:name w:val="annotation reference"/>
    <w:basedOn w:val="DefaultParagraphFont"/>
    <w:uiPriority w:val="99"/>
    <w:semiHidden/>
    <w:unhideWhenUsed/>
    <w:rsid w:val="00005EBD"/>
    <w:rPr>
      <w:sz w:val="18"/>
      <w:szCs w:val="18"/>
    </w:rPr>
  </w:style>
  <w:style w:type="paragraph" w:styleId="CommentText">
    <w:name w:val="annotation text"/>
    <w:basedOn w:val="Normal"/>
    <w:link w:val="CommentTextChar"/>
    <w:uiPriority w:val="99"/>
    <w:unhideWhenUsed/>
    <w:rsid w:val="00005EBD"/>
  </w:style>
  <w:style w:type="character" w:customStyle="1" w:styleId="CommentTextChar">
    <w:name w:val="Comment Text Char"/>
    <w:basedOn w:val="DefaultParagraphFont"/>
    <w:link w:val="CommentText"/>
    <w:uiPriority w:val="99"/>
    <w:rsid w:val="00005EBD"/>
  </w:style>
  <w:style w:type="paragraph" w:styleId="CommentSubject">
    <w:name w:val="annotation subject"/>
    <w:basedOn w:val="CommentText"/>
    <w:next w:val="CommentText"/>
    <w:link w:val="CommentSubjectChar"/>
    <w:uiPriority w:val="99"/>
    <w:semiHidden/>
    <w:unhideWhenUsed/>
    <w:rsid w:val="00005EBD"/>
    <w:rPr>
      <w:b/>
      <w:bCs/>
      <w:sz w:val="20"/>
      <w:szCs w:val="20"/>
    </w:rPr>
  </w:style>
  <w:style w:type="character" w:customStyle="1" w:styleId="CommentSubjectChar">
    <w:name w:val="Comment Subject Char"/>
    <w:basedOn w:val="CommentTextChar"/>
    <w:link w:val="CommentSubject"/>
    <w:uiPriority w:val="99"/>
    <w:semiHidden/>
    <w:rsid w:val="00005EBD"/>
    <w:rPr>
      <w:b/>
      <w:bCs/>
      <w:sz w:val="20"/>
      <w:szCs w:val="20"/>
    </w:rPr>
  </w:style>
  <w:style w:type="paragraph" w:styleId="Revision">
    <w:name w:val="Revision"/>
    <w:hidden/>
    <w:uiPriority w:val="99"/>
    <w:semiHidden/>
    <w:rsid w:val="00005EBD"/>
  </w:style>
  <w:style w:type="paragraph" w:styleId="Header">
    <w:name w:val="header"/>
    <w:basedOn w:val="Normal"/>
    <w:link w:val="HeaderChar"/>
    <w:uiPriority w:val="99"/>
    <w:unhideWhenUsed/>
    <w:rsid w:val="00FB7BF6"/>
    <w:pPr>
      <w:tabs>
        <w:tab w:val="center" w:pos="4320"/>
        <w:tab w:val="right" w:pos="8640"/>
      </w:tabs>
    </w:pPr>
  </w:style>
  <w:style w:type="character" w:customStyle="1" w:styleId="HeaderChar">
    <w:name w:val="Header Char"/>
    <w:basedOn w:val="DefaultParagraphFont"/>
    <w:link w:val="Header"/>
    <w:uiPriority w:val="99"/>
    <w:rsid w:val="00FB7BF6"/>
  </w:style>
  <w:style w:type="paragraph" w:styleId="Footer">
    <w:name w:val="footer"/>
    <w:basedOn w:val="Normal"/>
    <w:link w:val="FooterChar"/>
    <w:uiPriority w:val="99"/>
    <w:unhideWhenUsed/>
    <w:rsid w:val="00FB7BF6"/>
    <w:pPr>
      <w:tabs>
        <w:tab w:val="center" w:pos="4320"/>
        <w:tab w:val="right" w:pos="8640"/>
      </w:tabs>
    </w:pPr>
  </w:style>
  <w:style w:type="character" w:customStyle="1" w:styleId="FooterChar">
    <w:name w:val="Footer Char"/>
    <w:basedOn w:val="DefaultParagraphFont"/>
    <w:link w:val="Footer"/>
    <w:uiPriority w:val="99"/>
    <w:rsid w:val="00FB7BF6"/>
  </w:style>
  <w:style w:type="character" w:styleId="PageNumber">
    <w:name w:val="page number"/>
    <w:basedOn w:val="DefaultParagraphFont"/>
    <w:uiPriority w:val="99"/>
    <w:semiHidden/>
    <w:unhideWhenUsed/>
    <w:rsid w:val="00FB7BF6"/>
  </w:style>
  <w:style w:type="paragraph" w:styleId="ListParagraph">
    <w:name w:val="List Paragraph"/>
    <w:basedOn w:val="Normal"/>
    <w:uiPriority w:val="34"/>
    <w:qFormat/>
    <w:rsid w:val="00342E8D"/>
    <w:pPr>
      <w:ind w:left="720"/>
      <w:contextualSpacing/>
    </w:pPr>
  </w:style>
  <w:style w:type="table" w:styleId="TableGrid">
    <w:name w:val="Table Grid"/>
    <w:basedOn w:val="TableNormal"/>
    <w:uiPriority w:val="59"/>
    <w:rsid w:val="00FB08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400D06"/>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5C17E2"/>
    <w:rPr>
      <w:rFonts w:ascii="Times" w:hAnsi="Times"/>
      <w:b/>
      <w:bCs/>
      <w:kern w:val="36"/>
      <w:sz w:val="48"/>
      <w:szCs w:val="48"/>
    </w:rPr>
  </w:style>
  <w:style w:type="character" w:styleId="Hyperlink">
    <w:name w:val="Hyperlink"/>
    <w:basedOn w:val="DefaultParagraphFont"/>
    <w:uiPriority w:val="99"/>
    <w:unhideWhenUsed/>
    <w:rsid w:val="005C17E2"/>
    <w:rPr>
      <w:color w:val="0000FF"/>
      <w:u w:val="single"/>
    </w:rPr>
  </w:style>
  <w:style w:type="character" w:styleId="FollowedHyperlink">
    <w:name w:val="FollowedHyperlink"/>
    <w:basedOn w:val="DefaultParagraphFont"/>
    <w:uiPriority w:val="99"/>
    <w:semiHidden/>
    <w:unhideWhenUsed/>
    <w:rsid w:val="005B0217"/>
    <w:rPr>
      <w:color w:val="800080" w:themeColor="followedHyperlink"/>
      <w:u w:val="single"/>
    </w:rPr>
  </w:style>
  <w:style w:type="character" w:customStyle="1" w:styleId="il">
    <w:name w:val="il"/>
    <w:basedOn w:val="DefaultParagraphFont"/>
    <w:rsid w:val="005D5A5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6325"/>
  </w:style>
  <w:style w:type="paragraph" w:styleId="Heading1">
    <w:name w:val="heading 1"/>
    <w:basedOn w:val="Normal"/>
    <w:link w:val="Heading1Char"/>
    <w:uiPriority w:val="9"/>
    <w:qFormat/>
    <w:rsid w:val="005C17E2"/>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05EB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EBD"/>
    <w:rPr>
      <w:rFonts w:ascii="Lucida Grande" w:hAnsi="Lucida Grande" w:cs="Lucida Grande"/>
      <w:sz w:val="18"/>
      <w:szCs w:val="18"/>
    </w:rPr>
  </w:style>
  <w:style w:type="character" w:styleId="CommentReference">
    <w:name w:val="annotation reference"/>
    <w:basedOn w:val="DefaultParagraphFont"/>
    <w:uiPriority w:val="99"/>
    <w:semiHidden/>
    <w:unhideWhenUsed/>
    <w:rsid w:val="00005EBD"/>
    <w:rPr>
      <w:sz w:val="18"/>
      <w:szCs w:val="18"/>
    </w:rPr>
  </w:style>
  <w:style w:type="paragraph" w:styleId="CommentText">
    <w:name w:val="annotation text"/>
    <w:basedOn w:val="Normal"/>
    <w:link w:val="CommentTextChar"/>
    <w:uiPriority w:val="99"/>
    <w:unhideWhenUsed/>
    <w:rsid w:val="00005EBD"/>
  </w:style>
  <w:style w:type="character" w:customStyle="1" w:styleId="CommentTextChar">
    <w:name w:val="Comment Text Char"/>
    <w:basedOn w:val="DefaultParagraphFont"/>
    <w:link w:val="CommentText"/>
    <w:uiPriority w:val="99"/>
    <w:rsid w:val="00005EBD"/>
  </w:style>
  <w:style w:type="paragraph" w:styleId="CommentSubject">
    <w:name w:val="annotation subject"/>
    <w:basedOn w:val="CommentText"/>
    <w:next w:val="CommentText"/>
    <w:link w:val="CommentSubjectChar"/>
    <w:uiPriority w:val="99"/>
    <w:semiHidden/>
    <w:unhideWhenUsed/>
    <w:rsid w:val="00005EBD"/>
    <w:rPr>
      <w:b/>
      <w:bCs/>
      <w:sz w:val="20"/>
      <w:szCs w:val="20"/>
    </w:rPr>
  </w:style>
  <w:style w:type="character" w:customStyle="1" w:styleId="CommentSubjectChar">
    <w:name w:val="Comment Subject Char"/>
    <w:basedOn w:val="CommentTextChar"/>
    <w:link w:val="CommentSubject"/>
    <w:uiPriority w:val="99"/>
    <w:semiHidden/>
    <w:rsid w:val="00005EBD"/>
    <w:rPr>
      <w:b/>
      <w:bCs/>
      <w:sz w:val="20"/>
      <w:szCs w:val="20"/>
    </w:rPr>
  </w:style>
  <w:style w:type="paragraph" w:styleId="Revision">
    <w:name w:val="Revision"/>
    <w:hidden/>
    <w:uiPriority w:val="99"/>
    <w:semiHidden/>
    <w:rsid w:val="00005EBD"/>
  </w:style>
  <w:style w:type="paragraph" w:styleId="Header">
    <w:name w:val="header"/>
    <w:basedOn w:val="Normal"/>
    <w:link w:val="HeaderChar"/>
    <w:uiPriority w:val="99"/>
    <w:unhideWhenUsed/>
    <w:rsid w:val="00FB7BF6"/>
    <w:pPr>
      <w:tabs>
        <w:tab w:val="center" w:pos="4320"/>
        <w:tab w:val="right" w:pos="8640"/>
      </w:tabs>
    </w:pPr>
  </w:style>
  <w:style w:type="character" w:customStyle="1" w:styleId="HeaderChar">
    <w:name w:val="Header Char"/>
    <w:basedOn w:val="DefaultParagraphFont"/>
    <w:link w:val="Header"/>
    <w:uiPriority w:val="99"/>
    <w:rsid w:val="00FB7BF6"/>
  </w:style>
  <w:style w:type="paragraph" w:styleId="Footer">
    <w:name w:val="footer"/>
    <w:basedOn w:val="Normal"/>
    <w:link w:val="FooterChar"/>
    <w:uiPriority w:val="99"/>
    <w:unhideWhenUsed/>
    <w:rsid w:val="00FB7BF6"/>
    <w:pPr>
      <w:tabs>
        <w:tab w:val="center" w:pos="4320"/>
        <w:tab w:val="right" w:pos="8640"/>
      </w:tabs>
    </w:pPr>
  </w:style>
  <w:style w:type="character" w:customStyle="1" w:styleId="FooterChar">
    <w:name w:val="Footer Char"/>
    <w:basedOn w:val="DefaultParagraphFont"/>
    <w:link w:val="Footer"/>
    <w:uiPriority w:val="99"/>
    <w:rsid w:val="00FB7BF6"/>
  </w:style>
  <w:style w:type="character" w:styleId="PageNumber">
    <w:name w:val="page number"/>
    <w:basedOn w:val="DefaultParagraphFont"/>
    <w:uiPriority w:val="99"/>
    <w:semiHidden/>
    <w:unhideWhenUsed/>
    <w:rsid w:val="00FB7BF6"/>
  </w:style>
  <w:style w:type="paragraph" w:styleId="ListParagraph">
    <w:name w:val="List Paragraph"/>
    <w:basedOn w:val="Normal"/>
    <w:uiPriority w:val="34"/>
    <w:qFormat/>
    <w:rsid w:val="00342E8D"/>
    <w:pPr>
      <w:ind w:left="720"/>
      <w:contextualSpacing/>
    </w:pPr>
  </w:style>
  <w:style w:type="table" w:styleId="TableGrid">
    <w:name w:val="Table Grid"/>
    <w:basedOn w:val="TableNormal"/>
    <w:uiPriority w:val="59"/>
    <w:rsid w:val="00FB08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400D06"/>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5C17E2"/>
    <w:rPr>
      <w:rFonts w:ascii="Times" w:hAnsi="Times"/>
      <w:b/>
      <w:bCs/>
      <w:kern w:val="36"/>
      <w:sz w:val="48"/>
      <w:szCs w:val="48"/>
    </w:rPr>
  </w:style>
  <w:style w:type="character" w:styleId="Hyperlink">
    <w:name w:val="Hyperlink"/>
    <w:basedOn w:val="DefaultParagraphFont"/>
    <w:uiPriority w:val="99"/>
    <w:unhideWhenUsed/>
    <w:rsid w:val="005C17E2"/>
    <w:rPr>
      <w:color w:val="0000FF"/>
      <w:u w:val="single"/>
    </w:rPr>
  </w:style>
  <w:style w:type="character" w:styleId="FollowedHyperlink">
    <w:name w:val="FollowedHyperlink"/>
    <w:basedOn w:val="DefaultParagraphFont"/>
    <w:uiPriority w:val="99"/>
    <w:semiHidden/>
    <w:unhideWhenUsed/>
    <w:rsid w:val="005B0217"/>
    <w:rPr>
      <w:color w:val="800080" w:themeColor="followedHyperlink"/>
      <w:u w:val="single"/>
    </w:rPr>
  </w:style>
  <w:style w:type="character" w:customStyle="1" w:styleId="il">
    <w:name w:val="il"/>
    <w:basedOn w:val="DefaultParagraphFont"/>
    <w:rsid w:val="005D5A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281776">
      <w:bodyDiv w:val="1"/>
      <w:marLeft w:val="0"/>
      <w:marRight w:val="0"/>
      <w:marTop w:val="0"/>
      <w:marBottom w:val="0"/>
      <w:divBdr>
        <w:top w:val="none" w:sz="0" w:space="0" w:color="auto"/>
        <w:left w:val="none" w:sz="0" w:space="0" w:color="auto"/>
        <w:bottom w:val="none" w:sz="0" w:space="0" w:color="auto"/>
        <w:right w:val="none" w:sz="0" w:space="0" w:color="auto"/>
      </w:divBdr>
    </w:div>
    <w:div w:id="283775753">
      <w:bodyDiv w:val="1"/>
      <w:marLeft w:val="0"/>
      <w:marRight w:val="0"/>
      <w:marTop w:val="0"/>
      <w:marBottom w:val="0"/>
      <w:divBdr>
        <w:top w:val="none" w:sz="0" w:space="0" w:color="auto"/>
        <w:left w:val="none" w:sz="0" w:space="0" w:color="auto"/>
        <w:bottom w:val="none" w:sz="0" w:space="0" w:color="auto"/>
        <w:right w:val="none" w:sz="0" w:space="0" w:color="auto"/>
      </w:divBdr>
    </w:div>
    <w:div w:id="306663682">
      <w:bodyDiv w:val="1"/>
      <w:marLeft w:val="0"/>
      <w:marRight w:val="0"/>
      <w:marTop w:val="0"/>
      <w:marBottom w:val="0"/>
      <w:divBdr>
        <w:top w:val="none" w:sz="0" w:space="0" w:color="auto"/>
        <w:left w:val="none" w:sz="0" w:space="0" w:color="auto"/>
        <w:bottom w:val="none" w:sz="0" w:space="0" w:color="auto"/>
        <w:right w:val="none" w:sz="0" w:space="0" w:color="auto"/>
      </w:divBdr>
    </w:div>
    <w:div w:id="485977980">
      <w:bodyDiv w:val="1"/>
      <w:marLeft w:val="0"/>
      <w:marRight w:val="0"/>
      <w:marTop w:val="0"/>
      <w:marBottom w:val="0"/>
      <w:divBdr>
        <w:top w:val="none" w:sz="0" w:space="0" w:color="auto"/>
        <w:left w:val="none" w:sz="0" w:space="0" w:color="auto"/>
        <w:bottom w:val="none" w:sz="0" w:space="0" w:color="auto"/>
        <w:right w:val="none" w:sz="0" w:space="0" w:color="auto"/>
      </w:divBdr>
    </w:div>
    <w:div w:id="491533110">
      <w:bodyDiv w:val="1"/>
      <w:marLeft w:val="0"/>
      <w:marRight w:val="0"/>
      <w:marTop w:val="0"/>
      <w:marBottom w:val="0"/>
      <w:divBdr>
        <w:top w:val="none" w:sz="0" w:space="0" w:color="auto"/>
        <w:left w:val="none" w:sz="0" w:space="0" w:color="auto"/>
        <w:bottom w:val="none" w:sz="0" w:space="0" w:color="auto"/>
        <w:right w:val="none" w:sz="0" w:space="0" w:color="auto"/>
      </w:divBdr>
    </w:div>
    <w:div w:id="492260340">
      <w:bodyDiv w:val="1"/>
      <w:marLeft w:val="0"/>
      <w:marRight w:val="0"/>
      <w:marTop w:val="0"/>
      <w:marBottom w:val="0"/>
      <w:divBdr>
        <w:top w:val="none" w:sz="0" w:space="0" w:color="auto"/>
        <w:left w:val="none" w:sz="0" w:space="0" w:color="auto"/>
        <w:bottom w:val="none" w:sz="0" w:space="0" w:color="auto"/>
        <w:right w:val="none" w:sz="0" w:space="0" w:color="auto"/>
      </w:divBdr>
    </w:div>
    <w:div w:id="592661942">
      <w:bodyDiv w:val="1"/>
      <w:marLeft w:val="0"/>
      <w:marRight w:val="0"/>
      <w:marTop w:val="0"/>
      <w:marBottom w:val="0"/>
      <w:divBdr>
        <w:top w:val="none" w:sz="0" w:space="0" w:color="auto"/>
        <w:left w:val="none" w:sz="0" w:space="0" w:color="auto"/>
        <w:bottom w:val="none" w:sz="0" w:space="0" w:color="auto"/>
        <w:right w:val="none" w:sz="0" w:space="0" w:color="auto"/>
      </w:divBdr>
    </w:div>
    <w:div w:id="636571312">
      <w:bodyDiv w:val="1"/>
      <w:marLeft w:val="0"/>
      <w:marRight w:val="0"/>
      <w:marTop w:val="0"/>
      <w:marBottom w:val="0"/>
      <w:divBdr>
        <w:top w:val="none" w:sz="0" w:space="0" w:color="auto"/>
        <w:left w:val="none" w:sz="0" w:space="0" w:color="auto"/>
        <w:bottom w:val="none" w:sz="0" w:space="0" w:color="auto"/>
        <w:right w:val="none" w:sz="0" w:space="0" w:color="auto"/>
      </w:divBdr>
      <w:divsChild>
        <w:div w:id="1618680795">
          <w:marLeft w:val="0"/>
          <w:marRight w:val="0"/>
          <w:marTop w:val="0"/>
          <w:marBottom w:val="0"/>
          <w:divBdr>
            <w:top w:val="none" w:sz="0" w:space="0" w:color="auto"/>
            <w:left w:val="none" w:sz="0" w:space="0" w:color="auto"/>
            <w:bottom w:val="none" w:sz="0" w:space="0" w:color="auto"/>
            <w:right w:val="none" w:sz="0" w:space="0" w:color="auto"/>
          </w:divBdr>
        </w:div>
      </w:divsChild>
    </w:div>
    <w:div w:id="657923510">
      <w:bodyDiv w:val="1"/>
      <w:marLeft w:val="0"/>
      <w:marRight w:val="0"/>
      <w:marTop w:val="0"/>
      <w:marBottom w:val="0"/>
      <w:divBdr>
        <w:top w:val="none" w:sz="0" w:space="0" w:color="auto"/>
        <w:left w:val="none" w:sz="0" w:space="0" w:color="auto"/>
        <w:bottom w:val="none" w:sz="0" w:space="0" w:color="auto"/>
        <w:right w:val="none" w:sz="0" w:space="0" w:color="auto"/>
      </w:divBdr>
    </w:div>
    <w:div w:id="674455288">
      <w:bodyDiv w:val="1"/>
      <w:marLeft w:val="0"/>
      <w:marRight w:val="0"/>
      <w:marTop w:val="0"/>
      <w:marBottom w:val="0"/>
      <w:divBdr>
        <w:top w:val="none" w:sz="0" w:space="0" w:color="auto"/>
        <w:left w:val="none" w:sz="0" w:space="0" w:color="auto"/>
        <w:bottom w:val="none" w:sz="0" w:space="0" w:color="auto"/>
        <w:right w:val="none" w:sz="0" w:space="0" w:color="auto"/>
      </w:divBdr>
    </w:div>
    <w:div w:id="699860287">
      <w:bodyDiv w:val="1"/>
      <w:marLeft w:val="0"/>
      <w:marRight w:val="0"/>
      <w:marTop w:val="0"/>
      <w:marBottom w:val="0"/>
      <w:divBdr>
        <w:top w:val="none" w:sz="0" w:space="0" w:color="auto"/>
        <w:left w:val="none" w:sz="0" w:space="0" w:color="auto"/>
        <w:bottom w:val="none" w:sz="0" w:space="0" w:color="auto"/>
        <w:right w:val="none" w:sz="0" w:space="0" w:color="auto"/>
      </w:divBdr>
    </w:div>
    <w:div w:id="735519106">
      <w:bodyDiv w:val="1"/>
      <w:marLeft w:val="0"/>
      <w:marRight w:val="0"/>
      <w:marTop w:val="0"/>
      <w:marBottom w:val="0"/>
      <w:divBdr>
        <w:top w:val="none" w:sz="0" w:space="0" w:color="auto"/>
        <w:left w:val="none" w:sz="0" w:space="0" w:color="auto"/>
        <w:bottom w:val="none" w:sz="0" w:space="0" w:color="auto"/>
        <w:right w:val="none" w:sz="0" w:space="0" w:color="auto"/>
      </w:divBdr>
    </w:div>
    <w:div w:id="751976240">
      <w:bodyDiv w:val="1"/>
      <w:marLeft w:val="0"/>
      <w:marRight w:val="0"/>
      <w:marTop w:val="0"/>
      <w:marBottom w:val="0"/>
      <w:divBdr>
        <w:top w:val="none" w:sz="0" w:space="0" w:color="auto"/>
        <w:left w:val="none" w:sz="0" w:space="0" w:color="auto"/>
        <w:bottom w:val="none" w:sz="0" w:space="0" w:color="auto"/>
        <w:right w:val="none" w:sz="0" w:space="0" w:color="auto"/>
      </w:divBdr>
    </w:div>
    <w:div w:id="768813174">
      <w:bodyDiv w:val="1"/>
      <w:marLeft w:val="0"/>
      <w:marRight w:val="0"/>
      <w:marTop w:val="0"/>
      <w:marBottom w:val="0"/>
      <w:divBdr>
        <w:top w:val="none" w:sz="0" w:space="0" w:color="auto"/>
        <w:left w:val="none" w:sz="0" w:space="0" w:color="auto"/>
        <w:bottom w:val="none" w:sz="0" w:space="0" w:color="auto"/>
        <w:right w:val="none" w:sz="0" w:space="0" w:color="auto"/>
      </w:divBdr>
      <w:divsChild>
        <w:div w:id="225800231">
          <w:marLeft w:val="0"/>
          <w:marRight w:val="0"/>
          <w:marTop w:val="0"/>
          <w:marBottom w:val="0"/>
          <w:divBdr>
            <w:top w:val="none" w:sz="0" w:space="0" w:color="auto"/>
            <w:left w:val="none" w:sz="0" w:space="0" w:color="auto"/>
            <w:bottom w:val="none" w:sz="0" w:space="0" w:color="auto"/>
            <w:right w:val="none" w:sz="0" w:space="0" w:color="auto"/>
          </w:divBdr>
        </w:div>
      </w:divsChild>
    </w:div>
    <w:div w:id="828403846">
      <w:bodyDiv w:val="1"/>
      <w:marLeft w:val="0"/>
      <w:marRight w:val="0"/>
      <w:marTop w:val="0"/>
      <w:marBottom w:val="0"/>
      <w:divBdr>
        <w:top w:val="none" w:sz="0" w:space="0" w:color="auto"/>
        <w:left w:val="none" w:sz="0" w:space="0" w:color="auto"/>
        <w:bottom w:val="none" w:sz="0" w:space="0" w:color="auto"/>
        <w:right w:val="none" w:sz="0" w:space="0" w:color="auto"/>
      </w:divBdr>
    </w:div>
    <w:div w:id="842672091">
      <w:bodyDiv w:val="1"/>
      <w:marLeft w:val="0"/>
      <w:marRight w:val="0"/>
      <w:marTop w:val="0"/>
      <w:marBottom w:val="0"/>
      <w:divBdr>
        <w:top w:val="none" w:sz="0" w:space="0" w:color="auto"/>
        <w:left w:val="none" w:sz="0" w:space="0" w:color="auto"/>
        <w:bottom w:val="none" w:sz="0" w:space="0" w:color="auto"/>
        <w:right w:val="none" w:sz="0" w:space="0" w:color="auto"/>
      </w:divBdr>
    </w:div>
    <w:div w:id="863789363">
      <w:bodyDiv w:val="1"/>
      <w:marLeft w:val="0"/>
      <w:marRight w:val="0"/>
      <w:marTop w:val="0"/>
      <w:marBottom w:val="0"/>
      <w:divBdr>
        <w:top w:val="none" w:sz="0" w:space="0" w:color="auto"/>
        <w:left w:val="none" w:sz="0" w:space="0" w:color="auto"/>
        <w:bottom w:val="none" w:sz="0" w:space="0" w:color="auto"/>
        <w:right w:val="none" w:sz="0" w:space="0" w:color="auto"/>
      </w:divBdr>
    </w:div>
    <w:div w:id="931011750">
      <w:bodyDiv w:val="1"/>
      <w:marLeft w:val="0"/>
      <w:marRight w:val="0"/>
      <w:marTop w:val="0"/>
      <w:marBottom w:val="0"/>
      <w:divBdr>
        <w:top w:val="none" w:sz="0" w:space="0" w:color="auto"/>
        <w:left w:val="none" w:sz="0" w:space="0" w:color="auto"/>
        <w:bottom w:val="none" w:sz="0" w:space="0" w:color="auto"/>
        <w:right w:val="none" w:sz="0" w:space="0" w:color="auto"/>
      </w:divBdr>
    </w:div>
    <w:div w:id="955671223">
      <w:bodyDiv w:val="1"/>
      <w:marLeft w:val="0"/>
      <w:marRight w:val="0"/>
      <w:marTop w:val="0"/>
      <w:marBottom w:val="0"/>
      <w:divBdr>
        <w:top w:val="none" w:sz="0" w:space="0" w:color="auto"/>
        <w:left w:val="none" w:sz="0" w:space="0" w:color="auto"/>
        <w:bottom w:val="none" w:sz="0" w:space="0" w:color="auto"/>
        <w:right w:val="none" w:sz="0" w:space="0" w:color="auto"/>
      </w:divBdr>
    </w:div>
    <w:div w:id="984355586">
      <w:bodyDiv w:val="1"/>
      <w:marLeft w:val="0"/>
      <w:marRight w:val="0"/>
      <w:marTop w:val="0"/>
      <w:marBottom w:val="0"/>
      <w:divBdr>
        <w:top w:val="none" w:sz="0" w:space="0" w:color="auto"/>
        <w:left w:val="none" w:sz="0" w:space="0" w:color="auto"/>
        <w:bottom w:val="none" w:sz="0" w:space="0" w:color="auto"/>
        <w:right w:val="none" w:sz="0" w:space="0" w:color="auto"/>
      </w:divBdr>
      <w:divsChild>
        <w:div w:id="2076119506">
          <w:marLeft w:val="0"/>
          <w:marRight w:val="0"/>
          <w:marTop w:val="0"/>
          <w:marBottom w:val="0"/>
          <w:divBdr>
            <w:top w:val="none" w:sz="0" w:space="0" w:color="auto"/>
            <w:left w:val="none" w:sz="0" w:space="0" w:color="auto"/>
            <w:bottom w:val="none" w:sz="0" w:space="0" w:color="auto"/>
            <w:right w:val="none" w:sz="0" w:space="0" w:color="auto"/>
          </w:divBdr>
        </w:div>
        <w:div w:id="1096946150">
          <w:marLeft w:val="0"/>
          <w:marRight w:val="0"/>
          <w:marTop w:val="0"/>
          <w:marBottom w:val="0"/>
          <w:divBdr>
            <w:top w:val="none" w:sz="0" w:space="0" w:color="auto"/>
            <w:left w:val="none" w:sz="0" w:space="0" w:color="auto"/>
            <w:bottom w:val="none" w:sz="0" w:space="0" w:color="auto"/>
            <w:right w:val="none" w:sz="0" w:space="0" w:color="auto"/>
          </w:divBdr>
        </w:div>
      </w:divsChild>
    </w:div>
    <w:div w:id="1009913782">
      <w:bodyDiv w:val="1"/>
      <w:marLeft w:val="0"/>
      <w:marRight w:val="0"/>
      <w:marTop w:val="0"/>
      <w:marBottom w:val="0"/>
      <w:divBdr>
        <w:top w:val="none" w:sz="0" w:space="0" w:color="auto"/>
        <w:left w:val="none" w:sz="0" w:space="0" w:color="auto"/>
        <w:bottom w:val="none" w:sz="0" w:space="0" w:color="auto"/>
        <w:right w:val="none" w:sz="0" w:space="0" w:color="auto"/>
      </w:divBdr>
    </w:div>
    <w:div w:id="1053311157">
      <w:bodyDiv w:val="1"/>
      <w:marLeft w:val="0"/>
      <w:marRight w:val="0"/>
      <w:marTop w:val="0"/>
      <w:marBottom w:val="0"/>
      <w:divBdr>
        <w:top w:val="none" w:sz="0" w:space="0" w:color="auto"/>
        <w:left w:val="none" w:sz="0" w:space="0" w:color="auto"/>
        <w:bottom w:val="none" w:sz="0" w:space="0" w:color="auto"/>
        <w:right w:val="none" w:sz="0" w:space="0" w:color="auto"/>
      </w:divBdr>
    </w:div>
    <w:div w:id="1166551460">
      <w:bodyDiv w:val="1"/>
      <w:marLeft w:val="0"/>
      <w:marRight w:val="0"/>
      <w:marTop w:val="0"/>
      <w:marBottom w:val="0"/>
      <w:divBdr>
        <w:top w:val="none" w:sz="0" w:space="0" w:color="auto"/>
        <w:left w:val="none" w:sz="0" w:space="0" w:color="auto"/>
        <w:bottom w:val="none" w:sz="0" w:space="0" w:color="auto"/>
        <w:right w:val="none" w:sz="0" w:space="0" w:color="auto"/>
      </w:divBdr>
    </w:div>
    <w:div w:id="1201816550">
      <w:bodyDiv w:val="1"/>
      <w:marLeft w:val="0"/>
      <w:marRight w:val="0"/>
      <w:marTop w:val="0"/>
      <w:marBottom w:val="0"/>
      <w:divBdr>
        <w:top w:val="none" w:sz="0" w:space="0" w:color="auto"/>
        <w:left w:val="none" w:sz="0" w:space="0" w:color="auto"/>
        <w:bottom w:val="none" w:sz="0" w:space="0" w:color="auto"/>
        <w:right w:val="none" w:sz="0" w:space="0" w:color="auto"/>
      </w:divBdr>
    </w:div>
    <w:div w:id="1414663576">
      <w:bodyDiv w:val="1"/>
      <w:marLeft w:val="0"/>
      <w:marRight w:val="0"/>
      <w:marTop w:val="0"/>
      <w:marBottom w:val="0"/>
      <w:divBdr>
        <w:top w:val="none" w:sz="0" w:space="0" w:color="auto"/>
        <w:left w:val="none" w:sz="0" w:space="0" w:color="auto"/>
        <w:bottom w:val="none" w:sz="0" w:space="0" w:color="auto"/>
        <w:right w:val="none" w:sz="0" w:space="0" w:color="auto"/>
      </w:divBdr>
    </w:div>
    <w:div w:id="1422140180">
      <w:bodyDiv w:val="1"/>
      <w:marLeft w:val="0"/>
      <w:marRight w:val="0"/>
      <w:marTop w:val="0"/>
      <w:marBottom w:val="0"/>
      <w:divBdr>
        <w:top w:val="none" w:sz="0" w:space="0" w:color="auto"/>
        <w:left w:val="none" w:sz="0" w:space="0" w:color="auto"/>
        <w:bottom w:val="none" w:sz="0" w:space="0" w:color="auto"/>
        <w:right w:val="none" w:sz="0" w:space="0" w:color="auto"/>
      </w:divBdr>
    </w:div>
    <w:div w:id="1479225619">
      <w:bodyDiv w:val="1"/>
      <w:marLeft w:val="0"/>
      <w:marRight w:val="0"/>
      <w:marTop w:val="0"/>
      <w:marBottom w:val="0"/>
      <w:divBdr>
        <w:top w:val="none" w:sz="0" w:space="0" w:color="auto"/>
        <w:left w:val="none" w:sz="0" w:space="0" w:color="auto"/>
        <w:bottom w:val="none" w:sz="0" w:space="0" w:color="auto"/>
        <w:right w:val="none" w:sz="0" w:space="0" w:color="auto"/>
      </w:divBdr>
    </w:div>
    <w:div w:id="1493793476">
      <w:bodyDiv w:val="1"/>
      <w:marLeft w:val="0"/>
      <w:marRight w:val="0"/>
      <w:marTop w:val="0"/>
      <w:marBottom w:val="0"/>
      <w:divBdr>
        <w:top w:val="none" w:sz="0" w:space="0" w:color="auto"/>
        <w:left w:val="none" w:sz="0" w:space="0" w:color="auto"/>
        <w:bottom w:val="none" w:sz="0" w:space="0" w:color="auto"/>
        <w:right w:val="none" w:sz="0" w:space="0" w:color="auto"/>
      </w:divBdr>
    </w:div>
    <w:div w:id="1497502447">
      <w:bodyDiv w:val="1"/>
      <w:marLeft w:val="0"/>
      <w:marRight w:val="0"/>
      <w:marTop w:val="0"/>
      <w:marBottom w:val="0"/>
      <w:divBdr>
        <w:top w:val="none" w:sz="0" w:space="0" w:color="auto"/>
        <w:left w:val="none" w:sz="0" w:space="0" w:color="auto"/>
        <w:bottom w:val="none" w:sz="0" w:space="0" w:color="auto"/>
        <w:right w:val="none" w:sz="0" w:space="0" w:color="auto"/>
      </w:divBdr>
    </w:div>
    <w:div w:id="1517959444">
      <w:bodyDiv w:val="1"/>
      <w:marLeft w:val="0"/>
      <w:marRight w:val="0"/>
      <w:marTop w:val="0"/>
      <w:marBottom w:val="0"/>
      <w:divBdr>
        <w:top w:val="none" w:sz="0" w:space="0" w:color="auto"/>
        <w:left w:val="none" w:sz="0" w:space="0" w:color="auto"/>
        <w:bottom w:val="none" w:sz="0" w:space="0" w:color="auto"/>
        <w:right w:val="none" w:sz="0" w:space="0" w:color="auto"/>
      </w:divBdr>
    </w:div>
    <w:div w:id="1525292784">
      <w:bodyDiv w:val="1"/>
      <w:marLeft w:val="0"/>
      <w:marRight w:val="0"/>
      <w:marTop w:val="0"/>
      <w:marBottom w:val="0"/>
      <w:divBdr>
        <w:top w:val="none" w:sz="0" w:space="0" w:color="auto"/>
        <w:left w:val="none" w:sz="0" w:space="0" w:color="auto"/>
        <w:bottom w:val="none" w:sz="0" w:space="0" w:color="auto"/>
        <w:right w:val="none" w:sz="0" w:space="0" w:color="auto"/>
      </w:divBdr>
    </w:div>
    <w:div w:id="1541547897">
      <w:bodyDiv w:val="1"/>
      <w:marLeft w:val="0"/>
      <w:marRight w:val="0"/>
      <w:marTop w:val="0"/>
      <w:marBottom w:val="0"/>
      <w:divBdr>
        <w:top w:val="none" w:sz="0" w:space="0" w:color="auto"/>
        <w:left w:val="none" w:sz="0" w:space="0" w:color="auto"/>
        <w:bottom w:val="none" w:sz="0" w:space="0" w:color="auto"/>
        <w:right w:val="none" w:sz="0" w:space="0" w:color="auto"/>
      </w:divBdr>
    </w:div>
    <w:div w:id="1608610466">
      <w:bodyDiv w:val="1"/>
      <w:marLeft w:val="0"/>
      <w:marRight w:val="0"/>
      <w:marTop w:val="0"/>
      <w:marBottom w:val="0"/>
      <w:divBdr>
        <w:top w:val="none" w:sz="0" w:space="0" w:color="auto"/>
        <w:left w:val="none" w:sz="0" w:space="0" w:color="auto"/>
        <w:bottom w:val="none" w:sz="0" w:space="0" w:color="auto"/>
        <w:right w:val="none" w:sz="0" w:space="0" w:color="auto"/>
      </w:divBdr>
    </w:div>
    <w:div w:id="1636253634">
      <w:bodyDiv w:val="1"/>
      <w:marLeft w:val="0"/>
      <w:marRight w:val="0"/>
      <w:marTop w:val="0"/>
      <w:marBottom w:val="0"/>
      <w:divBdr>
        <w:top w:val="none" w:sz="0" w:space="0" w:color="auto"/>
        <w:left w:val="none" w:sz="0" w:space="0" w:color="auto"/>
        <w:bottom w:val="none" w:sz="0" w:space="0" w:color="auto"/>
        <w:right w:val="none" w:sz="0" w:space="0" w:color="auto"/>
      </w:divBdr>
    </w:div>
    <w:div w:id="1650162135">
      <w:bodyDiv w:val="1"/>
      <w:marLeft w:val="0"/>
      <w:marRight w:val="0"/>
      <w:marTop w:val="0"/>
      <w:marBottom w:val="0"/>
      <w:divBdr>
        <w:top w:val="none" w:sz="0" w:space="0" w:color="auto"/>
        <w:left w:val="none" w:sz="0" w:space="0" w:color="auto"/>
        <w:bottom w:val="none" w:sz="0" w:space="0" w:color="auto"/>
        <w:right w:val="none" w:sz="0" w:space="0" w:color="auto"/>
      </w:divBdr>
    </w:div>
    <w:div w:id="1805731758">
      <w:bodyDiv w:val="1"/>
      <w:marLeft w:val="0"/>
      <w:marRight w:val="0"/>
      <w:marTop w:val="0"/>
      <w:marBottom w:val="0"/>
      <w:divBdr>
        <w:top w:val="none" w:sz="0" w:space="0" w:color="auto"/>
        <w:left w:val="none" w:sz="0" w:space="0" w:color="auto"/>
        <w:bottom w:val="none" w:sz="0" w:space="0" w:color="auto"/>
        <w:right w:val="none" w:sz="0" w:space="0" w:color="auto"/>
      </w:divBdr>
    </w:div>
    <w:div w:id="1848136673">
      <w:bodyDiv w:val="1"/>
      <w:marLeft w:val="0"/>
      <w:marRight w:val="0"/>
      <w:marTop w:val="0"/>
      <w:marBottom w:val="0"/>
      <w:divBdr>
        <w:top w:val="none" w:sz="0" w:space="0" w:color="auto"/>
        <w:left w:val="none" w:sz="0" w:space="0" w:color="auto"/>
        <w:bottom w:val="none" w:sz="0" w:space="0" w:color="auto"/>
        <w:right w:val="none" w:sz="0" w:space="0" w:color="auto"/>
      </w:divBdr>
    </w:div>
    <w:div w:id="1873610594">
      <w:bodyDiv w:val="1"/>
      <w:marLeft w:val="0"/>
      <w:marRight w:val="0"/>
      <w:marTop w:val="0"/>
      <w:marBottom w:val="0"/>
      <w:divBdr>
        <w:top w:val="none" w:sz="0" w:space="0" w:color="auto"/>
        <w:left w:val="none" w:sz="0" w:space="0" w:color="auto"/>
        <w:bottom w:val="none" w:sz="0" w:space="0" w:color="auto"/>
        <w:right w:val="none" w:sz="0" w:space="0" w:color="auto"/>
      </w:divBdr>
    </w:div>
    <w:div w:id="1890141808">
      <w:bodyDiv w:val="1"/>
      <w:marLeft w:val="0"/>
      <w:marRight w:val="0"/>
      <w:marTop w:val="0"/>
      <w:marBottom w:val="0"/>
      <w:divBdr>
        <w:top w:val="none" w:sz="0" w:space="0" w:color="auto"/>
        <w:left w:val="none" w:sz="0" w:space="0" w:color="auto"/>
        <w:bottom w:val="none" w:sz="0" w:space="0" w:color="auto"/>
        <w:right w:val="none" w:sz="0" w:space="0" w:color="auto"/>
      </w:divBdr>
    </w:div>
    <w:div w:id="1902208172">
      <w:bodyDiv w:val="1"/>
      <w:marLeft w:val="0"/>
      <w:marRight w:val="0"/>
      <w:marTop w:val="0"/>
      <w:marBottom w:val="0"/>
      <w:divBdr>
        <w:top w:val="none" w:sz="0" w:space="0" w:color="auto"/>
        <w:left w:val="none" w:sz="0" w:space="0" w:color="auto"/>
        <w:bottom w:val="none" w:sz="0" w:space="0" w:color="auto"/>
        <w:right w:val="none" w:sz="0" w:space="0" w:color="auto"/>
      </w:divBdr>
    </w:div>
    <w:div w:id="1964193749">
      <w:bodyDiv w:val="1"/>
      <w:marLeft w:val="0"/>
      <w:marRight w:val="0"/>
      <w:marTop w:val="0"/>
      <w:marBottom w:val="0"/>
      <w:divBdr>
        <w:top w:val="none" w:sz="0" w:space="0" w:color="auto"/>
        <w:left w:val="none" w:sz="0" w:space="0" w:color="auto"/>
        <w:bottom w:val="none" w:sz="0" w:space="0" w:color="auto"/>
        <w:right w:val="none" w:sz="0" w:space="0" w:color="auto"/>
      </w:divBdr>
    </w:div>
    <w:div w:id="2028944015">
      <w:bodyDiv w:val="1"/>
      <w:marLeft w:val="0"/>
      <w:marRight w:val="0"/>
      <w:marTop w:val="0"/>
      <w:marBottom w:val="0"/>
      <w:divBdr>
        <w:top w:val="none" w:sz="0" w:space="0" w:color="auto"/>
        <w:left w:val="none" w:sz="0" w:space="0" w:color="auto"/>
        <w:bottom w:val="none" w:sz="0" w:space="0" w:color="auto"/>
        <w:right w:val="none" w:sz="0" w:space="0" w:color="auto"/>
      </w:divBdr>
    </w:div>
    <w:div w:id="2119137204">
      <w:bodyDiv w:val="1"/>
      <w:marLeft w:val="0"/>
      <w:marRight w:val="0"/>
      <w:marTop w:val="0"/>
      <w:marBottom w:val="0"/>
      <w:divBdr>
        <w:top w:val="none" w:sz="0" w:space="0" w:color="auto"/>
        <w:left w:val="none" w:sz="0" w:space="0" w:color="auto"/>
        <w:bottom w:val="none" w:sz="0" w:space="0" w:color="auto"/>
        <w:right w:val="none" w:sz="0" w:space="0" w:color="auto"/>
      </w:divBdr>
    </w:div>
    <w:div w:id="21257277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microsoft.com/office/2011/relationships/commentsExtended" Target="commentsExtended.xml"/><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png"/><Relationship Id="rId23" Type="http://schemas.openxmlformats.org/officeDocument/2006/relationships/image" Target="media/image14.tif"/><Relationship Id="rId24" Type="http://schemas.openxmlformats.org/officeDocument/2006/relationships/image" Target="media/image15.tif"/><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jpeg"/><Relationship Id="rId29" Type="http://schemas.openxmlformats.org/officeDocument/2006/relationships/image" Target="media/image2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png"/><Relationship Id="rId9" Type="http://schemas.openxmlformats.org/officeDocument/2006/relationships/comments" Target="comment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Nicole.landi@uconn.edu" TargetMode="External"/><Relationship Id="rId33" Type="http://schemas.openxmlformats.org/officeDocument/2006/relationships/image" Target="media/image24.pn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png"/><Relationship Id="rId10" Type="http://schemas.openxmlformats.org/officeDocument/2006/relationships/image" Target="media/image1.tiff"/><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Relationship Id="rId14" Type="http://schemas.openxmlformats.org/officeDocument/2006/relationships/image" Target="media/image5.png"/><Relationship Id="rId15" Type="http://schemas.openxmlformats.org/officeDocument/2006/relationships/image" Target="media/image6.tif"/><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tif"/><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jpeg"/><Relationship Id="rId39" Type="http://schemas.openxmlformats.org/officeDocument/2006/relationships/image" Target="media/image30.jpeg"/><Relationship Id="rId40" Type="http://schemas.openxmlformats.org/officeDocument/2006/relationships/header" Target="header1.xml"/><Relationship Id="rId41" Type="http://schemas.openxmlformats.org/officeDocument/2006/relationships/header" Target="header2.xml"/><Relationship Id="rId42" Type="http://schemas.openxmlformats.org/officeDocument/2006/relationships/header" Target="header3.xml"/><Relationship Id="rId43" Type="http://schemas.openxmlformats.org/officeDocument/2006/relationships/fontTable" Target="fontTable.xml"/><Relationship Id="rId44" Type="http://schemas.openxmlformats.org/officeDocument/2006/relationships/theme" Target="theme/theme1.xml"/><Relationship Id="rId4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51</Pages>
  <Words>48601</Words>
  <Characters>277026</Characters>
  <Application>Microsoft Macintosh Word</Application>
  <DocSecurity>0</DocSecurity>
  <Lines>2308</Lines>
  <Paragraphs>649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Kayleigh</dc:creator>
  <cp:keywords/>
  <dc:description/>
  <cp:lastModifiedBy>Kayleigh</cp:lastModifiedBy>
  <cp:revision>2</cp:revision>
  <cp:lastPrinted>2016-10-18T21:53:00Z</cp:lastPrinted>
  <dcterms:created xsi:type="dcterms:W3CDTF">2016-10-19T19:13:00Z</dcterms:created>
  <dcterms:modified xsi:type="dcterms:W3CDTF">2016-10-19T19:13:00Z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65e6f399-eeb5-3edd-8468-5e720df621e1</vt:lpwstr>
  </property>
  <property fmtid="{D5CDD505-2E9C-101B-9397-08002B2CF9AE}" pid="4" name="Mendeley Citation Style_1">
    <vt:lpwstr>http://www.zotero.org/styles/human-brain-mapping</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http://www.zotero.org/styles/human-brain-mapping</vt:lpwstr>
  </property>
  <property fmtid="{D5CDD505-2E9C-101B-9397-08002B2CF9AE}" pid="16" name="Mendeley Recent Style Name 5_1">
    <vt:lpwstr>Human Brain Mapping</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